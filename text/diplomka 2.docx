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Open Sans" w:eastAsia="Times New Roman" w:hAnsi="Open Sans" w:cs="Open Sans"/>
          <w:sz w:val="22"/>
          <w:szCs w:val="22"/>
          <w:lang w:eastAsia="cs-CZ"/>
          <w14:numForm w14:val="default"/>
        </w:rPr>
        <w:id w:val="610174930"/>
        <w:docPartObj>
          <w:docPartGallery w:val="Cover Pages"/>
          <w:docPartUnique/>
        </w:docPartObj>
      </w:sdtPr>
      <w:sdtEndPr>
        <w:rPr>
          <w:rFonts w:ascii="Times New Roman" w:hAnsi="Times New Roman" w:cs="Times New Roman"/>
          <w:b/>
          <w:sz w:val="24"/>
          <w:szCs w:val="24"/>
        </w:rPr>
      </w:sdtEndPr>
      <w:sdtContent>
        <w:p w14:paraId="71DCDEB8" w14:textId="7C6D471F" w:rsidR="00823BA1" w:rsidRPr="00CC2A1F" w:rsidRDefault="00823BA1" w:rsidP="00725B48">
          <w:pPr>
            <w:pStyle w:val="Vysokkola"/>
            <w:ind w:left="709" w:firstLine="709"/>
            <w:jc w:val="both"/>
            <w:rPr>
              <w:rFonts w:ascii="Open Sans" w:hAnsi="Open Sans" w:cs="Open Sans"/>
            </w:rPr>
          </w:pPr>
          <w:r w:rsidRPr="00CC2A1F">
            <w:rPr>
              <w:rFonts w:ascii="Open Sans" w:hAnsi="Open Sans" w:cs="Open Sans"/>
            </w:rPr>
            <w:t xml:space="preserve">Vysoká škola ekonomická v Praze </w:t>
          </w:r>
        </w:p>
        <w:p w14:paraId="415925F1" w14:textId="1405C65B" w:rsidR="00823BA1" w:rsidRPr="00CC2A1F" w:rsidRDefault="00823BA1" w:rsidP="00450AE9">
          <w:pPr>
            <w:pStyle w:val="Fakulta"/>
            <w:rPr>
              <w:rFonts w:ascii="Open Sans" w:hAnsi="Open Sans" w:cs="Open Sans"/>
            </w:rPr>
          </w:pPr>
          <w:r w:rsidRPr="00CC2A1F">
            <w:rPr>
              <w:rFonts w:ascii="Open Sans" w:hAnsi="Open Sans" w:cs="Open Sans"/>
            </w:rPr>
            <w:t xml:space="preserve">Fakulta informatiky a statistiky </w:t>
          </w:r>
        </w:p>
        <w:p w14:paraId="3C973A58" w14:textId="77777777" w:rsidR="006A5584" w:rsidRPr="00CC2A1F" w:rsidRDefault="006A5584" w:rsidP="006A5584"/>
        <w:p w14:paraId="3D4670DF" w14:textId="5264F453" w:rsidR="006A5584" w:rsidRPr="00CC2A1F" w:rsidRDefault="006A5584" w:rsidP="006A5584">
          <w:pPr>
            <w:jc w:val="center"/>
          </w:pPr>
          <w:r w:rsidRPr="00CC2A1F">
            <w:rPr>
              <w:b/>
              <w:noProof/>
            </w:rPr>
            <w:drawing>
              <wp:inline distT="0" distB="0" distL="0" distR="0" wp14:anchorId="05FE01C7" wp14:editId="7C96D8CD">
                <wp:extent cx="1685925" cy="1666875"/>
                <wp:effectExtent l="0" t="0" r="9525" b="9525"/>
                <wp:docPr id="18" name="Obrázek 18" descr="F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5925" cy="1666875"/>
                        </a:xfrm>
                        <a:prstGeom prst="rect">
                          <a:avLst/>
                        </a:prstGeom>
                        <a:noFill/>
                        <a:ln>
                          <a:noFill/>
                        </a:ln>
                      </pic:spPr>
                    </pic:pic>
                  </a:graphicData>
                </a:graphic>
              </wp:inline>
            </w:drawing>
          </w:r>
        </w:p>
        <w:p w14:paraId="14115403" w14:textId="171E8480" w:rsidR="00823BA1" w:rsidRPr="00CC2A1F" w:rsidRDefault="00250B4F" w:rsidP="006A5584">
          <w:pPr>
            <w:pStyle w:val="NzevBP"/>
            <w:spacing w:before="2000"/>
            <w:rPr>
              <w:rFonts w:ascii="Open Sans" w:hAnsi="Open Sans" w:cs="Open Sans"/>
            </w:rPr>
          </w:pPr>
          <w:r w:rsidRPr="00CC2A1F">
            <w:rPr>
              <w:rFonts w:ascii="Open Sans" w:hAnsi="Open Sans" w:cs="Open Sans"/>
            </w:rPr>
            <w:t xml:space="preserve">Vliv </w:t>
          </w:r>
          <w:proofErr w:type="spellStart"/>
          <w:r w:rsidRPr="00CC2A1F">
            <w:rPr>
              <w:rFonts w:ascii="Open Sans" w:hAnsi="Open Sans" w:cs="Open Sans"/>
            </w:rPr>
            <w:t>renderingu</w:t>
          </w:r>
          <w:proofErr w:type="spellEnd"/>
          <w:r w:rsidRPr="00CC2A1F">
            <w:rPr>
              <w:rFonts w:ascii="Open Sans" w:hAnsi="Open Sans" w:cs="Open Sans"/>
            </w:rPr>
            <w:t xml:space="preserve"> webových aplikací na web </w:t>
          </w:r>
          <w:proofErr w:type="spellStart"/>
          <w:r w:rsidRPr="00CC2A1F">
            <w:rPr>
              <w:rFonts w:ascii="Open Sans" w:hAnsi="Open Sans" w:cs="Open Sans"/>
            </w:rPr>
            <w:t>vitals</w:t>
          </w:r>
          <w:proofErr w:type="spellEnd"/>
          <w:r w:rsidRPr="00CC2A1F">
            <w:rPr>
              <w:rFonts w:ascii="Open Sans" w:hAnsi="Open Sans" w:cs="Open Sans"/>
            </w:rPr>
            <w:t xml:space="preserve"> </w:t>
          </w:r>
          <w:proofErr w:type="spellStart"/>
          <w:r w:rsidRPr="00CC2A1F">
            <w:rPr>
              <w:rFonts w:ascii="Open Sans" w:hAnsi="Open Sans" w:cs="Open Sans"/>
            </w:rPr>
            <w:t>metrics</w:t>
          </w:r>
          <w:proofErr w:type="spellEnd"/>
          <w:r w:rsidRPr="00CC2A1F">
            <w:rPr>
              <w:rFonts w:ascii="Open Sans" w:hAnsi="Open Sans" w:cs="Open Sans"/>
            </w:rPr>
            <w:t xml:space="preserve"> a SEO</w:t>
          </w:r>
        </w:p>
        <w:p w14:paraId="77D0B92C" w14:textId="7CA8C2BD" w:rsidR="00823BA1" w:rsidRPr="00CC2A1F" w:rsidRDefault="00823BA1" w:rsidP="00450AE9">
          <w:pPr>
            <w:pStyle w:val="TypprceBP"/>
            <w:rPr>
              <w:rFonts w:ascii="Open Sans" w:hAnsi="Open Sans" w:cs="Open Sans"/>
            </w:rPr>
          </w:pPr>
          <w:r w:rsidRPr="00CC2A1F">
            <w:rPr>
              <w:rFonts w:ascii="Open Sans" w:hAnsi="Open Sans" w:cs="Open Sans"/>
            </w:rPr>
            <w:t>diplomová PRÁCE</w:t>
          </w:r>
        </w:p>
        <w:p w14:paraId="1D5CD522" w14:textId="1ED9A393" w:rsidR="00823BA1" w:rsidRPr="00CC2A1F" w:rsidRDefault="00823BA1" w:rsidP="00770F63">
          <w:pPr>
            <w:pStyle w:val="Studijnprogram"/>
            <w:spacing w:after="220"/>
            <w:rPr>
              <w:rFonts w:ascii="Open Sans" w:hAnsi="Open Sans" w:cs="Open Sans"/>
            </w:rPr>
          </w:pPr>
          <w:r w:rsidRPr="00CC2A1F">
            <w:rPr>
              <w:rFonts w:ascii="Open Sans" w:hAnsi="Open Sans" w:cs="Open Sans"/>
            </w:rPr>
            <w:t xml:space="preserve">Studijní program: </w:t>
          </w:r>
          <w:r w:rsidR="003B1EF1" w:rsidRPr="00CC2A1F">
            <w:rPr>
              <w:rFonts w:ascii="Open Sans" w:hAnsi="Open Sans" w:cs="Open Sans"/>
            </w:rPr>
            <w:t>Aplikovaná informatika</w:t>
          </w:r>
        </w:p>
        <w:p w14:paraId="0D692E7B" w14:textId="23290405" w:rsidR="00823BA1" w:rsidRPr="00CC2A1F" w:rsidRDefault="00823BA1" w:rsidP="006A5584">
          <w:pPr>
            <w:pStyle w:val="Studijnprogram"/>
            <w:spacing w:after="1600"/>
            <w:rPr>
              <w:rFonts w:ascii="Open Sans" w:hAnsi="Open Sans" w:cs="Open Sans"/>
            </w:rPr>
          </w:pPr>
          <w:r w:rsidRPr="00CC2A1F">
            <w:rPr>
              <w:rFonts w:ascii="Open Sans" w:hAnsi="Open Sans" w:cs="Open Sans"/>
            </w:rPr>
            <w:t xml:space="preserve">Studijní obor: </w:t>
          </w:r>
          <w:r w:rsidR="00587F32" w:rsidRPr="00CC2A1F">
            <w:rPr>
              <w:rFonts w:ascii="Open Sans" w:hAnsi="Open Sans" w:cs="Open Sans"/>
            </w:rPr>
            <w:t>Znalostní a webové technologie</w:t>
          </w:r>
        </w:p>
        <w:p w14:paraId="1728CFD8" w14:textId="5E2E7BEA" w:rsidR="00823BA1" w:rsidRPr="00CC2A1F" w:rsidRDefault="00823BA1" w:rsidP="00450AE9">
          <w:pPr>
            <w:pStyle w:val="Autor"/>
            <w:rPr>
              <w:rFonts w:ascii="Open Sans" w:hAnsi="Open Sans" w:cs="Open Sans"/>
            </w:rPr>
          </w:pPr>
          <w:r w:rsidRPr="00CC2A1F">
            <w:rPr>
              <w:rFonts w:ascii="Open Sans" w:hAnsi="Open Sans" w:cs="Open Sans"/>
            </w:rPr>
            <w:t xml:space="preserve">Autor: </w:t>
          </w:r>
          <w:r w:rsidR="00587F32" w:rsidRPr="00CC2A1F">
            <w:rPr>
              <w:rFonts w:ascii="Open Sans" w:hAnsi="Open Sans" w:cs="Open Sans"/>
            </w:rPr>
            <w:t>Bc. Lukáš Březina</w:t>
          </w:r>
        </w:p>
        <w:p w14:paraId="52CC52BF" w14:textId="2A9ACD75" w:rsidR="006C7E28" w:rsidRPr="00CC2A1F" w:rsidRDefault="00823BA1" w:rsidP="007275FE">
          <w:pPr>
            <w:pStyle w:val="VedoucBP"/>
            <w:rPr>
              <w:rFonts w:ascii="Open Sans" w:hAnsi="Open Sans" w:cs="Open Sans"/>
            </w:rPr>
          </w:pPr>
          <w:r w:rsidRPr="00CC2A1F">
            <w:rPr>
              <w:rFonts w:ascii="Open Sans" w:hAnsi="Open Sans" w:cs="Open Sans"/>
            </w:rPr>
            <w:t xml:space="preserve">Vedoucí diplomové práce: </w:t>
          </w:r>
          <w:r w:rsidR="002C1FF9" w:rsidRPr="002C1FF9">
            <w:rPr>
              <w:rFonts w:ascii="Open Sans" w:hAnsi="Open Sans" w:cs="Open Sans"/>
            </w:rPr>
            <w:t>Ing. et Ing. Stanislav Vojíř, Ph.D.</w:t>
          </w:r>
          <w:r w:rsidRPr="00CC2A1F">
            <w:rPr>
              <w:rFonts w:ascii="Open Sans" w:hAnsi="Open Sans" w:cs="Open Sans"/>
            </w:rPr>
            <w:t xml:space="preserve"> </w:t>
          </w:r>
        </w:p>
        <w:p w14:paraId="6F8BA033" w14:textId="47BCC614" w:rsidR="00823BA1" w:rsidRPr="00CC2A1F" w:rsidRDefault="00823BA1" w:rsidP="00435DE9">
          <w:pPr>
            <w:pStyle w:val="Kdeakdyodevzdno"/>
          </w:pPr>
          <w:r w:rsidRPr="00CC2A1F">
            <w:rPr>
              <w:rFonts w:ascii="Open Sans" w:hAnsi="Open Sans" w:cs="Open Sans"/>
            </w:rPr>
            <w:t xml:space="preserve">Praha, </w:t>
          </w:r>
          <w:r w:rsidR="00587F32" w:rsidRPr="00CC2A1F">
            <w:rPr>
              <w:rFonts w:ascii="Open Sans" w:hAnsi="Open Sans" w:cs="Open Sans"/>
            </w:rPr>
            <w:t>květen 2021</w:t>
          </w:r>
          <w:r w:rsidRPr="00CC2A1F">
            <w:rPr>
              <w:rFonts w:ascii="Open Sans" w:hAnsi="Open Sans" w:cs="Open Sans"/>
            </w:rPr>
            <w:t xml:space="preserve"> </w:t>
          </w:r>
          <w:r w:rsidR="000B100D">
            <w:rPr>
              <w:rFonts w:ascii="Open Sans" w:hAnsi="Open Sans" w:cs="Open Sans"/>
            </w:rPr>
            <w:t xml:space="preserve"> </w:t>
          </w:r>
        </w:p>
        <w:p w14:paraId="2C025E00" w14:textId="0987E54A" w:rsidR="00823BA1" w:rsidRPr="00CC2A1F" w:rsidRDefault="00823BA1">
          <w:pPr>
            <w:spacing w:after="160" w:line="259" w:lineRule="auto"/>
          </w:pPr>
          <w:r w:rsidRPr="00CC2A1F">
            <w:rPr>
              <w:b/>
            </w:rPr>
            <w:br w:type="page"/>
          </w:r>
        </w:p>
      </w:sdtContent>
    </w:sdt>
    <w:p w14:paraId="38297814" w14:textId="63897961" w:rsidR="004F66B1" w:rsidRPr="00CC2A1F" w:rsidRDefault="00393B71" w:rsidP="002823F2">
      <w:pPr>
        <w:pStyle w:val="Nadpisnzvyjin"/>
      </w:pPr>
      <w:r w:rsidRPr="00CC2A1F">
        <w:lastRenderedPageBreak/>
        <w:t>P</w:t>
      </w:r>
      <w:r w:rsidR="004F66B1" w:rsidRPr="00CC2A1F">
        <w:t>rohlášení</w:t>
      </w:r>
      <w:r w:rsidR="004D46DE" w:rsidRPr="00CC2A1F">
        <w:t xml:space="preserve"> </w:t>
      </w:r>
    </w:p>
    <w:p w14:paraId="29F06BA3" w14:textId="7A3CFF89" w:rsidR="009B7EEF" w:rsidRPr="00CC2A1F" w:rsidRDefault="009B7EEF" w:rsidP="000117BB">
      <w:pPr>
        <w:spacing w:after="322"/>
      </w:pPr>
      <w:r w:rsidRPr="00CC2A1F">
        <w:t xml:space="preserve">Prohlašuji, že jsem bakalářskou práci </w:t>
      </w:r>
      <w:r w:rsidR="00481BA6" w:rsidRPr="00CC2A1F">
        <w:t>[</w:t>
      </w:r>
      <w:r w:rsidR="00337B81" w:rsidRPr="00CC2A1F">
        <w:t>N</w:t>
      </w:r>
      <w:r w:rsidR="00481BA6" w:rsidRPr="00CC2A1F">
        <w:t>ázev práce]</w:t>
      </w:r>
      <w:r w:rsidRPr="00CC2A1F">
        <w:t xml:space="preserve"> </w:t>
      </w:r>
      <w:r w:rsidR="00337B81" w:rsidRPr="00CC2A1F">
        <w:t>[</w:t>
      </w:r>
      <w:r w:rsidRPr="00CC2A1F">
        <w:t>vypracoval</w:t>
      </w:r>
      <w:r w:rsidR="000117BB" w:rsidRPr="00CC2A1F">
        <w:t>/</w:t>
      </w:r>
      <w:r w:rsidR="00337B81" w:rsidRPr="00CC2A1F">
        <w:t>vypracoval</w:t>
      </w:r>
      <w:r w:rsidRPr="00CC2A1F">
        <w:t>a</w:t>
      </w:r>
      <w:r w:rsidR="00337B81" w:rsidRPr="00CC2A1F">
        <w:t>]</w:t>
      </w:r>
      <w:r w:rsidRPr="00CC2A1F">
        <w:t xml:space="preserve"> samostatně za použití v práci uvedených pramenů a literatury.</w:t>
      </w:r>
      <w:r w:rsidR="004D46DE" w:rsidRPr="00CC2A1F">
        <w:t xml:space="preserve"> </w:t>
      </w:r>
    </w:p>
    <w:p w14:paraId="075E13ED" w14:textId="6513CCEF" w:rsidR="000117BB" w:rsidRPr="00CC2A1F" w:rsidRDefault="000117BB" w:rsidP="00CF6ED5">
      <w:pPr>
        <w:tabs>
          <w:tab w:val="left" w:pos="5103"/>
          <w:tab w:val="right" w:leader="dot" w:pos="8505"/>
        </w:tabs>
      </w:pPr>
      <w:r w:rsidRPr="00CC2A1F">
        <w:t>V </w:t>
      </w:r>
      <w:r w:rsidR="00BC59BD" w:rsidRPr="00CC2A1F">
        <w:t>Praze</w:t>
      </w:r>
      <w:r w:rsidRPr="00CC2A1F">
        <w:t xml:space="preserve"> dne </w:t>
      </w:r>
      <w:r w:rsidR="00481BA6" w:rsidRPr="00CC2A1F">
        <w:t>[datum vč</w:t>
      </w:r>
      <w:r w:rsidR="00F2687D" w:rsidRPr="00CC2A1F">
        <w:t>.</w:t>
      </w:r>
      <w:r w:rsidR="00481BA6" w:rsidRPr="00CC2A1F">
        <w:t xml:space="preserve"> roku</w:t>
      </w:r>
      <w:r w:rsidR="00F2687D" w:rsidRPr="00CC2A1F">
        <w:t xml:space="preserve"> (měsíc napsat slovy)]</w:t>
      </w:r>
      <w:r w:rsidR="004D46DE" w:rsidRPr="00CC2A1F">
        <w:t xml:space="preserve"> </w:t>
      </w:r>
      <w:r w:rsidRPr="00CC2A1F">
        <w:tab/>
      </w:r>
      <w:r w:rsidRPr="00CC2A1F">
        <w:tab/>
      </w:r>
    </w:p>
    <w:p w14:paraId="3F2F180E" w14:textId="3D174317" w:rsidR="008C2CB9" w:rsidRPr="00CC2A1F" w:rsidRDefault="000117BB" w:rsidP="00CF6ED5">
      <w:pPr>
        <w:tabs>
          <w:tab w:val="center" w:pos="6804"/>
        </w:tabs>
      </w:pPr>
      <w:r w:rsidRPr="00CC2A1F">
        <w:tab/>
      </w:r>
      <w:r w:rsidR="00481BA6" w:rsidRPr="00CC2A1F">
        <w:t>[jméno a příjmení autora]</w:t>
      </w:r>
    </w:p>
    <w:p w14:paraId="0CBAAA54" w14:textId="77777777" w:rsidR="00FA34B3" w:rsidRPr="00CC2A1F" w:rsidRDefault="00FA34B3" w:rsidP="00CF6ED5">
      <w:pPr>
        <w:tabs>
          <w:tab w:val="center" w:pos="6804"/>
        </w:tabs>
      </w:pPr>
    </w:p>
    <w:p w14:paraId="702518CD" w14:textId="77777777" w:rsidR="00FA34B3" w:rsidRPr="00CC2A1F" w:rsidRDefault="00FA34B3" w:rsidP="00CF6ED5">
      <w:pPr>
        <w:tabs>
          <w:tab w:val="center" w:pos="6804"/>
        </w:tabs>
        <w:sectPr w:rsidR="00FA34B3" w:rsidRPr="00CC2A1F" w:rsidSect="00823BA1">
          <w:footerReference w:type="default" r:id="rId12"/>
          <w:footerReference w:type="first" r:id="rId13"/>
          <w:pgSz w:w="11906" w:h="16838" w:code="9"/>
          <w:pgMar w:top="1418" w:right="1418" w:bottom="1418" w:left="1418" w:header="709" w:footer="709" w:gutter="284"/>
          <w:cols w:space="708"/>
          <w:vAlign w:val="bottom"/>
          <w:titlePg/>
          <w:docGrid w:linePitch="360"/>
        </w:sectPr>
      </w:pPr>
    </w:p>
    <w:p w14:paraId="5A356AD4" w14:textId="77777777" w:rsidR="00D12A51" w:rsidRPr="00CC2A1F" w:rsidRDefault="004F66B1" w:rsidP="002823F2">
      <w:pPr>
        <w:pStyle w:val="Nadpisnzvyjin"/>
      </w:pPr>
      <w:r w:rsidRPr="00CC2A1F">
        <w:lastRenderedPageBreak/>
        <w:t>Poděkování</w:t>
      </w:r>
      <w:r w:rsidR="004D46DE" w:rsidRPr="00CC2A1F">
        <w:t xml:space="preserve"> </w:t>
      </w:r>
    </w:p>
    <w:p w14:paraId="769B5A1A" w14:textId="6BD2F2B5" w:rsidR="008C2CB9" w:rsidRPr="00CC2A1F" w:rsidRDefault="00481BA6" w:rsidP="00481BA6">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dolor</w:t>
      </w:r>
      <w:proofErr w:type="spellEnd"/>
      <w:r w:rsidRPr="00CC2A1F">
        <w:t xml:space="preserve"> </w:t>
      </w:r>
      <w:proofErr w:type="spellStart"/>
      <w:r w:rsidRPr="00CC2A1F">
        <w:t>sit</w:t>
      </w:r>
      <w:proofErr w:type="spellEnd"/>
      <w:r w:rsidRPr="00CC2A1F">
        <w:t xml:space="preserve"> </w:t>
      </w:r>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adipiscing</w:t>
      </w:r>
      <w:proofErr w:type="spellEnd"/>
      <w:r w:rsidRPr="00CC2A1F">
        <w:t xml:space="preserve"> elit. </w:t>
      </w:r>
      <w:proofErr w:type="spellStart"/>
      <w:r w:rsidRPr="00CC2A1F">
        <w:t>Aenean</w:t>
      </w:r>
      <w:proofErr w:type="spellEnd"/>
      <w:r w:rsidRPr="00CC2A1F">
        <w:t xml:space="preserve"> id </w:t>
      </w:r>
      <w:proofErr w:type="spellStart"/>
      <w:r w:rsidRPr="00CC2A1F">
        <w:t>metus</w:t>
      </w:r>
      <w:proofErr w:type="spellEnd"/>
      <w:r w:rsidRPr="00CC2A1F">
        <w:t xml:space="preserve"> id </w:t>
      </w:r>
      <w:proofErr w:type="spellStart"/>
      <w:r w:rsidRPr="00CC2A1F">
        <w:t>velit</w:t>
      </w:r>
      <w:proofErr w:type="spellEnd"/>
      <w:r w:rsidRPr="00CC2A1F">
        <w:t xml:space="preserve"> </w:t>
      </w:r>
      <w:proofErr w:type="spellStart"/>
      <w:r w:rsidRPr="00CC2A1F">
        <w:t>ullamcorper</w:t>
      </w:r>
      <w:proofErr w:type="spellEnd"/>
      <w:r w:rsidRPr="00CC2A1F">
        <w:t xml:space="preserve"> </w:t>
      </w:r>
      <w:proofErr w:type="spellStart"/>
      <w:r w:rsidRPr="00CC2A1F">
        <w:t>pulvinar</w:t>
      </w:r>
      <w:proofErr w:type="spellEnd"/>
      <w:r w:rsidRPr="00CC2A1F">
        <w:t xml:space="preserve">. In </w:t>
      </w:r>
      <w:proofErr w:type="spellStart"/>
      <w:r w:rsidRPr="00CC2A1F">
        <w:t>convallis</w:t>
      </w:r>
      <w:proofErr w:type="spellEnd"/>
      <w:r w:rsidRPr="00CC2A1F">
        <w:t xml:space="preserve">. Sed </w:t>
      </w:r>
      <w:proofErr w:type="spellStart"/>
      <w:r w:rsidRPr="00CC2A1F">
        <w:t>convallis</w:t>
      </w:r>
      <w:proofErr w:type="spellEnd"/>
      <w:r w:rsidRPr="00CC2A1F">
        <w:t xml:space="preserve"> </w:t>
      </w:r>
      <w:proofErr w:type="spellStart"/>
      <w:r w:rsidRPr="00CC2A1F">
        <w:t>magna</w:t>
      </w:r>
      <w:proofErr w:type="spellEnd"/>
      <w:r w:rsidRPr="00CC2A1F">
        <w:t xml:space="preserve"> </w:t>
      </w:r>
      <w:proofErr w:type="spellStart"/>
      <w:r w:rsidRPr="00CC2A1F">
        <w:t>eu</w:t>
      </w:r>
      <w:proofErr w:type="spellEnd"/>
      <w:r w:rsidRPr="00CC2A1F">
        <w:t xml:space="preserve"> sem. </w:t>
      </w:r>
      <w:proofErr w:type="spellStart"/>
      <w:r w:rsidRPr="00CC2A1F">
        <w:t>Maecenas</w:t>
      </w:r>
      <w:proofErr w:type="spellEnd"/>
      <w:r w:rsidRPr="00CC2A1F">
        <w:t xml:space="preserve"> </w:t>
      </w:r>
      <w:proofErr w:type="spellStart"/>
      <w:r w:rsidRPr="00CC2A1F">
        <w:t>lorem</w:t>
      </w:r>
      <w:proofErr w:type="spellEnd"/>
      <w:r w:rsidRPr="00CC2A1F">
        <w:t xml:space="preserve">. </w:t>
      </w:r>
      <w:proofErr w:type="spellStart"/>
      <w:r w:rsidRPr="00CC2A1F">
        <w:t>Excepteur</w:t>
      </w:r>
      <w:proofErr w:type="spellEnd"/>
      <w:r w:rsidRPr="00CC2A1F">
        <w:t xml:space="preserve"> </w:t>
      </w:r>
      <w:proofErr w:type="spellStart"/>
      <w:r w:rsidRPr="00CC2A1F">
        <w:t>sint</w:t>
      </w:r>
      <w:proofErr w:type="spellEnd"/>
      <w:r w:rsidRPr="00CC2A1F">
        <w:t xml:space="preserve"> </w:t>
      </w:r>
      <w:proofErr w:type="spellStart"/>
      <w:r w:rsidRPr="00CC2A1F">
        <w:t>occaecat</w:t>
      </w:r>
      <w:proofErr w:type="spellEnd"/>
      <w:r w:rsidRPr="00CC2A1F">
        <w:t xml:space="preserve"> </w:t>
      </w:r>
      <w:proofErr w:type="spellStart"/>
      <w:r w:rsidRPr="00CC2A1F">
        <w:t>cupidatat</w:t>
      </w:r>
      <w:proofErr w:type="spellEnd"/>
      <w:r w:rsidRPr="00CC2A1F">
        <w:t xml:space="preserve"> non </w:t>
      </w:r>
      <w:proofErr w:type="spellStart"/>
      <w:r w:rsidRPr="00CC2A1F">
        <w:t>proident</w:t>
      </w:r>
      <w:proofErr w:type="spellEnd"/>
      <w:r w:rsidRPr="00CC2A1F">
        <w:t xml:space="preserve">, </w:t>
      </w:r>
      <w:proofErr w:type="spellStart"/>
      <w:r w:rsidRPr="00CC2A1F">
        <w:t>sunt</w:t>
      </w:r>
      <w:proofErr w:type="spellEnd"/>
      <w:r w:rsidRPr="00CC2A1F">
        <w:t xml:space="preserve"> in culpa qui </w:t>
      </w:r>
      <w:proofErr w:type="spellStart"/>
      <w:r w:rsidRPr="00CC2A1F">
        <w:t>officia</w:t>
      </w:r>
      <w:proofErr w:type="spellEnd"/>
      <w:r w:rsidRPr="00CC2A1F">
        <w:t xml:space="preserve"> </w:t>
      </w:r>
      <w:proofErr w:type="spellStart"/>
      <w:r w:rsidRPr="00CC2A1F">
        <w:t>deserunt</w:t>
      </w:r>
      <w:proofErr w:type="spellEnd"/>
      <w:r w:rsidRPr="00CC2A1F">
        <w:t xml:space="preserve"> </w:t>
      </w:r>
      <w:proofErr w:type="spellStart"/>
      <w:r w:rsidRPr="00CC2A1F">
        <w:t>mollit</w:t>
      </w:r>
      <w:proofErr w:type="spellEnd"/>
      <w:r w:rsidRPr="00CC2A1F">
        <w:t xml:space="preserve"> anim id </w:t>
      </w:r>
      <w:proofErr w:type="spellStart"/>
      <w:r w:rsidRPr="00CC2A1F">
        <w:t>est</w:t>
      </w:r>
      <w:proofErr w:type="spellEnd"/>
      <w:r w:rsidRPr="00CC2A1F">
        <w:t xml:space="preserve"> </w:t>
      </w:r>
      <w:proofErr w:type="spellStart"/>
      <w:r w:rsidRPr="00CC2A1F">
        <w:t>laborum</w:t>
      </w:r>
      <w:proofErr w:type="spellEnd"/>
      <w:r w:rsidRPr="00CC2A1F">
        <w:t xml:space="preserve">. Ut </w:t>
      </w:r>
      <w:proofErr w:type="spellStart"/>
      <w:r w:rsidRPr="00CC2A1F">
        <w:t>tempus</w:t>
      </w:r>
      <w:proofErr w:type="spellEnd"/>
      <w:r w:rsidRPr="00CC2A1F">
        <w:t xml:space="preserve"> </w:t>
      </w:r>
      <w:proofErr w:type="spellStart"/>
      <w:r w:rsidRPr="00CC2A1F">
        <w:t>purus</w:t>
      </w:r>
      <w:proofErr w:type="spellEnd"/>
      <w:r w:rsidRPr="00CC2A1F">
        <w:t xml:space="preserve"> </w:t>
      </w:r>
      <w:proofErr w:type="spellStart"/>
      <w:r w:rsidRPr="00CC2A1F">
        <w:t>at</w:t>
      </w:r>
      <w:proofErr w:type="spellEnd"/>
      <w:r w:rsidRPr="00CC2A1F">
        <w:t xml:space="preserve"> </w:t>
      </w:r>
      <w:proofErr w:type="spellStart"/>
      <w:r w:rsidRPr="00CC2A1F">
        <w:t>lorem</w:t>
      </w:r>
      <w:proofErr w:type="spellEnd"/>
      <w:r w:rsidRPr="00CC2A1F">
        <w:t xml:space="preserve">. </w:t>
      </w:r>
      <w:proofErr w:type="spellStart"/>
      <w:r w:rsidRPr="00CC2A1F">
        <w:t>Phasellus</w:t>
      </w:r>
      <w:proofErr w:type="spellEnd"/>
      <w:r w:rsidRPr="00CC2A1F">
        <w:t xml:space="preserve"> et </w:t>
      </w:r>
      <w:proofErr w:type="spellStart"/>
      <w:r w:rsidRPr="00CC2A1F">
        <w:t>lorem</w:t>
      </w:r>
      <w:proofErr w:type="spellEnd"/>
      <w:r w:rsidRPr="00CC2A1F">
        <w:t xml:space="preserve"> id </w:t>
      </w:r>
      <w:proofErr w:type="spellStart"/>
      <w:r w:rsidRPr="00CC2A1F">
        <w:t>felis</w:t>
      </w:r>
      <w:proofErr w:type="spellEnd"/>
      <w:r w:rsidRPr="00CC2A1F">
        <w:t xml:space="preserve"> </w:t>
      </w:r>
      <w:proofErr w:type="spellStart"/>
      <w:r w:rsidRPr="00CC2A1F">
        <w:t>nonummy</w:t>
      </w:r>
      <w:proofErr w:type="spellEnd"/>
      <w:r w:rsidRPr="00CC2A1F">
        <w:t xml:space="preserve"> </w:t>
      </w:r>
      <w:proofErr w:type="spellStart"/>
      <w:r w:rsidRPr="00CC2A1F">
        <w:t>placerat</w:t>
      </w:r>
      <w:proofErr w:type="spellEnd"/>
      <w:r w:rsidRPr="00CC2A1F">
        <w:t xml:space="preserve">. </w:t>
      </w:r>
      <w:proofErr w:type="spellStart"/>
      <w:r w:rsidRPr="00CC2A1F">
        <w:t>Mauris</w:t>
      </w:r>
      <w:proofErr w:type="spellEnd"/>
      <w:r w:rsidRPr="00CC2A1F">
        <w:t xml:space="preserve"> </w:t>
      </w:r>
      <w:proofErr w:type="spellStart"/>
      <w:r w:rsidRPr="00CC2A1F">
        <w:t>elementum</w:t>
      </w:r>
      <w:proofErr w:type="spellEnd"/>
      <w:r w:rsidRPr="00CC2A1F">
        <w:t xml:space="preserve"> </w:t>
      </w:r>
      <w:proofErr w:type="spellStart"/>
      <w:r w:rsidRPr="00CC2A1F">
        <w:t>mauris</w:t>
      </w:r>
      <w:proofErr w:type="spellEnd"/>
      <w:r w:rsidRPr="00CC2A1F">
        <w:t xml:space="preserve"> vitae </w:t>
      </w:r>
      <w:proofErr w:type="spellStart"/>
      <w:r w:rsidRPr="00CC2A1F">
        <w:t>tortor</w:t>
      </w:r>
      <w:proofErr w:type="spellEnd"/>
      <w:r w:rsidRPr="00CC2A1F">
        <w:t xml:space="preserve">. </w:t>
      </w:r>
      <w:proofErr w:type="spellStart"/>
      <w:r w:rsidRPr="00CC2A1F">
        <w:t>Aliquam</w:t>
      </w:r>
      <w:proofErr w:type="spellEnd"/>
      <w:r w:rsidRPr="00CC2A1F">
        <w:t xml:space="preserve"> id </w:t>
      </w:r>
      <w:proofErr w:type="spellStart"/>
      <w:r w:rsidRPr="00CC2A1F">
        <w:t>dolor</w:t>
      </w:r>
      <w:proofErr w:type="spellEnd"/>
      <w:r w:rsidRPr="00CC2A1F">
        <w:t xml:space="preserve">. </w:t>
      </w:r>
      <w:proofErr w:type="spellStart"/>
      <w:r w:rsidRPr="00CC2A1F">
        <w:t>Vivamus</w:t>
      </w:r>
      <w:proofErr w:type="spellEnd"/>
      <w:r w:rsidRPr="00CC2A1F">
        <w:t xml:space="preserve"> </w:t>
      </w:r>
      <w:proofErr w:type="spellStart"/>
      <w:r w:rsidRPr="00CC2A1F">
        <w:t>porttitor</w:t>
      </w:r>
      <w:proofErr w:type="spellEnd"/>
      <w:r w:rsidRPr="00CC2A1F">
        <w:t xml:space="preserve"> </w:t>
      </w:r>
      <w:proofErr w:type="spellStart"/>
      <w:r w:rsidRPr="00CC2A1F">
        <w:t>turpis</w:t>
      </w:r>
      <w:proofErr w:type="spellEnd"/>
      <w:r w:rsidRPr="00CC2A1F">
        <w:t xml:space="preserve"> </w:t>
      </w:r>
      <w:proofErr w:type="spellStart"/>
      <w:r w:rsidRPr="00CC2A1F">
        <w:t>ac</w:t>
      </w:r>
      <w:proofErr w:type="spellEnd"/>
      <w:r w:rsidRPr="00CC2A1F">
        <w:t xml:space="preserve"> </w:t>
      </w:r>
      <w:proofErr w:type="spellStart"/>
      <w:r w:rsidRPr="00CC2A1F">
        <w:t>leo</w:t>
      </w:r>
      <w:proofErr w:type="spellEnd"/>
      <w:r w:rsidRPr="00CC2A1F">
        <w:t xml:space="preserve">. </w:t>
      </w:r>
    </w:p>
    <w:p w14:paraId="16B5E8D7" w14:textId="77777777" w:rsidR="00900413" w:rsidRPr="00CC2A1F" w:rsidRDefault="00900413" w:rsidP="00481BA6"/>
    <w:p w14:paraId="40DC910E" w14:textId="66AA4B80" w:rsidR="002823F2" w:rsidRPr="00CC2A1F" w:rsidRDefault="002823F2" w:rsidP="00D12A51">
      <w:pPr>
        <w:sectPr w:rsidR="002823F2" w:rsidRPr="00CC2A1F" w:rsidSect="008C2CB9">
          <w:footerReference w:type="default" r:id="rId14"/>
          <w:pgSz w:w="11906" w:h="16838" w:code="9"/>
          <w:pgMar w:top="1418" w:right="1418" w:bottom="1418" w:left="1418" w:header="709" w:footer="709" w:gutter="284"/>
          <w:cols w:space="708"/>
          <w:vAlign w:val="bottom"/>
          <w:docGrid w:linePitch="360"/>
        </w:sectPr>
      </w:pPr>
    </w:p>
    <w:p w14:paraId="68B5986E" w14:textId="77777777" w:rsidR="00D12A51" w:rsidRPr="00CC2A1F" w:rsidRDefault="00D12A51" w:rsidP="00900413">
      <w:pPr>
        <w:pStyle w:val="Nadpisnzvyjin"/>
      </w:pPr>
      <w:r w:rsidRPr="00CC2A1F">
        <w:lastRenderedPageBreak/>
        <w:t>Abstrakt</w:t>
      </w:r>
      <w:r w:rsidR="004D46DE" w:rsidRPr="00CC2A1F">
        <w:t xml:space="preserve"> </w:t>
      </w:r>
    </w:p>
    <w:p w14:paraId="19A5A5B4" w14:textId="77777777" w:rsidR="003A52BB" w:rsidRPr="00CC2A1F" w:rsidRDefault="003A52BB" w:rsidP="003A52BB">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dolor</w:t>
      </w:r>
      <w:proofErr w:type="spellEnd"/>
      <w:r w:rsidRPr="00CC2A1F">
        <w:t xml:space="preserve"> </w:t>
      </w:r>
      <w:proofErr w:type="spellStart"/>
      <w:r w:rsidRPr="00CC2A1F">
        <w:t>sit</w:t>
      </w:r>
      <w:proofErr w:type="spellEnd"/>
      <w:r w:rsidRPr="00CC2A1F">
        <w:t xml:space="preserve"> </w:t>
      </w:r>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adipiscing</w:t>
      </w:r>
      <w:proofErr w:type="spellEnd"/>
      <w:r w:rsidRPr="00CC2A1F">
        <w:t xml:space="preserve"> elit. </w:t>
      </w:r>
      <w:proofErr w:type="spellStart"/>
      <w:r w:rsidRPr="00CC2A1F">
        <w:t>Aenean</w:t>
      </w:r>
      <w:proofErr w:type="spellEnd"/>
      <w:r w:rsidRPr="00CC2A1F">
        <w:t xml:space="preserve"> id </w:t>
      </w:r>
      <w:proofErr w:type="spellStart"/>
      <w:r w:rsidRPr="00CC2A1F">
        <w:t>metus</w:t>
      </w:r>
      <w:proofErr w:type="spellEnd"/>
      <w:r w:rsidRPr="00CC2A1F">
        <w:t xml:space="preserve"> id </w:t>
      </w:r>
      <w:proofErr w:type="spellStart"/>
      <w:r w:rsidRPr="00CC2A1F">
        <w:t>velit</w:t>
      </w:r>
      <w:proofErr w:type="spellEnd"/>
      <w:r w:rsidRPr="00CC2A1F">
        <w:t xml:space="preserve"> </w:t>
      </w:r>
      <w:proofErr w:type="spellStart"/>
      <w:r w:rsidRPr="00CC2A1F">
        <w:t>ullamcorper</w:t>
      </w:r>
      <w:proofErr w:type="spellEnd"/>
      <w:r w:rsidRPr="00CC2A1F">
        <w:t xml:space="preserve"> </w:t>
      </w:r>
      <w:proofErr w:type="spellStart"/>
      <w:r w:rsidRPr="00CC2A1F">
        <w:t>pulvinar</w:t>
      </w:r>
      <w:proofErr w:type="spellEnd"/>
      <w:r w:rsidRPr="00CC2A1F">
        <w:t xml:space="preserve">. In </w:t>
      </w:r>
      <w:proofErr w:type="spellStart"/>
      <w:r w:rsidRPr="00CC2A1F">
        <w:t>convallis</w:t>
      </w:r>
      <w:proofErr w:type="spellEnd"/>
      <w:r w:rsidRPr="00CC2A1F">
        <w:t xml:space="preserve">. Sed </w:t>
      </w:r>
      <w:proofErr w:type="spellStart"/>
      <w:r w:rsidRPr="00CC2A1F">
        <w:t>convallis</w:t>
      </w:r>
      <w:proofErr w:type="spellEnd"/>
      <w:r w:rsidRPr="00CC2A1F">
        <w:t xml:space="preserve"> </w:t>
      </w:r>
      <w:proofErr w:type="spellStart"/>
      <w:r w:rsidRPr="00CC2A1F">
        <w:t>magna</w:t>
      </w:r>
      <w:proofErr w:type="spellEnd"/>
      <w:r w:rsidRPr="00CC2A1F">
        <w:t xml:space="preserve"> </w:t>
      </w:r>
      <w:proofErr w:type="spellStart"/>
      <w:r w:rsidRPr="00CC2A1F">
        <w:t>eu</w:t>
      </w:r>
      <w:proofErr w:type="spellEnd"/>
      <w:r w:rsidRPr="00CC2A1F">
        <w:t xml:space="preserve"> sem. </w:t>
      </w:r>
      <w:proofErr w:type="spellStart"/>
      <w:r w:rsidRPr="00CC2A1F">
        <w:t>Maecenas</w:t>
      </w:r>
      <w:proofErr w:type="spellEnd"/>
      <w:r w:rsidRPr="00CC2A1F">
        <w:t xml:space="preserve"> </w:t>
      </w:r>
      <w:proofErr w:type="spellStart"/>
      <w:r w:rsidRPr="00CC2A1F">
        <w:t>lorem</w:t>
      </w:r>
      <w:proofErr w:type="spellEnd"/>
      <w:r w:rsidRPr="00CC2A1F">
        <w:t xml:space="preserve">. </w:t>
      </w:r>
      <w:proofErr w:type="spellStart"/>
      <w:r w:rsidRPr="00CC2A1F">
        <w:t>Excepteur</w:t>
      </w:r>
      <w:proofErr w:type="spellEnd"/>
      <w:r w:rsidRPr="00CC2A1F">
        <w:t xml:space="preserve"> </w:t>
      </w:r>
      <w:proofErr w:type="spellStart"/>
      <w:r w:rsidRPr="00CC2A1F">
        <w:t>sint</w:t>
      </w:r>
      <w:proofErr w:type="spellEnd"/>
      <w:r w:rsidRPr="00CC2A1F">
        <w:t xml:space="preserve"> </w:t>
      </w:r>
      <w:proofErr w:type="spellStart"/>
      <w:r w:rsidRPr="00CC2A1F">
        <w:t>occaecat</w:t>
      </w:r>
      <w:proofErr w:type="spellEnd"/>
      <w:r w:rsidRPr="00CC2A1F">
        <w:t xml:space="preserve"> </w:t>
      </w:r>
      <w:proofErr w:type="spellStart"/>
      <w:r w:rsidRPr="00CC2A1F">
        <w:t>cupidatat</w:t>
      </w:r>
      <w:proofErr w:type="spellEnd"/>
      <w:r w:rsidRPr="00CC2A1F">
        <w:t xml:space="preserve"> non </w:t>
      </w:r>
      <w:proofErr w:type="spellStart"/>
      <w:r w:rsidRPr="00CC2A1F">
        <w:t>proident</w:t>
      </w:r>
      <w:proofErr w:type="spellEnd"/>
      <w:r w:rsidRPr="00CC2A1F">
        <w:t xml:space="preserve">, </w:t>
      </w:r>
      <w:proofErr w:type="spellStart"/>
      <w:r w:rsidRPr="00CC2A1F">
        <w:t>sunt</w:t>
      </w:r>
      <w:proofErr w:type="spellEnd"/>
      <w:r w:rsidRPr="00CC2A1F">
        <w:t xml:space="preserve"> in culpa qui </w:t>
      </w:r>
      <w:proofErr w:type="spellStart"/>
      <w:r w:rsidRPr="00CC2A1F">
        <w:t>officia</w:t>
      </w:r>
      <w:proofErr w:type="spellEnd"/>
      <w:r w:rsidRPr="00CC2A1F">
        <w:t xml:space="preserve"> </w:t>
      </w:r>
      <w:proofErr w:type="spellStart"/>
      <w:r w:rsidRPr="00CC2A1F">
        <w:t>deserunt</w:t>
      </w:r>
      <w:proofErr w:type="spellEnd"/>
      <w:r w:rsidRPr="00CC2A1F">
        <w:t xml:space="preserve"> </w:t>
      </w:r>
      <w:proofErr w:type="spellStart"/>
      <w:r w:rsidRPr="00CC2A1F">
        <w:t>mollit</w:t>
      </w:r>
      <w:proofErr w:type="spellEnd"/>
      <w:r w:rsidRPr="00CC2A1F">
        <w:t xml:space="preserve"> anim id </w:t>
      </w:r>
      <w:proofErr w:type="spellStart"/>
      <w:r w:rsidRPr="00CC2A1F">
        <w:t>est</w:t>
      </w:r>
      <w:proofErr w:type="spellEnd"/>
      <w:r w:rsidRPr="00CC2A1F">
        <w:t xml:space="preserve"> </w:t>
      </w:r>
      <w:proofErr w:type="spellStart"/>
      <w:r w:rsidRPr="00CC2A1F">
        <w:t>laborum</w:t>
      </w:r>
      <w:proofErr w:type="spellEnd"/>
      <w:r w:rsidRPr="00CC2A1F">
        <w:t xml:space="preserve">. Ut </w:t>
      </w:r>
      <w:proofErr w:type="spellStart"/>
      <w:r w:rsidRPr="00CC2A1F">
        <w:t>tempus</w:t>
      </w:r>
      <w:proofErr w:type="spellEnd"/>
      <w:r w:rsidRPr="00CC2A1F">
        <w:t xml:space="preserve"> </w:t>
      </w:r>
      <w:proofErr w:type="spellStart"/>
      <w:r w:rsidRPr="00CC2A1F">
        <w:t>purus</w:t>
      </w:r>
      <w:proofErr w:type="spellEnd"/>
      <w:r w:rsidRPr="00CC2A1F">
        <w:t xml:space="preserve"> </w:t>
      </w:r>
      <w:proofErr w:type="spellStart"/>
      <w:r w:rsidRPr="00CC2A1F">
        <w:t>at</w:t>
      </w:r>
      <w:proofErr w:type="spellEnd"/>
      <w:r w:rsidRPr="00CC2A1F">
        <w:t xml:space="preserve"> </w:t>
      </w:r>
      <w:proofErr w:type="spellStart"/>
      <w:r w:rsidRPr="00CC2A1F">
        <w:t>lorem</w:t>
      </w:r>
      <w:proofErr w:type="spellEnd"/>
      <w:r w:rsidRPr="00CC2A1F">
        <w:t xml:space="preserve">. </w:t>
      </w:r>
      <w:proofErr w:type="spellStart"/>
      <w:r w:rsidRPr="00CC2A1F">
        <w:t>Phasellus</w:t>
      </w:r>
      <w:proofErr w:type="spellEnd"/>
      <w:r w:rsidRPr="00CC2A1F">
        <w:t xml:space="preserve"> et </w:t>
      </w:r>
      <w:proofErr w:type="spellStart"/>
      <w:r w:rsidRPr="00CC2A1F">
        <w:t>lorem</w:t>
      </w:r>
      <w:proofErr w:type="spellEnd"/>
      <w:r w:rsidRPr="00CC2A1F">
        <w:t xml:space="preserve"> id </w:t>
      </w:r>
      <w:proofErr w:type="spellStart"/>
      <w:r w:rsidRPr="00CC2A1F">
        <w:t>felis</w:t>
      </w:r>
      <w:proofErr w:type="spellEnd"/>
      <w:r w:rsidRPr="00CC2A1F">
        <w:t xml:space="preserve"> </w:t>
      </w:r>
      <w:proofErr w:type="spellStart"/>
      <w:r w:rsidRPr="00CC2A1F">
        <w:t>nonummy</w:t>
      </w:r>
      <w:proofErr w:type="spellEnd"/>
      <w:r w:rsidRPr="00CC2A1F">
        <w:t xml:space="preserve"> </w:t>
      </w:r>
      <w:proofErr w:type="spellStart"/>
      <w:r w:rsidRPr="00CC2A1F">
        <w:t>placerat</w:t>
      </w:r>
      <w:proofErr w:type="spellEnd"/>
      <w:r w:rsidRPr="00CC2A1F">
        <w:t xml:space="preserve">. </w:t>
      </w:r>
      <w:proofErr w:type="spellStart"/>
      <w:r w:rsidRPr="00CC2A1F">
        <w:t>Mauris</w:t>
      </w:r>
      <w:proofErr w:type="spellEnd"/>
      <w:r w:rsidRPr="00CC2A1F">
        <w:t xml:space="preserve"> </w:t>
      </w:r>
      <w:proofErr w:type="spellStart"/>
      <w:r w:rsidRPr="00CC2A1F">
        <w:t>elementum</w:t>
      </w:r>
      <w:proofErr w:type="spellEnd"/>
      <w:r w:rsidRPr="00CC2A1F">
        <w:t xml:space="preserve"> </w:t>
      </w:r>
      <w:proofErr w:type="spellStart"/>
      <w:r w:rsidRPr="00CC2A1F">
        <w:t>mauris</w:t>
      </w:r>
      <w:proofErr w:type="spellEnd"/>
      <w:r w:rsidRPr="00CC2A1F">
        <w:t xml:space="preserve"> vitae </w:t>
      </w:r>
      <w:proofErr w:type="spellStart"/>
      <w:r w:rsidRPr="00CC2A1F">
        <w:t>tortor</w:t>
      </w:r>
      <w:proofErr w:type="spellEnd"/>
      <w:r w:rsidRPr="00CC2A1F">
        <w:t xml:space="preserve">. </w:t>
      </w:r>
      <w:proofErr w:type="spellStart"/>
      <w:r w:rsidRPr="00CC2A1F">
        <w:t>Aliquam</w:t>
      </w:r>
      <w:proofErr w:type="spellEnd"/>
      <w:r w:rsidRPr="00CC2A1F">
        <w:t xml:space="preserve"> id </w:t>
      </w:r>
      <w:proofErr w:type="spellStart"/>
      <w:r w:rsidRPr="00CC2A1F">
        <w:t>dolor</w:t>
      </w:r>
      <w:proofErr w:type="spellEnd"/>
      <w:r w:rsidRPr="00CC2A1F">
        <w:t xml:space="preserve">. </w:t>
      </w:r>
      <w:proofErr w:type="spellStart"/>
      <w:r w:rsidRPr="00CC2A1F">
        <w:t>Vivamus</w:t>
      </w:r>
      <w:proofErr w:type="spellEnd"/>
      <w:r w:rsidRPr="00CC2A1F">
        <w:t xml:space="preserve"> </w:t>
      </w:r>
      <w:proofErr w:type="spellStart"/>
      <w:r w:rsidRPr="00CC2A1F">
        <w:t>porttitor</w:t>
      </w:r>
      <w:proofErr w:type="spellEnd"/>
      <w:r w:rsidRPr="00CC2A1F">
        <w:t xml:space="preserve"> </w:t>
      </w:r>
      <w:proofErr w:type="spellStart"/>
      <w:r w:rsidRPr="00CC2A1F">
        <w:t>turpis</w:t>
      </w:r>
      <w:proofErr w:type="spellEnd"/>
      <w:r w:rsidRPr="00CC2A1F">
        <w:t xml:space="preserve"> </w:t>
      </w:r>
      <w:proofErr w:type="spellStart"/>
      <w:r w:rsidRPr="00CC2A1F">
        <w:t>ac</w:t>
      </w:r>
      <w:proofErr w:type="spellEnd"/>
      <w:r w:rsidRPr="00CC2A1F">
        <w:t xml:space="preserve"> </w:t>
      </w:r>
      <w:proofErr w:type="spellStart"/>
      <w:r w:rsidRPr="00CC2A1F">
        <w:t>leo</w:t>
      </w:r>
      <w:proofErr w:type="spellEnd"/>
      <w:r w:rsidRPr="00CC2A1F">
        <w:t xml:space="preserve">. </w:t>
      </w:r>
    </w:p>
    <w:p w14:paraId="02D2B9E5" w14:textId="77777777" w:rsidR="003A52BB" w:rsidRPr="00CC2A1F" w:rsidRDefault="003A52BB" w:rsidP="003A52BB">
      <w:proofErr w:type="spellStart"/>
      <w:r w:rsidRPr="00CC2A1F">
        <w:t>Nullam</w:t>
      </w:r>
      <w:proofErr w:type="spellEnd"/>
      <w:r w:rsidRPr="00CC2A1F">
        <w:t xml:space="preserve"> </w:t>
      </w:r>
      <w:proofErr w:type="spellStart"/>
      <w:r w:rsidRPr="00CC2A1F">
        <w:t>justo</w:t>
      </w:r>
      <w:proofErr w:type="spellEnd"/>
      <w:r w:rsidRPr="00CC2A1F">
        <w:t xml:space="preserve"> </w:t>
      </w:r>
      <w:proofErr w:type="spellStart"/>
      <w:r w:rsidRPr="00CC2A1F">
        <w:t>enim</w:t>
      </w:r>
      <w:proofErr w:type="spellEnd"/>
      <w:r w:rsidRPr="00CC2A1F">
        <w:t xml:space="preserve">, </w:t>
      </w:r>
      <w:proofErr w:type="spellStart"/>
      <w:r w:rsidRPr="00CC2A1F">
        <w:t>consectetuer</w:t>
      </w:r>
      <w:proofErr w:type="spellEnd"/>
      <w:r w:rsidRPr="00CC2A1F">
        <w:t xml:space="preserve"> </w:t>
      </w:r>
      <w:proofErr w:type="spellStart"/>
      <w:r w:rsidRPr="00CC2A1F">
        <w:t>nec</w:t>
      </w:r>
      <w:proofErr w:type="spellEnd"/>
      <w:r w:rsidRPr="00CC2A1F">
        <w:t xml:space="preserve">, </w:t>
      </w:r>
      <w:proofErr w:type="spellStart"/>
      <w:r w:rsidRPr="00CC2A1F">
        <w:t>ullamcorper</w:t>
      </w:r>
      <w:proofErr w:type="spellEnd"/>
      <w:r w:rsidRPr="00CC2A1F">
        <w:t xml:space="preserve"> </w:t>
      </w:r>
      <w:proofErr w:type="spellStart"/>
      <w:r w:rsidRPr="00CC2A1F">
        <w:t>ac</w:t>
      </w:r>
      <w:proofErr w:type="spellEnd"/>
      <w:r w:rsidRPr="00CC2A1F">
        <w:t xml:space="preserve">, vestibulum in, elit. </w:t>
      </w:r>
      <w:proofErr w:type="spellStart"/>
      <w:r w:rsidRPr="00CC2A1F">
        <w:t>Integer</w:t>
      </w:r>
      <w:proofErr w:type="spellEnd"/>
      <w:r w:rsidRPr="00CC2A1F">
        <w:t xml:space="preserve"> </w:t>
      </w:r>
      <w:proofErr w:type="spellStart"/>
      <w:r w:rsidRPr="00CC2A1F">
        <w:t>vulputate</w:t>
      </w:r>
      <w:proofErr w:type="spellEnd"/>
      <w:r w:rsidRPr="00CC2A1F">
        <w:t xml:space="preserve"> sem a </w:t>
      </w:r>
      <w:proofErr w:type="spellStart"/>
      <w:r w:rsidRPr="00CC2A1F">
        <w:t>nibh</w:t>
      </w:r>
      <w:proofErr w:type="spellEnd"/>
      <w:r w:rsidRPr="00CC2A1F">
        <w:t xml:space="preserve"> </w:t>
      </w:r>
      <w:proofErr w:type="spellStart"/>
      <w:r w:rsidRPr="00CC2A1F">
        <w:t>rutrum</w:t>
      </w:r>
      <w:proofErr w:type="spellEnd"/>
      <w:r w:rsidRPr="00CC2A1F">
        <w:t xml:space="preserve"> </w:t>
      </w:r>
      <w:proofErr w:type="spellStart"/>
      <w:r w:rsidRPr="00CC2A1F">
        <w:t>consequat</w:t>
      </w:r>
      <w:proofErr w:type="spellEnd"/>
      <w:r w:rsidRPr="00CC2A1F">
        <w:t xml:space="preserve">. </w:t>
      </w:r>
      <w:proofErr w:type="spellStart"/>
      <w:r w:rsidRPr="00CC2A1F">
        <w:t>Temporibus</w:t>
      </w:r>
      <w:proofErr w:type="spellEnd"/>
      <w:r w:rsidRPr="00CC2A1F">
        <w:t xml:space="preserve"> autem </w:t>
      </w:r>
      <w:proofErr w:type="spellStart"/>
      <w:r w:rsidRPr="00CC2A1F">
        <w:t>quibusdam</w:t>
      </w:r>
      <w:proofErr w:type="spellEnd"/>
      <w:r w:rsidRPr="00CC2A1F">
        <w:t xml:space="preserve"> et aut </w:t>
      </w:r>
      <w:proofErr w:type="spellStart"/>
      <w:r w:rsidRPr="00CC2A1F">
        <w:t>officiis</w:t>
      </w:r>
      <w:proofErr w:type="spellEnd"/>
      <w:r w:rsidRPr="00CC2A1F">
        <w:t xml:space="preserve"> </w:t>
      </w:r>
      <w:proofErr w:type="spellStart"/>
      <w:r w:rsidRPr="00CC2A1F">
        <w:t>debitis</w:t>
      </w:r>
      <w:proofErr w:type="spellEnd"/>
      <w:r w:rsidRPr="00CC2A1F">
        <w:t xml:space="preserve"> aut </w:t>
      </w:r>
      <w:proofErr w:type="spellStart"/>
      <w:r w:rsidRPr="00CC2A1F">
        <w:t>rerum</w:t>
      </w:r>
      <w:proofErr w:type="spellEnd"/>
      <w:r w:rsidRPr="00CC2A1F">
        <w:t xml:space="preserve"> </w:t>
      </w:r>
      <w:proofErr w:type="spellStart"/>
      <w:r w:rsidRPr="00CC2A1F">
        <w:t>necessitatibus</w:t>
      </w:r>
      <w:proofErr w:type="spellEnd"/>
      <w:r w:rsidRPr="00CC2A1F">
        <w:t xml:space="preserve"> </w:t>
      </w:r>
      <w:proofErr w:type="spellStart"/>
      <w:r w:rsidRPr="00CC2A1F">
        <w:t>saepe</w:t>
      </w:r>
      <w:proofErr w:type="spellEnd"/>
      <w:r w:rsidRPr="00CC2A1F">
        <w:t xml:space="preserve"> </w:t>
      </w:r>
      <w:proofErr w:type="spellStart"/>
      <w:r w:rsidRPr="00CC2A1F">
        <w:t>eveniet</w:t>
      </w:r>
      <w:proofErr w:type="spellEnd"/>
      <w:r w:rsidRPr="00CC2A1F">
        <w:t xml:space="preserve"> </w:t>
      </w:r>
      <w:proofErr w:type="spellStart"/>
      <w:r w:rsidRPr="00CC2A1F">
        <w:t>ut</w:t>
      </w:r>
      <w:proofErr w:type="spellEnd"/>
      <w:r w:rsidRPr="00CC2A1F">
        <w:t xml:space="preserve"> et </w:t>
      </w:r>
      <w:proofErr w:type="spellStart"/>
      <w:r w:rsidRPr="00CC2A1F">
        <w:t>voluptates</w:t>
      </w:r>
      <w:proofErr w:type="spellEnd"/>
      <w:r w:rsidRPr="00CC2A1F">
        <w:t xml:space="preserve"> </w:t>
      </w:r>
      <w:proofErr w:type="spellStart"/>
      <w:r w:rsidRPr="00CC2A1F">
        <w:t>repudiandae</w:t>
      </w:r>
      <w:proofErr w:type="spellEnd"/>
      <w:r w:rsidRPr="00CC2A1F">
        <w:t xml:space="preserve"> </w:t>
      </w:r>
      <w:proofErr w:type="spellStart"/>
      <w:r w:rsidRPr="00CC2A1F">
        <w:t>sint</w:t>
      </w:r>
      <w:proofErr w:type="spellEnd"/>
      <w:r w:rsidRPr="00CC2A1F">
        <w:t xml:space="preserve"> et </w:t>
      </w:r>
      <w:proofErr w:type="spellStart"/>
      <w:r w:rsidRPr="00CC2A1F">
        <w:t>molestiae</w:t>
      </w:r>
      <w:proofErr w:type="spellEnd"/>
      <w:r w:rsidRPr="00CC2A1F">
        <w:t xml:space="preserve"> non </w:t>
      </w:r>
      <w:proofErr w:type="spellStart"/>
      <w:r w:rsidRPr="00CC2A1F">
        <w:t>recusandae</w:t>
      </w:r>
      <w:proofErr w:type="spellEnd"/>
      <w:r w:rsidRPr="00CC2A1F">
        <w:t xml:space="preserve">. Ut </w:t>
      </w:r>
      <w:proofErr w:type="spellStart"/>
      <w:r w:rsidRPr="00CC2A1F">
        <w:t>tempus</w:t>
      </w:r>
      <w:proofErr w:type="spellEnd"/>
      <w:r w:rsidRPr="00CC2A1F">
        <w:t xml:space="preserve"> </w:t>
      </w:r>
      <w:proofErr w:type="spellStart"/>
      <w:r w:rsidRPr="00CC2A1F">
        <w:t>purus</w:t>
      </w:r>
      <w:proofErr w:type="spellEnd"/>
      <w:r w:rsidRPr="00CC2A1F">
        <w:t xml:space="preserve"> </w:t>
      </w:r>
      <w:proofErr w:type="spellStart"/>
      <w:r w:rsidRPr="00CC2A1F">
        <w:t>at</w:t>
      </w:r>
      <w:proofErr w:type="spellEnd"/>
      <w:r w:rsidRPr="00CC2A1F">
        <w:t xml:space="preserve"> </w:t>
      </w:r>
      <w:proofErr w:type="spellStart"/>
      <w:r w:rsidRPr="00CC2A1F">
        <w:t>lorem</w:t>
      </w:r>
      <w:proofErr w:type="spellEnd"/>
      <w:r w:rsidRPr="00CC2A1F">
        <w:t xml:space="preserve">. </w:t>
      </w:r>
      <w:proofErr w:type="spellStart"/>
      <w:r w:rsidRPr="00CC2A1F">
        <w:t>Neque</w:t>
      </w:r>
      <w:proofErr w:type="spellEnd"/>
      <w:r w:rsidRPr="00CC2A1F">
        <w:t xml:space="preserve"> </w:t>
      </w:r>
      <w:proofErr w:type="spellStart"/>
      <w:r w:rsidRPr="00CC2A1F">
        <w:t>porro</w:t>
      </w:r>
      <w:proofErr w:type="spellEnd"/>
      <w:r w:rsidRPr="00CC2A1F">
        <w:t xml:space="preserve"> </w:t>
      </w:r>
      <w:proofErr w:type="spellStart"/>
      <w:r w:rsidRPr="00CC2A1F">
        <w:t>quisquam</w:t>
      </w:r>
      <w:proofErr w:type="spellEnd"/>
      <w:r w:rsidRPr="00CC2A1F">
        <w:t xml:space="preserve"> </w:t>
      </w:r>
      <w:proofErr w:type="spellStart"/>
      <w:r w:rsidRPr="00CC2A1F">
        <w:t>est</w:t>
      </w:r>
      <w:proofErr w:type="spellEnd"/>
      <w:r w:rsidRPr="00CC2A1F">
        <w:t xml:space="preserve">, qui </w:t>
      </w:r>
      <w:proofErr w:type="spellStart"/>
      <w:r w:rsidRPr="00CC2A1F">
        <w:t>dolorem</w:t>
      </w:r>
      <w:proofErr w:type="spellEnd"/>
      <w:r w:rsidRPr="00CC2A1F">
        <w:t xml:space="preserve"> </w:t>
      </w:r>
      <w:proofErr w:type="spellStart"/>
      <w:r w:rsidRPr="00CC2A1F">
        <w:t>ipsum</w:t>
      </w:r>
      <w:proofErr w:type="spellEnd"/>
      <w:r w:rsidRPr="00CC2A1F">
        <w:t xml:space="preserve"> </w:t>
      </w:r>
      <w:proofErr w:type="spellStart"/>
      <w:r w:rsidRPr="00CC2A1F">
        <w:t>quia</w:t>
      </w:r>
      <w:proofErr w:type="spellEnd"/>
      <w:r w:rsidRPr="00CC2A1F">
        <w:t xml:space="preserve"> </w:t>
      </w:r>
      <w:proofErr w:type="spellStart"/>
      <w:r w:rsidRPr="00CC2A1F">
        <w:t>dolor</w:t>
      </w:r>
      <w:proofErr w:type="spellEnd"/>
      <w:r w:rsidRPr="00CC2A1F">
        <w:t xml:space="preserve"> </w:t>
      </w:r>
      <w:proofErr w:type="spellStart"/>
      <w:r w:rsidRPr="00CC2A1F">
        <w:t>sit</w:t>
      </w:r>
      <w:proofErr w:type="spellEnd"/>
      <w:r w:rsidRPr="00CC2A1F">
        <w:t xml:space="preserve"> </w:t>
      </w:r>
      <w:proofErr w:type="spellStart"/>
      <w:r w:rsidRPr="00CC2A1F">
        <w:t>amet</w:t>
      </w:r>
      <w:proofErr w:type="spellEnd"/>
      <w:r w:rsidRPr="00CC2A1F">
        <w:t xml:space="preserve">, </w:t>
      </w:r>
      <w:proofErr w:type="spellStart"/>
      <w:r w:rsidRPr="00CC2A1F">
        <w:t>consectetur</w:t>
      </w:r>
      <w:proofErr w:type="spellEnd"/>
      <w:r w:rsidRPr="00CC2A1F">
        <w:t xml:space="preserve">, </w:t>
      </w:r>
      <w:proofErr w:type="spellStart"/>
      <w:r w:rsidRPr="00CC2A1F">
        <w:t>adipisci</w:t>
      </w:r>
      <w:proofErr w:type="spellEnd"/>
      <w:r w:rsidRPr="00CC2A1F">
        <w:t xml:space="preserve"> </w:t>
      </w:r>
      <w:proofErr w:type="spellStart"/>
      <w:r w:rsidRPr="00CC2A1F">
        <w:t>velit</w:t>
      </w:r>
      <w:proofErr w:type="spellEnd"/>
      <w:r w:rsidRPr="00CC2A1F">
        <w:t xml:space="preserve">, sed </w:t>
      </w:r>
      <w:proofErr w:type="spellStart"/>
      <w:r w:rsidRPr="00CC2A1F">
        <w:t>quia</w:t>
      </w:r>
      <w:proofErr w:type="spellEnd"/>
      <w:r w:rsidRPr="00CC2A1F">
        <w:t xml:space="preserve"> non </w:t>
      </w:r>
      <w:proofErr w:type="spellStart"/>
      <w:r w:rsidRPr="00CC2A1F">
        <w:t>numquam</w:t>
      </w:r>
      <w:proofErr w:type="spellEnd"/>
      <w:r w:rsidRPr="00CC2A1F">
        <w:t xml:space="preserve">. </w:t>
      </w:r>
    </w:p>
    <w:p w14:paraId="69322EF3" w14:textId="77777777" w:rsidR="003A52BB" w:rsidRPr="00CC2A1F" w:rsidRDefault="003A52BB" w:rsidP="003A52BB">
      <w:proofErr w:type="spellStart"/>
      <w:r w:rsidRPr="00CC2A1F">
        <w:t>Maecenas</w:t>
      </w:r>
      <w:proofErr w:type="spellEnd"/>
      <w:r w:rsidRPr="00CC2A1F">
        <w:t xml:space="preserve"> </w:t>
      </w:r>
      <w:proofErr w:type="spellStart"/>
      <w:r w:rsidRPr="00CC2A1F">
        <w:t>fermentum</w:t>
      </w:r>
      <w:proofErr w:type="spellEnd"/>
      <w:r w:rsidRPr="00CC2A1F">
        <w:t xml:space="preserve">, sem in </w:t>
      </w:r>
      <w:proofErr w:type="spellStart"/>
      <w:r w:rsidRPr="00CC2A1F">
        <w:t>pharetra</w:t>
      </w:r>
      <w:proofErr w:type="spellEnd"/>
      <w:r w:rsidRPr="00CC2A1F">
        <w:t xml:space="preserve"> </w:t>
      </w:r>
      <w:proofErr w:type="spellStart"/>
      <w:r w:rsidRPr="00CC2A1F">
        <w:t>pellentesque</w:t>
      </w:r>
      <w:proofErr w:type="spellEnd"/>
      <w:r w:rsidRPr="00CC2A1F">
        <w:t xml:space="preserve">, </w:t>
      </w:r>
      <w:proofErr w:type="spellStart"/>
      <w:r w:rsidRPr="00CC2A1F">
        <w:t>velit</w:t>
      </w:r>
      <w:proofErr w:type="spellEnd"/>
      <w:r w:rsidRPr="00CC2A1F">
        <w:t xml:space="preserve"> </w:t>
      </w:r>
      <w:proofErr w:type="spellStart"/>
      <w:r w:rsidRPr="00CC2A1F">
        <w:t>turpis</w:t>
      </w:r>
      <w:proofErr w:type="spellEnd"/>
      <w:r w:rsidRPr="00CC2A1F">
        <w:t xml:space="preserve"> </w:t>
      </w:r>
      <w:proofErr w:type="spellStart"/>
      <w:r w:rsidRPr="00CC2A1F">
        <w:t>volutpat</w:t>
      </w:r>
      <w:proofErr w:type="spellEnd"/>
      <w:r w:rsidRPr="00CC2A1F">
        <w:t xml:space="preserve"> ante, in </w:t>
      </w:r>
      <w:proofErr w:type="spellStart"/>
      <w:r w:rsidRPr="00CC2A1F">
        <w:t>pharetra</w:t>
      </w:r>
      <w:proofErr w:type="spellEnd"/>
      <w:r w:rsidRPr="00CC2A1F">
        <w:t xml:space="preserve"> </w:t>
      </w:r>
      <w:proofErr w:type="spellStart"/>
      <w:r w:rsidRPr="00CC2A1F">
        <w:t>metus</w:t>
      </w:r>
      <w:proofErr w:type="spellEnd"/>
      <w:r w:rsidRPr="00CC2A1F">
        <w:t xml:space="preserve"> </w:t>
      </w:r>
      <w:proofErr w:type="spellStart"/>
      <w:r w:rsidRPr="00CC2A1F">
        <w:t>odio</w:t>
      </w:r>
      <w:proofErr w:type="spellEnd"/>
      <w:r w:rsidRPr="00CC2A1F">
        <w:t xml:space="preserve"> a </w:t>
      </w:r>
      <w:proofErr w:type="spellStart"/>
      <w:r w:rsidRPr="00CC2A1F">
        <w:t>lectus</w:t>
      </w:r>
      <w:proofErr w:type="spellEnd"/>
      <w:r w:rsidRPr="00CC2A1F">
        <w:t xml:space="preserve">. </w:t>
      </w:r>
      <w:proofErr w:type="spellStart"/>
      <w:r w:rsidRPr="00CC2A1F">
        <w:t>Vivamus</w:t>
      </w:r>
      <w:proofErr w:type="spellEnd"/>
      <w:r w:rsidRPr="00CC2A1F">
        <w:t xml:space="preserve"> </w:t>
      </w:r>
      <w:proofErr w:type="spellStart"/>
      <w:r w:rsidRPr="00CC2A1F">
        <w:t>ac</w:t>
      </w:r>
      <w:proofErr w:type="spellEnd"/>
      <w:r w:rsidRPr="00CC2A1F">
        <w:t xml:space="preserve"> </w:t>
      </w:r>
      <w:proofErr w:type="spellStart"/>
      <w:r w:rsidRPr="00CC2A1F">
        <w:t>leo</w:t>
      </w:r>
      <w:proofErr w:type="spellEnd"/>
      <w:r w:rsidRPr="00CC2A1F">
        <w:t xml:space="preserve"> </w:t>
      </w:r>
      <w:proofErr w:type="spellStart"/>
      <w:r w:rsidRPr="00CC2A1F">
        <w:t>pretium</w:t>
      </w:r>
      <w:proofErr w:type="spellEnd"/>
      <w:r w:rsidRPr="00CC2A1F">
        <w:t xml:space="preserve"> </w:t>
      </w:r>
      <w:proofErr w:type="spellStart"/>
      <w:r w:rsidRPr="00CC2A1F">
        <w:t>faucibus</w:t>
      </w:r>
      <w:proofErr w:type="spellEnd"/>
      <w:r w:rsidRPr="00CC2A1F">
        <w:t xml:space="preserve">. </w:t>
      </w:r>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dolor</w:t>
      </w:r>
      <w:proofErr w:type="spellEnd"/>
      <w:r w:rsidRPr="00CC2A1F">
        <w:t xml:space="preserve"> </w:t>
      </w:r>
      <w:proofErr w:type="spellStart"/>
      <w:r w:rsidRPr="00CC2A1F">
        <w:t>sit</w:t>
      </w:r>
      <w:proofErr w:type="spellEnd"/>
      <w:r w:rsidRPr="00CC2A1F">
        <w:t xml:space="preserve"> </w:t>
      </w:r>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adipiscing</w:t>
      </w:r>
      <w:proofErr w:type="spellEnd"/>
      <w:r w:rsidRPr="00CC2A1F">
        <w:t xml:space="preserve"> elit. </w:t>
      </w:r>
      <w:proofErr w:type="spellStart"/>
      <w:r w:rsidRPr="00CC2A1F">
        <w:t>Nullam</w:t>
      </w:r>
      <w:proofErr w:type="spellEnd"/>
      <w:r w:rsidRPr="00CC2A1F">
        <w:t xml:space="preserve"> </w:t>
      </w:r>
      <w:proofErr w:type="spellStart"/>
      <w:r w:rsidRPr="00CC2A1F">
        <w:t>dapibus</w:t>
      </w:r>
      <w:proofErr w:type="spellEnd"/>
      <w:r w:rsidRPr="00CC2A1F">
        <w:t xml:space="preserve"> </w:t>
      </w:r>
      <w:proofErr w:type="spellStart"/>
      <w:r w:rsidRPr="00CC2A1F">
        <w:t>fermentum</w:t>
      </w:r>
      <w:proofErr w:type="spellEnd"/>
      <w:r w:rsidRPr="00CC2A1F">
        <w:t xml:space="preserve"> </w:t>
      </w:r>
      <w:proofErr w:type="spellStart"/>
      <w:r w:rsidRPr="00CC2A1F">
        <w:t>ipsum</w:t>
      </w:r>
      <w:proofErr w:type="spellEnd"/>
      <w:r w:rsidRPr="00CC2A1F">
        <w:t xml:space="preserve">. In sem </w:t>
      </w:r>
      <w:proofErr w:type="spellStart"/>
      <w:r w:rsidRPr="00CC2A1F">
        <w:t>justo</w:t>
      </w:r>
      <w:proofErr w:type="spellEnd"/>
      <w:r w:rsidRPr="00CC2A1F">
        <w:t xml:space="preserve">, </w:t>
      </w:r>
      <w:proofErr w:type="spellStart"/>
      <w:r w:rsidRPr="00CC2A1F">
        <w:t>commodo</w:t>
      </w:r>
      <w:proofErr w:type="spellEnd"/>
      <w:r w:rsidRPr="00CC2A1F">
        <w:t xml:space="preserve"> </w:t>
      </w:r>
      <w:proofErr w:type="spellStart"/>
      <w:r w:rsidRPr="00CC2A1F">
        <w:t>ut</w:t>
      </w:r>
      <w:proofErr w:type="spellEnd"/>
      <w:r w:rsidRPr="00CC2A1F">
        <w:t xml:space="preserve">, </w:t>
      </w:r>
      <w:proofErr w:type="spellStart"/>
      <w:r w:rsidRPr="00CC2A1F">
        <w:t>suscipit</w:t>
      </w:r>
      <w:proofErr w:type="spellEnd"/>
      <w:r w:rsidRPr="00CC2A1F">
        <w:t xml:space="preserve"> </w:t>
      </w:r>
      <w:proofErr w:type="spellStart"/>
      <w:r w:rsidRPr="00CC2A1F">
        <w:t>at</w:t>
      </w:r>
      <w:proofErr w:type="spellEnd"/>
      <w:r w:rsidRPr="00CC2A1F">
        <w:t xml:space="preserve">, </w:t>
      </w:r>
      <w:proofErr w:type="spellStart"/>
      <w:r w:rsidRPr="00CC2A1F">
        <w:t>pharetra</w:t>
      </w:r>
      <w:proofErr w:type="spellEnd"/>
      <w:r w:rsidRPr="00CC2A1F">
        <w:t xml:space="preserve"> vitae, </w:t>
      </w:r>
      <w:proofErr w:type="spellStart"/>
      <w:r w:rsidRPr="00CC2A1F">
        <w:t>orci</w:t>
      </w:r>
      <w:proofErr w:type="spellEnd"/>
      <w:r w:rsidRPr="00CC2A1F">
        <w:t xml:space="preserve">. </w:t>
      </w:r>
      <w:proofErr w:type="spellStart"/>
      <w:r w:rsidRPr="00CC2A1F">
        <w:t>Nemo</w:t>
      </w:r>
      <w:proofErr w:type="spellEnd"/>
      <w:r w:rsidRPr="00CC2A1F">
        <w:t xml:space="preserve"> </w:t>
      </w:r>
      <w:proofErr w:type="spellStart"/>
      <w:r w:rsidRPr="00CC2A1F">
        <w:t>enim</w:t>
      </w:r>
      <w:proofErr w:type="spellEnd"/>
      <w:r w:rsidRPr="00CC2A1F">
        <w:t xml:space="preserve"> </w:t>
      </w:r>
      <w:proofErr w:type="spellStart"/>
      <w:r w:rsidRPr="00CC2A1F">
        <w:t>ipsam</w:t>
      </w:r>
      <w:proofErr w:type="spellEnd"/>
      <w:r w:rsidRPr="00CC2A1F">
        <w:t xml:space="preserve"> </w:t>
      </w:r>
      <w:proofErr w:type="spellStart"/>
      <w:r w:rsidRPr="00CC2A1F">
        <w:t>voluptatem</w:t>
      </w:r>
      <w:proofErr w:type="spellEnd"/>
      <w:r w:rsidRPr="00CC2A1F">
        <w:t xml:space="preserve"> </w:t>
      </w:r>
      <w:proofErr w:type="spellStart"/>
      <w:r w:rsidRPr="00CC2A1F">
        <w:t>quia</w:t>
      </w:r>
      <w:proofErr w:type="spellEnd"/>
      <w:r w:rsidRPr="00CC2A1F">
        <w:t xml:space="preserve"> </w:t>
      </w:r>
      <w:proofErr w:type="spellStart"/>
      <w:r w:rsidRPr="00CC2A1F">
        <w:t>voluptas</w:t>
      </w:r>
      <w:proofErr w:type="spellEnd"/>
      <w:r w:rsidRPr="00CC2A1F">
        <w:t xml:space="preserve"> </w:t>
      </w:r>
      <w:proofErr w:type="spellStart"/>
      <w:r w:rsidRPr="00CC2A1F">
        <w:t>sit</w:t>
      </w:r>
      <w:proofErr w:type="spellEnd"/>
      <w:r w:rsidRPr="00CC2A1F">
        <w:t xml:space="preserve"> </w:t>
      </w:r>
      <w:proofErr w:type="spellStart"/>
      <w:r w:rsidRPr="00CC2A1F">
        <w:t>aspernatur</w:t>
      </w:r>
      <w:proofErr w:type="spellEnd"/>
      <w:r w:rsidRPr="00CC2A1F">
        <w:t xml:space="preserve"> aut </w:t>
      </w:r>
      <w:proofErr w:type="spellStart"/>
      <w:r w:rsidRPr="00CC2A1F">
        <w:t>odit</w:t>
      </w:r>
      <w:proofErr w:type="spellEnd"/>
      <w:r w:rsidRPr="00CC2A1F">
        <w:t xml:space="preserve"> aut </w:t>
      </w:r>
      <w:proofErr w:type="spellStart"/>
      <w:r w:rsidRPr="00CC2A1F">
        <w:t>fugit</w:t>
      </w:r>
      <w:proofErr w:type="spellEnd"/>
      <w:r w:rsidRPr="00CC2A1F">
        <w:t xml:space="preserve">. </w:t>
      </w:r>
    </w:p>
    <w:p w14:paraId="4540194A" w14:textId="77777777" w:rsidR="00D12A51" w:rsidRPr="00CC2A1F" w:rsidRDefault="00D12A51" w:rsidP="00D12A51">
      <w:pPr>
        <w:pStyle w:val="Klovslova"/>
      </w:pPr>
      <w:r w:rsidRPr="00CC2A1F">
        <w:t>Klíčová slova</w:t>
      </w:r>
      <w:r w:rsidR="003A52BB" w:rsidRPr="00CC2A1F">
        <w:t xml:space="preserve"> </w:t>
      </w:r>
    </w:p>
    <w:p w14:paraId="4FC32F12" w14:textId="3AF226BF" w:rsidR="00823BA1" w:rsidRPr="00CC2A1F" w:rsidRDefault="003A52BB" w:rsidP="00823BA1">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dolor</w:t>
      </w:r>
      <w:proofErr w:type="spellEnd"/>
      <w:r w:rsidRPr="00CC2A1F">
        <w:t xml:space="preserve">, </w:t>
      </w:r>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sit</w:t>
      </w:r>
      <w:proofErr w:type="spellEnd"/>
      <w:r w:rsidRPr="00CC2A1F">
        <w:t xml:space="preserve">. </w:t>
      </w:r>
    </w:p>
    <w:p w14:paraId="76C5437A" w14:textId="58B5A9C6" w:rsidR="00B85579" w:rsidRPr="00CC2A1F" w:rsidRDefault="00B85579" w:rsidP="00B85579">
      <w:pPr>
        <w:pStyle w:val="Klovslova"/>
      </w:pPr>
      <w:r w:rsidRPr="00CC2A1F">
        <w:t>JEL klasifikace</w:t>
      </w:r>
    </w:p>
    <w:p w14:paraId="2556D284" w14:textId="77777777" w:rsidR="00B85579" w:rsidRPr="00CC2A1F" w:rsidRDefault="00B85579" w:rsidP="00B85579">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dolor</w:t>
      </w:r>
      <w:proofErr w:type="spellEnd"/>
      <w:r w:rsidRPr="00CC2A1F">
        <w:t xml:space="preserve">, </w:t>
      </w:r>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sit</w:t>
      </w:r>
      <w:proofErr w:type="spellEnd"/>
      <w:r w:rsidRPr="00CC2A1F">
        <w:t xml:space="preserve">. </w:t>
      </w:r>
    </w:p>
    <w:p w14:paraId="4C3EEEAA" w14:textId="77777777" w:rsidR="00B85579" w:rsidRPr="00CC2A1F" w:rsidRDefault="00B85579" w:rsidP="00B85579"/>
    <w:p w14:paraId="58F89F3D" w14:textId="77777777" w:rsidR="003A52BB" w:rsidRPr="00CC2A1F" w:rsidRDefault="003A52BB" w:rsidP="00900413">
      <w:pPr>
        <w:pStyle w:val="Nadpisnzvyjin"/>
      </w:pPr>
      <w:proofErr w:type="spellStart"/>
      <w:r w:rsidRPr="00CC2A1F">
        <w:lastRenderedPageBreak/>
        <w:t>Abstract</w:t>
      </w:r>
      <w:proofErr w:type="spellEnd"/>
      <w:r w:rsidR="004D46DE" w:rsidRPr="00CC2A1F">
        <w:t xml:space="preserve"> </w:t>
      </w:r>
    </w:p>
    <w:p w14:paraId="5501DEF8" w14:textId="77777777" w:rsidR="003A52BB" w:rsidRPr="00CC2A1F" w:rsidRDefault="003A52BB" w:rsidP="003A52BB">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dolor</w:t>
      </w:r>
      <w:proofErr w:type="spellEnd"/>
      <w:r w:rsidRPr="00CC2A1F">
        <w:t xml:space="preserve"> </w:t>
      </w:r>
      <w:proofErr w:type="spellStart"/>
      <w:r w:rsidRPr="00CC2A1F">
        <w:t>sit</w:t>
      </w:r>
      <w:proofErr w:type="spellEnd"/>
      <w:r w:rsidRPr="00CC2A1F">
        <w:t xml:space="preserve"> </w:t>
      </w:r>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adipiscing</w:t>
      </w:r>
      <w:proofErr w:type="spellEnd"/>
      <w:r w:rsidRPr="00CC2A1F">
        <w:t xml:space="preserve"> elit. </w:t>
      </w:r>
      <w:proofErr w:type="spellStart"/>
      <w:r w:rsidRPr="00CC2A1F">
        <w:t>Aenean</w:t>
      </w:r>
      <w:proofErr w:type="spellEnd"/>
      <w:r w:rsidRPr="00CC2A1F">
        <w:t xml:space="preserve"> id </w:t>
      </w:r>
      <w:proofErr w:type="spellStart"/>
      <w:r w:rsidRPr="00CC2A1F">
        <w:t>metus</w:t>
      </w:r>
      <w:proofErr w:type="spellEnd"/>
      <w:r w:rsidRPr="00CC2A1F">
        <w:t xml:space="preserve"> id </w:t>
      </w:r>
      <w:proofErr w:type="spellStart"/>
      <w:r w:rsidRPr="00CC2A1F">
        <w:t>velit</w:t>
      </w:r>
      <w:proofErr w:type="spellEnd"/>
      <w:r w:rsidRPr="00CC2A1F">
        <w:t xml:space="preserve"> </w:t>
      </w:r>
      <w:proofErr w:type="spellStart"/>
      <w:r w:rsidRPr="00CC2A1F">
        <w:t>ullamcorper</w:t>
      </w:r>
      <w:proofErr w:type="spellEnd"/>
      <w:r w:rsidRPr="00CC2A1F">
        <w:t xml:space="preserve"> </w:t>
      </w:r>
      <w:proofErr w:type="spellStart"/>
      <w:r w:rsidRPr="00CC2A1F">
        <w:t>pulvinar</w:t>
      </w:r>
      <w:proofErr w:type="spellEnd"/>
      <w:r w:rsidRPr="00CC2A1F">
        <w:t xml:space="preserve">. In </w:t>
      </w:r>
      <w:proofErr w:type="spellStart"/>
      <w:r w:rsidRPr="00CC2A1F">
        <w:t>convallis</w:t>
      </w:r>
      <w:proofErr w:type="spellEnd"/>
      <w:r w:rsidRPr="00CC2A1F">
        <w:t xml:space="preserve">. Sed </w:t>
      </w:r>
      <w:proofErr w:type="spellStart"/>
      <w:r w:rsidRPr="00CC2A1F">
        <w:t>convallis</w:t>
      </w:r>
      <w:proofErr w:type="spellEnd"/>
      <w:r w:rsidRPr="00CC2A1F">
        <w:t xml:space="preserve"> </w:t>
      </w:r>
      <w:proofErr w:type="spellStart"/>
      <w:r w:rsidRPr="00CC2A1F">
        <w:t>magna</w:t>
      </w:r>
      <w:proofErr w:type="spellEnd"/>
      <w:r w:rsidRPr="00CC2A1F">
        <w:t xml:space="preserve"> </w:t>
      </w:r>
      <w:proofErr w:type="spellStart"/>
      <w:r w:rsidRPr="00CC2A1F">
        <w:t>eu</w:t>
      </w:r>
      <w:proofErr w:type="spellEnd"/>
      <w:r w:rsidRPr="00CC2A1F">
        <w:t xml:space="preserve"> sem. </w:t>
      </w:r>
      <w:proofErr w:type="spellStart"/>
      <w:r w:rsidRPr="00CC2A1F">
        <w:t>Maecenas</w:t>
      </w:r>
      <w:proofErr w:type="spellEnd"/>
      <w:r w:rsidRPr="00CC2A1F">
        <w:t xml:space="preserve"> </w:t>
      </w:r>
      <w:proofErr w:type="spellStart"/>
      <w:r w:rsidRPr="00CC2A1F">
        <w:t>lorem</w:t>
      </w:r>
      <w:proofErr w:type="spellEnd"/>
      <w:r w:rsidRPr="00CC2A1F">
        <w:t xml:space="preserve">. </w:t>
      </w:r>
      <w:proofErr w:type="spellStart"/>
      <w:r w:rsidRPr="00CC2A1F">
        <w:t>Excepteur</w:t>
      </w:r>
      <w:proofErr w:type="spellEnd"/>
      <w:r w:rsidRPr="00CC2A1F">
        <w:t xml:space="preserve"> </w:t>
      </w:r>
      <w:proofErr w:type="spellStart"/>
      <w:r w:rsidRPr="00CC2A1F">
        <w:t>sint</w:t>
      </w:r>
      <w:proofErr w:type="spellEnd"/>
      <w:r w:rsidRPr="00CC2A1F">
        <w:t xml:space="preserve"> </w:t>
      </w:r>
      <w:proofErr w:type="spellStart"/>
      <w:r w:rsidRPr="00CC2A1F">
        <w:t>occaecat</w:t>
      </w:r>
      <w:proofErr w:type="spellEnd"/>
      <w:r w:rsidRPr="00CC2A1F">
        <w:t xml:space="preserve"> </w:t>
      </w:r>
      <w:proofErr w:type="spellStart"/>
      <w:r w:rsidRPr="00CC2A1F">
        <w:t>cupidatat</w:t>
      </w:r>
      <w:proofErr w:type="spellEnd"/>
      <w:r w:rsidRPr="00CC2A1F">
        <w:t xml:space="preserve"> non </w:t>
      </w:r>
      <w:proofErr w:type="spellStart"/>
      <w:r w:rsidRPr="00CC2A1F">
        <w:t>proident</w:t>
      </w:r>
      <w:proofErr w:type="spellEnd"/>
      <w:r w:rsidRPr="00CC2A1F">
        <w:t xml:space="preserve">, </w:t>
      </w:r>
      <w:proofErr w:type="spellStart"/>
      <w:r w:rsidRPr="00CC2A1F">
        <w:t>sunt</w:t>
      </w:r>
      <w:proofErr w:type="spellEnd"/>
      <w:r w:rsidRPr="00CC2A1F">
        <w:t xml:space="preserve"> in culpa qui </w:t>
      </w:r>
      <w:proofErr w:type="spellStart"/>
      <w:r w:rsidRPr="00CC2A1F">
        <w:t>officia</w:t>
      </w:r>
      <w:proofErr w:type="spellEnd"/>
      <w:r w:rsidRPr="00CC2A1F">
        <w:t xml:space="preserve"> </w:t>
      </w:r>
      <w:proofErr w:type="spellStart"/>
      <w:r w:rsidRPr="00CC2A1F">
        <w:t>deserunt</w:t>
      </w:r>
      <w:proofErr w:type="spellEnd"/>
      <w:r w:rsidRPr="00CC2A1F">
        <w:t xml:space="preserve"> </w:t>
      </w:r>
      <w:proofErr w:type="spellStart"/>
      <w:r w:rsidRPr="00CC2A1F">
        <w:t>mollit</w:t>
      </w:r>
      <w:proofErr w:type="spellEnd"/>
      <w:r w:rsidRPr="00CC2A1F">
        <w:t xml:space="preserve"> anim id </w:t>
      </w:r>
      <w:proofErr w:type="spellStart"/>
      <w:r w:rsidRPr="00CC2A1F">
        <w:t>est</w:t>
      </w:r>
      <w:proofErr w:type="spellEnd"/>
      <w:r w:rsidRPr="00CC2A1F">
        <w:t xml:space="preserve"> </w:t>
      </w:r>
      <w:proofErr w:type="spellStart"/>
      <w:r w:rsidRPr="00CC2A1F">
        <w:t>laborum</w:t>
      </w:r>
      <w:proofErr w:type="spellEnd"/>
      <w:r w:rsidRPr="00CC2A1F">
        <w:t xml:space="preserve">. Ut </w:t>
      </w:r>
      <w:proofErr w:type="spellStart"/>
      <w:r w:rsidRPr="00CC2A1F">
        <w:t>tempus</w:t>
      </w:r>
      <w:proofErr w:type="spellEnd"/>
      <w:r w:rsidRPr="00CC2A1F">
        <w:t xml:space="preserve"> </w:t>
      </w:r>
      <w:proofErr w:type="spellStart"/>
      <w:r w:rsidRPr="00CC2A1F">
        <w:t>purus</w:t>
      </w:r>
      <w:proofErr w:type="spellEnd"/>
      <w:r w:rsidRPr="00CC2A1F">
        <w:t xml:space="preserve"> </w:t>
      </w:r>
      <w:proofErr w:type="spellStart"/>
      <w:r w:rsidRPr="00CC2A1F">
        <w:t>at</w:t>
      </w:r>
      <w:proofErr w:type="spellEnd"/>
      <w:r w:rsidRPr="00CC2A1F">
        <w:t xml:space="preserve"> </w:t>
      </w:r>
      <w:proofErr w:type="spellStart"/>
      <w:r w:rsidRPr="00CC2A1F">
        <w:t>lorem</w:t>
      </w:r>
      <w:proofErr w:type="spellEnd"/>
      <w:r w:rsidRPr="00CC2A1F">
        <w:t xml:space="preserve">. </w:t>
      </w:r>
      <w:proofErr w:type="spellStart"/>
      <w:r w:rsidRPr="00CC2A1F">
        <w:t>Phasellus</w:t>
      </w:r>
      <w:proofErr w:type="spellEnd"/>
      <w:r w:rsidRPr="00CC2A1F">
        <w:t xml:space="preserve"> et </w:t>
      </w:r>
      <w:proofErr w:type="spellStart"/>
      <w:r w:rsidRPr="00CC2A1F">
        <w:t>lorem</w:t>
      </w:r>
      <w:proofErr w:type="spellEnd"/>
      <w:r w:rsidRPr="00CC2A1F">
        <w:t xml:space="preserve"> id </w:t>
      </w:r>
      <w:proofErr w:type="spellStart"/>
      <w:r w:rsidRPr="00CC2A1F">
        <w:t>felis</w:t>
      </w:r>
      <w:proofErr w:type="spellEnd"/>
      <w:r w:rsidRPr="00CC2A1F">
        <w:t xml:space="preserve"> </w:t>
      </w:r>
      <w:proofErr w:type="spellStart"/>
      <w:r w:rsidRPr="00CC2A1F">
        <w:t>nonummy</w:t>
      </w:r>
      <w:proofErr w:type="spellEnd"/>
      <w:r w:rsidRPr="00CC2A1F">
        <w:t xml:space="preserve"> </w:t>
      </w:r>
      <w:proofErr w:type="spellStart"/>
      <w:r w:rsidRPr="00CC2A1F">
        <w:t>placerat</w:t>
      </w:r>
      <w:proofErr w:type="spellEnd"/>
      <w:r w:rsidRPr="00CC2A1F">
        <w:t xml:space="preserve">. </w:t>
      </w:r>
      <w:proofErr w:type="spellStart"/>
      <w:r w:rsidRPr="00CC2A1F">
        <w:t>Mauris</w:t>
      </w:r>
      <w:proofErr w:type="spellEnd"/>
      <w:r w:rsidRPr="00CC2A1F">
        <w:t xml:space="preserve"> </w:t>
      </w:r>
      <w:proofErr w:type="spellStart"/>
      <w:r w:rsidRPr="00CC2A1F">
        <w:t>elementum</w:t>
      </w:r>
      <w:proofErr w:type="spellEnd"/>
      <w:r w:rsidRPr="00CC2A1F">
        <w:t xml:space="preserve"> </w:t>
      </w:r>
      <w:proofErr w:type="spellStart"/>
      <w:r w:rsidRPr="00CC2A1F">
        <w:t>mauris</w:t>
      </w:r>
      <w:proofErr w:type="spellEnd"/>
      <w:r w:rsidRPr="00CC2A1F">
        <w:t xml:space="preserve"> vitae </w:t>
      </w:r>
      <w:proofErr w:type="spellStart"/>
      <w:r w:rsidRPr="00CC2A1F">
        <w:t>tortor</w:t>
      </w:r>
      <w:proofErr w:type="spellEnd"/>
      <w:r w:rsidRPr="00CC2A1F">
        <w:t xml:space="preserve">. </w:t>
      </w:r>
      <w:proofErr w:type="spellStart"/>
      <w:r w:rsidRPr="00CC2A1F">
        <w:t>Aliquam</w:t>
      </w:r>
      <w:proofErr w:type="spellEnd"/>
      <w:r w:rsidRPr="00CC2A1F">
        <w:t xml:space="preserve"> id </w:t>
      </w:r>
      <w:proofErr w:type="spellStart"/>
      <w:r w:rsidRPr="00CC2A1F">
        <w:t>dolor</w:t>
      </w:r>
      <w:proofErr w:type="spellEnd"/>
      <w:r w:rsidRPr="00CC2A1F">
        <w:t xml:space="preserve">. </w:t>
      </w:r>
      <w:proofErr w:type="spellStart"/>
      <w:r w:rsidRPr="00CC2A1F">
        <w:t>Vivamus</w:t>
      </w:r>
      <w:proofErr w:type="spellEnd"/>
      <w:r w:rsidRPr="00CC2A1F">
        <w:t xml:space="preserve"> </w:t>
      </w:r>
      <w:proofErr w:type="spellStart"/>
      <w:r w:rsidRPr="00CC2A1F">
        <w:t>porttitor</w:t>
      </w:r>
      <w:proofErr w:type="spellEnd"/>
      <w:r w:rsidRPr="00CC2A1F">
        <w:t xml:space="preserve"> </w:t>
      </w:r>
      <w:proofErr w:type="spellStart"/>
      <w:r w:rsidRPr="00CC2A1F">
        <w:t>turpis</w:t>
      </w:r>
      <w:proofErr w:type="spellEnd"/>
      <w:r w:rsidRPr="00CC2A1F">
        <w:t xml:space="preserve"> </w:t>
      </w:r>
      <w:proofErr w:type="spellStart"/>
      <w:r w:rsidRPr="00CC2A1F">
        <w:t>ac</w:t>
      </w:r>
      <w:proofErr w:type="spellEnd"/>
      <w:r w:rsidRPr="00CC2A1F">
        <w:t xml:space="preserve"> </w:t>
      </w:r>
      <w:proofErr w:type="spellStart"/>
      <w:r w:rsidRPr="00CC2A1F">
        <w:t>leo</w:t>
      </w:r>
      <w:proofErr w:type="spellEnd"/>
      <w:r w:rsidRPr="00CC2A1F">
        <w:t xml:space="preserve">. </w:t>
      </w:r>
    </w:p>
    <w:p w14:paraId="43D3BAF1" w14:textId="77777777" w:rsidR="003A52BB" w:rsidRPr="00CC2A1F" w:rsidRDefault="003A52BB" w:rsidP="003A52BB">
      <w:proofErr w:type="spellStart"/>
      <w:r w:rsidRPr="00CC2A1F">
        <w:t>Nullam</w:t>
      </w:r>
      <w:proofErr w:type="spellEnd"/>
      <w:r w:rsidRPr="00CC2A1F">
        <w:t xml:space="preserve"> </w:t>
      </w:r>
      <w:proofErr w:type="spellStart"/>
      <w:r w:rsidRPr="00CC2A1F">
        <w:t>justo</w:t>
      </w:r>
      <w:proofErr w:type="spellEnd"/>
      <w:r w:rsidRPr="00CC2A1F">
        <w:t xml:space="preserve"> </w:t>
      </w:r>
      <w:proofErr w:type="spellStart"/>
      <w:r w:rsidRPr="00CC2A1F">
        <w:t>enim</w:t>
      </w:r>
      <w:proofErr w:type="spellEnd"/>
      <w:r w:rsidRPr="00CC2A1F">
        <w:t xml:space="preserve">, </w:t>
      </w:r>
      <w:proofErr w:type="spellStart"/>
      <w:r w:rsidRPr="00CC2A1F">
        <w:t>consectetuer</w:t>
      </w:r>
      <w:proofErr w:type="spellEnd"/>
      <w:r w:rsidRPr="00CC2A1F">
        <w:t xml:space="preserve"> </w:t>
      </w:r>
      <w:proofErr w:type="spellStart"/>
      <w:r w:rsidRPr="00CC2A1F">
        <w:t>nec</w:t>
      </w:r>
      <w:proofErr w:type="spellEnd"/>
      <w:r w:rsidRPr="00CC2A1F">
        <w:t xml:space="preserve">, </w:t>
      </w:r>
      <w:proofErr w:type="spellStart"/>
      <w:r w:rsidRPr="00CC2A1F">
        <w:t>ullamcorper</w:t>
      </w:r>
      <w:proofErr w:type="spellEnd"/>
      <w:r w:rsidRPr="00CC2A1F">
        <w:t xml:space="preserve"> </w:t>
      </w:r>
      <w:proofErr w:type="spellStart"/>
      <w:r w:rsidRPr="00CC2A1F">
        <w:t>ac</w:t>
      </w:r>
      <w:proofErr w:type="spellEnd"/>
      <w:r w:rsidRPr="00CC2A1F">
        <w:t xml:space="preserve">, vestibulum in, elit. </w:t>
      </w:r>
      <w:proofErr w:type="spellStart"/>
      <w:r w:rsidRPr="00CC2A1F">
        <w:t>Integer</w:t>
      </w:r>
      <w:proofErr w:type="spellEnd"/>
      <w:r w:rsidRPr="00CC2A1F">
        <w:t xml:space="preserve"> </w:t>
      </w:r>
      <w:proofErr w:type="spellStart"/>
      <w:r w:rsidRPr="00CC2A1F">
        <w:t>vulputate</w:t>
      </w:r>
      <w:proofErr w:type="spellEnd"/>
      <w:r w:rsidRPr="00CC2A1F">
        <w:t xml:space="preserve"> sem a </w:t>
      </w:r>
      <w:proofErr w:type="spellStart"/>
      <w:r w:rsidRPr="00CC2A1F">
        <w:t>nibh</w:t>
      </w:r>
      <w:proofErr w:type="spellEnd"/>
      <w:r w:rsidRPr="00CC2A1F">
        <w:t xml:space="preserve"> </w:t>
      </w:r>
      <w:proofErr w:type="spellStart"/>
      <w:r w:rsidRPr="00CC2A1F">
        <w:t>rutrum</w:t>
      </w:r>
      <w:proofErr w:type="spellEnd"/>
      <w:r w:rsidRPr="00CC2A1F">
        <w:t xml:space="preserve"> </w:t>
      </w:r>
      <w:proofErr w:type="spellStart"/>
      <w:r w:rsidRPr="00CC2A1F">
        <w:t>consequat</w:t>
      </w:r>
      <w:proofErr w:type="spellEnd"/>
      <w:r w:rsidRPr="00CC2A1F">
        <w:t xml:space="preserve">. </w:t>
      </w:r>
      <w:proofErr w:type="spellStart"/>
      <w:r w:rsidRPr="00CC2A1F">
        <w:t>Temporibus</w:t>
      </w:r>
      <w:proofErr w:type="spellEnd"/>
      <w:r w:rsidRPr="00CC2A1F">
        <w:t xml:space="preserve"> autem </w:t>
      </w:r>
      <w:proofErr w:type="spellStart"/>
      <w:r w:rsidRPr="00CC2A1F">
        <w:t>quibusdam</w:t>
      </w:r>
      <w:proofErr w:type="spellEnd"/>
      <w:r w:rsidRPr="00CC2A1F">
        <w:t xml:space="preserve"> et aut </w:t>
      </w:r>
      <w:proofErr w:type="spellStart"/>
      <w:r w:rsidRPr="00CC2A1F">
        <w:t>officiis</w:t>
      </w:r>
      <w:proofErr w:type="spellEnd"/>
      <w:r w:rsidRPr="00CC2A1F">
        <w:t xml:space="preserve"> </w:t>
      </w:r>
      <w:proofErr w:type="spellStart"/>
      <w:r w:rsidRPr="00CC2A1F">
        <w:t>debitis</w:t>
      </w:r>
      <w:proofErr w:type="spellEnd"/>
      <w:r w:rsidRPr="00CC2A1F">
        <w:t xml:space="preserve"> aut </w:t>
      </w:r>
      <w:proofErr w:type="spellStart"/>
      <w:r w:rsidRPr="00CC2A1F">
        <w:t>rerum</w:t>
      </w:r>
      <w:proofErr w:type="spellEnd"/>
      <w:r w:rsidRPr="00CC2A1F">
        <w:t xml:space="preserve"> </w:t>
      </w:r>
      <w:proofErr w:type="spellStart"/>
      <w:r w:rsidRPr="00CC2A1F">
        <w:t>necessitatibus</w:t>
      </w:r>
      <w:proofErr w:type="spellEnd"/>
      <w:r w:rsidRPr="00CC2A1F">
        <w:t xml:space="preserve"> </w:t>
      </w:r>
      <w:proofErr w:type="spellStart"/>
      <w:r w:rsidRPr="00CC2A1F">
        <w:t>saepe</w:t>
      </w:r>
      <w:proofErr w:type="spellEnd"/>
      <w:r w:rsidRPr="00CC2A1F">
        <w:t xml:space="preserve"> </w:t>
      </w:r>
      <w:proofErr w:type="spellStart"/>
      <w:r w:rsidRPr="00CC2A1F">
        <w:t>eveniet</w:t>
      </w:r>
      <w:proofErr w:type="spellEnd"/>
      <w:r w:rsidRPr="00CC2A1F">
        <w:t xml:space="preserve"> </w:t>
      </w:r>
      <w:proofErr w:type="spellStart"/>
      <w:r w:rsidRPr="00CC2A1F">
        <w:t>ut</w:t>
      </w:r>
      <w:proofErr w:type="spellEnd"/>
      <w:r w:rsidRPr="00CC2A1F">
        <w:t xml:space="preserve"> et </w:t>
      </w:r>
      <w:proofErr w:type="spellStart"/>
      <w:r w:rsidRPr="00CC2A1F">
        <w:t>voluptates</w:t>
      </w:r>
      <w:proofErr w:type="spellEnd"/>
      <w:r w:rsidRPr="00CC2A1F">
        <w:t xml:space="preserve"> </w:t>
      </w:r>
      <w:proofErr w:type="spellStart"/>
      <w:r w:rsidRPr="00CC2A1F">
        <w:t>repudiandae</w:t>
      </w:r>
      <w:proofErr w:type="spellEnd"/>
      <w:r w:rsidRPr="00CC2A1F">
        <w:t xml:space="preserve"> </w:t>
      </w:r>
      <w:proofErr w:type="spellStart"/>
      <w:r w:rsidRPr="00CC2A1F">
        <w:t>sint</w:t>
      </w:r>
      <w:proofErr w:type="spellEnd"/>
      <w:r w:rsidRPr="00CC2A1F">
        <w:t xml:space="preserve"> et </w:t>
      </w:r>
      <w:proofErr w:type="spellStart"/>
      <w:r w:rsidRPr="00CC2A1F">
        <w:t>molestiae</w:t>
      </w:r>
      <w:proofErr w:type="spellEnd"/>
      <w:r w:rsidRPr="00CC2A1F">
        <w:t xml:space="preserve"> non </w:t>
      </w:r>
      <w:proofErr w:type="spellStart"/>
      <w:r w:rsidRPr="00CC2A1F">
        <w:t>recusandae</w:t>
      </w:r>
      <w:proofErr w:type="spellEnd"/>
      <w:r w:rsidRPr="00CC2A1F">
        <w:t xml:space="preserve">. Ut </w:t>
      </w:r>
      <w:proofErr w:type="spellStart"/>
      <w:r w:rsidRPr="00CC2A1F">
        <w:t>tempus</w:t>
      </w:r>
      <w:proofErr w:type="spellEnd"/>
      <w:r w:rsidRPr="00CC2A1F">
        <w:t xml:space="preserve"> </w:t>
      </w:r>
      <w:proofErr w:type="spellStart"/>
      <w:r w:rsidRPr="00CC2A1F">
        <w:t>purus</w:t>
      </w:r>
      <w:proofErr w:type="spellEnd"/>
      <w:r w:rsidRPr="00CC2A1F">
        <w:t xml:space="preserve"> </w:t>
      </w:r>
      <w:proofErr w:type="spellStart"/>
      <w:r w:rsidRPr="00CC2A1F">
        <w:t>at</w:t>
      </w:r>
      <w:proofErr w:type="spellEnd"/>
      <w:r w:rsidRPr="00CC2A1F">
        <w:t xml:space="preserve"> </w:t>
      </w:r>
      <w:proofErr w:type="spellStart"/>
      <w:r w:rsidRPr="00CC2A1F">
        <w:t>lorem</w:t>
      </w:r>
      <w:proofErr w:type="spellEnd"/>
      <w:r w:rsidRPr="00CC2A1F">
        <w:t xml:space="preserve">. </w:t>
      </w:r>
      <w:proofErr w:type="spellStart"/>
      <w:r w:rsidRPr="00CC2A1F">
        <w:t>Neque</w:t>
      </w:r>
      <w:proofErr w:type="spellEnd"/>
      <w:r w:rsidRPr="00CC2A1F">
        <w:t xml:space="preserve"> </w:t>
      </w:r>
      <w:proofErr w:type="spellStart"/>
      <w:r w:rsidRPr="00CC2A1F">
        <w:t>porro</w:t>
      </w:r>
      <w:proofErr w:type="spellEnd"/>
      <w:r w:rsidRPr="00CC2A1F">
        <w:t xml:space="preserve"> </w:t>
      </w:r>
      <w:proofErr w:type="spellStart"/>
      <w:r w:rsidRPr="00CC2A1F">
        <w:t>quisquam</w:t>
      </w:r>
      <w:proofErr w:type="spellEnd"/>
      <w:r w:rsidRPr="00CC2A1F">
        <w:t xml:space="preserve"> </w:t>
      </w:r>
      <w:proofErr w:type="spellStart"/>
      <w:r w:rsidRPr="00CC2A1F">
        <w:t>est</w:t>
      </w:r>
      <w:proofErr w:type="spellEnd"/>
      <w:r w:rsidRPr="00CC2A1F">
        <w:t xml:space="preserve">, qui </w:t>
      </w:r>
      <w:proofErr w:type="spellStart"/>
      <w:r w:rsidRPr="00CC2A1F">
        <w:t>dolorem</w:t>
      </w:r>
      <w:proofErr w:type="spellEnd"/>
      <w:r w:rsidRPr="00CC2A1F">
        <w:t xml:space="preserve"> </w:t>
      </w:r>
      <w:proofErr w:type="spellStart"/>
      <w:r w:rsidRPr="00CC2A1F">
        <w:t>ipsum</w:t>
      </w:r>
      <w:proofErr w:type="spellEnd"/>
      <w:r w:rsidRPr="00CC2A1F">
        <w:t xml:space="preserve"> </w:t>
      </w:r>
      <w:proofErr w:type="spellStart"/>
      <w:r w:rsidRPr="00CC2A1F">
        <w:t>quia</w:t>
      </w:r>
      <w:proofErr w:type="spellEnd"/>
      <w:r w:rsidRPr="00CC2A1F">
        <w:t xml:space="preserve"> </w:t>
      </w:r>
      <w:proofErr w:type="spellStart"/>
      <w:r w:rsidRPr="00CC2A1F">
        <w:t>dolor</w:t>
      </w:r>
      <w:proofErr w:type="spellEnd"/>
      <w:r w:rsidRPr="00CC2A1F">
        <w:t xml:space="preserve"> </w:t>
      </w:r>
      <w:proofErr w:type="spellStart"/>
      <w:r w:rsidRPr="00CC2A1F">
        <w:t>sit</w:t>
      </w:r>
      <w:proofErr w:type="spellEnd"/>
      <w:r w:rsidRPr="00CC2A1F">
        <w:t xml:space="preserve"> </w:t>
      </w:r>
      <w:proofErr w:type="spellStart"/>
      <w:r w:rsidRPr="00CC2A1F">
        <w:t>amet</w:t>
      </w:r>
      <w:proofErr w:type="spellEnd"/>
      <w:r w:rsidRPr="00CC2A1F">
        <w:t xml:space="preserve">, </w:t>
      </w:r>
      <w:proofErr w:type="spellStart"/>
      <w:r w:rsidRPr="00CC2A1F">
        <w:t>consectetur</w:t>
      </w:r>
      <w:proofErr w:type="spellEnd"/>
      <w:r w:rsidRPr="00CC2A1F">
        <w:t xml:space="preserve">, </w:t>
      </w:r>
      <w:proofErr w:type="spellStart"/>
      <w:r w:rsidRPr="00CC2A1F">
        <w:t>adipisci</w:t>
      </w:r>
      <w:proofErr w:type="spellEnd"/>
      <w:r w:rsidRPr="00CC2A1F">
        <w:t xml:space="preserve"> </w:t>
      </w:r>
      <w:proofErr w:type="spellStart"/>
      <w:r w:rsidRPr="00CC2A1F">
        <w:t>velit</w:t>
      </w:r>
      <w:proofErr w:type="spellEnd"/>
      <w:r w:rsidRPr="00CC2A1F">
        <w:t xml:space="preserve">, sed </w:t>
      </w:r>
      <w:proofErr w:type="spellStart"/>
      <w:r w:rsidRPr="00CC2A1F">
        <w:t>quia</w:t>
      </w:r>
      <w:proofErr w:type="spellEnd"/>
      <w:r w:rsidRPr="00CC2A1F">
        <w:t xml:space="preserve"> non </w:t>
      </w:r>
      <w:proofErr w:type="spellStart"/>
      <w:r w:rsidRPr="00CC2A1F">
        <w:t>numquam</w:t>
      </w:r>
      <w:proofErr w:type="spellEnd"/>
      <w:r w:rsidRPr="00CC2A1F">
        <w:t xml:space="preserve">. </w:t>
      </w:r>
    </w:p>
    <w:p w14:paraId="2CB78A24" w14:textId="77777777" w:rsidR="003A52BB" w:rsidRPr="00CC2A1F" w:rsidRDefault="003A52BB" w:rsidP="003A52BB">
      <w:proofErr w:type="spellStart"/>
      <w:r w:rsidRPr="00CC2A1F">
        <w:t>Maecenas</w:t>
      </w:r>
      <w:proofErr w:type="spellEnd"/>
      <w:r w:rsidRPr="00CC2A1F">
        <w:t xml:space="preserve"> </w:t>
      </w:r>
      <w:proofErr w:type="spellStart"/>
      <w:r w:rsidRPr="00CC2A1F">
        <w:t>fermentum</w:t>
      </w:r>
      <w:proofErr w:type="spellEnd"/>
      <w:r w:rsidRPr="00CC2A1F">
        <w:t xml:space="preserve">, sem in </w:t>
      </w:r>
      <w:proofErr w:type="spellStart"/>
      <w:r w:rsidRPr="00CC2A1F">
        <w:t>pharetra</w:t>
      </w:r>
      <w:proofErr w:type="spellEnd"/>
      <w:r w:rsidRPr="00CC2A1F">
        <w:t xml:space="preserve"> </w:t>
      </w:r>
      <w:proofErr w:type="spellStart"/>
      <w:r w:rsidRPr="00CC2A1F">
        <w:t>pellentesque</w:t>
      </w:r>
      <w:proofErr w:type="spellEnd"/>
      <w:r w:rsidRPr="00CC2A1F">
        <w:t xml:space="preserve">, </w:t>
      </w:r>
      <w:proofErr w:type="spellStart"/>
      <w:r w:rsidRPr="00CC2A1F">
        <w:t>velit</w:t>
      </w:r>
      <w:proofErr w:type="spellEnd"/>
      <w:r w:rsidRPr="00CC2A1F">
        <w:t xml:space="preserve"> </w:t>
      </w:r>
      <w:proofErr w:type="spellStart"/>
      <w:r w:rsidRPr="00CC2A1F">
        <w:t>turpis</w:t>
      </w:r>
      <w:proofErr w:type="spellEnd"/>
      <w:r w:rsidRPr="00CC2A1F">
        <w:t xml:space="preserve"> </w:t>
      </w:r>
      <w:proofErr w:type="spellStart"/>
      <w:r w:rsidRPr="00CC2A1F">
        <w:t>volutpat</w:t>
      </w:r>
      <w:proofErr w:type="spellEnd"/>
      <w:r w:rsidRPr="00CC2A1F">
        <w:t xml:space="preserve"> ante, in </w:t>
      </w:r>
      <w:proofErr w:type="spellStart"/>
      <w:r w:rsidRPr="00CC2A1F">
        <w:t>pharetra</w:t>
      </w:r>
      <w:proofErr w:type="spellEnd"/>
      <w:r w:rsidRPr="00CC2A1F">
        <w:t xml:space="preserve"> </w:t>
      </w:r>
      <w:proofErr w:type="spellStart"/>
      <w:r w:rsidRPr="00CC2A1F">
        <w:t>metus</w:t>
      </w:r>
      <w:proofErr w:type="spellEnd"/>
      <w:r w:rsidRPr="00CC2A1F">
        <w:t xml:space="preserve"> </w:t>
      </w:r>
      <w:proofErr w:type="spellStart"/>
      <w:r w:rsidRPr="00CC2A1F">
        <w:t>odio</w:t>
      </w:r>
      <w:proofErr w:type="spellEnd"/>
      <w:r w:rsidRPr="00CC2A1F">
        <w:t xml:space="preserve"> a </w:t>
      </w:r>
      <w:proofErr w:type="spellStart"/>
      <w:r w:rsidRPr="00CC2A1F">
        <w:t>lectus</w:t>
      </w:r>
      <w:proofErr w:type="spellEnd"/>
      <w:r w:rsidRPr="00CC2A1F">
        <w:t xml:space="preserve">. </w:t>
      </w:r>
      <w:proofErr w:type="spellStart"/>
      <w:r w:rsidRPr="00CC2A1F">
        <w:t>Vivamus</w:t>
      </w:r>
      <w:proofErr w:type="spellEnd"/>
      <w:r w:rsidRPr="00CC2A1F">
        <w:t xml:space="preserve"> </w:t>
      </w:r>
      <w:proofErr w:type="spellStart"/>
      <w:r w:rsidRPr="00CC2A1F">
        <w:t>ac</w:t>
      </w:r>
      <w:proofErr w:type="spellEnd"/>
      <w:r w:rsidRPr="00CC2A1F">
        <w:t xml:space="preserve"> </w:t>
      </w:r>
      <w:proofErr w:type="spellStart"/>
      <w:r w:rsidRPr="00CC2A1F">
        <w:t>leo</w:t>
      </w:r>
      <w:proofErr w:type="spellEnd"/>
      <w:r w:rsidRPr="00CC2A1F">
        <w:t xml:space="preserve"> </w:t>
      </w:r>
      <w:proofErr w:type="spellStart"/>
      <w:r w:rsidRPr="00CC2A1F">
        <w:t>pretium</w:t>
      </w:r>
      <w:proofErr w:type="spellEnd"/>
      <w:r w:rsidRPr="00CC2A1F">
        <w:t xml:space="preserve"> </w:t>
      </w:r>
      <w:proofErr w:type="spellStart"/>
      <w:r w:rsidRPr="00CC2A1F">
        <w:t>faucibus</w:t>
      </w:r>
      <w:proofErr w:type="spellEnd"/>
      <w:r w:rsidRPr="00CC2A1F">
        <w:t xml:space="preserve">. </w:t>
      </w:r>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dolor</w:t>
      </w:r>
      <w:proofErr w:type="spellEnd"/>
      <w:r w:rsidRPr="00CC2A1F">
        <w:t xml:space="preserve"> </w:t>
      </w:r>
      <w:proofErr w:type="spellStart"/>
      <w:r w:rsidRPr="00CC2A1F">
        <w:t>sit</w:t>
      </w:r>
      <w:proofErr w:type="spellEnd"/>
      <w:r w:rsidRPr="00CC2A1F">
        <w:t xml:space="preserve"> </w:t>
      </w:r>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adipiscing</w:t>
      </w:r>
      <w:proofErr w:type="spellEnd"/>
      <w:r w:rsidRPr="00CC2A1F">
        <w:t xml:space="preserve"> elit. </w:t>
      </w:r>
      <w:proofErr w:type="spellStart"/>
      <w:r w:rsidRPr="00CC2A1F">
        <w:t>Nullam</w:t>
      </w:r>
      <w:proofErr w:type="spellEnd"/>
      <w:r w:rsidRPr="00CC2A1F">
        <w:t xml:space="preserve"> </w:t>
      </w:r>
      <w:proofErr w:type="spellStart"/>
      <w:r w:rsidRPr="00CC2A1F">
        <w:t>dapibus</w:t>
      </w:r>
      <w:proofErr w:type="spellEnd"/>
      <w:r w:rsidRPr="00CC2A1F">
        <w:t xml:space="preserve"> </w:t>
      </w:r>
      <w:proofErr w:type="spellStart"/>
      <w:r w:rsidRPr="00CC2A1F">
        <w:t>fermentum</w:t>
      </w:r>
      <w:proofErr w:type="spellEnd"/>
      <w:r w:rsidRPr="00CC2A1F">
        <w:t xml:space="preserve"> </w:t>
      </w:r>
      <w:proofErr w:type="spellStart"/>
      <w:r w:rsidRPr="00CC2A1F">
        <w:t>ipsum</w:t>
      </w:r>
      <w:proofErr w:type="spellEnd"/>
      <w:r w:rsidRPr="00CC2A1F">
        <w:t xml:space="preserve">. In sem </w:t>
      </w:r>
      <w:proofErr w:type="spellStart"/>
      <w:r w:rsidRPr="00CC2A1F">
        <w:t>justo</w:t>
      </w:r>
      <w:proofErr w:type="spellEnd"/>
      <w:r w:rsidRPr="00CC2A1F">
        <w:t xml:space="preserve">, </w:t>
      </w:r>
      <w:proofErr w:type="spellStart"/>
      <w:r w:rsidRPr="00CC2A1F">
        <w:t>commodo</w:t>
      </w:r>
      <w:proofErr w:type="spellEnd"/>
      <w:r w:rsidRPr="00CC2A1F">
        <w:t xml:space="preserve"> </w:t>
      </w:r>
      <w:proofErr w:type="spellStart"/>
      <w:r w:rsidRPr="00CC2A1F">
        <w:t>ut</w:t>
      </w:r>
      <w:proofErr w:type="spellEnd"/>
      <w:r w:rsidRPr="00CC2A1F">
        <w:t xml:space="preserve">, </w:t>
      </w:r>
      <w:proofErr w:type="spellStart"/>
      <w:r w:rsidRPr="00CC2A1F">
        <w:t>suscipit</w:t>
      </w:r>
      <w:proofErr w:type="spellEnd"/>
      <w:r w:rsidRPr="00CC2A1F">
        <w:t xml:space="preserve"> </w:t>
      </w:r>
      <w:proofErr w:type="spellStart"/>
      <w:r w:rsidRPr="00CC2A1F">
        <w:t>at</w:t>
      </w:r>
      <w:proofErr w:type="spellEnd"/>
      <w:r w:rsidRPr="00CC2A1F">
        <w:t xml:space="preserve">, </w:t>
      </w:r>
      <w:proofErr w:type="spellStart"/>
      <w:r w:rsidRPr="00CC2A1F">
        <w:t>pharetra</w:t>
      </w:r>
      <w:proofErr w:type="spellEnd"/>
      <w:r w:rsidRPr="00CC2A1F">
        <w:t xml:space="preserve"> vitae, </w:t>
      </w:r>
      <w:proofErr w:type="spellStart"/>
      <w:r w:rsidRPr="00CC2A1F">
        <w:t>orci</w:t>
      </w:r>
      <w:proofErr w:type="spellEnd"/>
      <w:r w:rsidRPr="00CC2A1F">
        <w:t xml:space="preserve">. </w:t>
      </w:r>
      <w:proofErr w:type="spellStart"/>
      <w:r w:rsidRPr="00CC2A1F">
        <w:t>Nemo</w:t>
      </w:r>
      <w:proofErr w:type="spellEnd"/>
      <w:r w:rsidRPr="00CC2A1F">
        <w:t xml:space="preserve"> </w:t>
      </w:r>
      <w:proofErr w:type="spellStart"/>
      <w:r w:rsidRPr="00CC2A1F">
        <w:t>enim</w:t>
      </w:r>
      <w:proofErr w:type="spellEnd"/>
      <w:r w:rsidRPr="00CC2A1F">
        <w:t xml:space="preserve"> </w:t>
      </w:r>
      <w:proofErr w:type="spellStart"/>
      <w:r w:rsidRPr="00CC2A1F">
        <w:t>ipsam</w:t>
      </w:r>
      <w:proofErr w:type="spellEnd"/>
      <w:r w:rsidRPr="00CC2A1F">
        <w:t xml:space="preserve"> </w:t>
      </w:r>
      <w:proofErr w:type="spellStart"/>
      <w:r w:rsidRPr="00CC2A1F">
        <w:t>voluptatem</w:t>
      </w:r>
      <w:proofErr w:type="spellEnd"/>
      <w:r w:rsidRPr="00CC2A1F">
        <w:t xml:space="preserve"> </w:t>
      </w:r>
      <w:proofErr w:type="spellStart"/>
      <w:r w:rsidRPr="00CC2A1F">
        <w:t>quia</w:t>
      </w:r>
      <w:proofErr w:type="spellEnd"/>
      <w:r w:rsidRPr="00CC2A1F">
        <w:t xml:space="preserve"> </w:t>
      </w:r>
      <w:proofErr w:type="spellStart"/>
      <w:r w:rsidRPr="00CC2A1F">
        <w:t>voluptas</w:t>
      </w:r>
      <w:proofErr w:type="spellEnd"/>
      <w:r w:rsidRPr="00CC2A1F">
        <w:t xml:space="preserve"> </w:t>
      </w:r>
      <w:proofErr w:type="spellStart"/>
      <w:r w:rsidRPr="00CC2A1F">
        <w:t>sit</w:t>
      </w:r>
      <w:proofErr w:type="spellEnd"/>
      <w:r w:rsidRPr="00CC2A1F">
        <w:t xml:space="preserve"> </w:t>
      </w:r>
      <w:proofErr w:type="spellStart"/>
      <w:r w:rsidRPr="00CC2A1F">
        <w:t>aspernatur</w:t>
      </w:r>
      <w:proofErr w:type="spellEnd"/>
      <w:r w:rsidRPr="00CC2A1F">
        <w:t xml:space="preserve"> aut </w:t>
      </w:r>
      <w:proofErr w:type="spellStart"/>
      <w:r w:rsidRPr="00CC2A1F">
        <w:t>odit</w:t>
      </w:r>
      <w:proofErr w:type="spellEnd"/>
      <w:r w:rsidRPr="00CC2A1F">
        <w:t xml:space="preserve"> aut </w:t>
      </w:r>
      <w:proofErr w:type="spellStart"/>
      <w:r w:rsidRPr="00CC2A1F">
        <w:t>fugit</w:t>
      </w:r>
      <w:proofErr w:type="spellEnd"/>
      <w:r w:rsidRPr="00CC2A1F">
        <w:t>.</w:t>
      </w:r>
    </w:p>
    <w:p w14:paraId="183B51B6" w14:textId="71AADB72" w:rsidR="003A52BB" w:rsidRPr="00CC2A1F" w:rsidRDefault="003A52BB" w:rsidP="00481BA6">
      <w:pPr>
        <w:pStyle w:val="Klovslova"/>
      </w:pPr>
      <w:proofErr w:type="spellStart"/>
      <w:r w:rsidRPr="00CC2A1F">
        <w:t>Keywords</w:t>
      </w:r>
      <w:proofErr w:type="spellEnd"/>
      <w:r w:rsidR="004D46DE" w:rsidRPr="00CC2A1F">
        <w:t xml:space="preserve"> </w:t>
      </w:r>
    </w:p>
    <w:p w14:paraId="36BA634C" w14:textId="3BF2FBB8" w:rsidR="003A52BB" w:rsidRPr="00CC2A1F" w:rsidRDefault="003A52BB" w:rsidP="003A52BB">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dolor</w:t>
      </w:r>
      <w:proofErr w:type="spellEnd"/>
      <w:r w:rsidRPr="00CC2A1F">
        <w:t xml:space="preserve">, </w:t>
      </w:r>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sit</w:t>
      </w:r>
      <w:proofErr w:type="spellEnd"/>
      <w:r w:rsidRPr="00CC2A1F">
        <w:t xml:space="preserve">. </w:t>
      </w:r>
    </w:p>
    <w:p w14:paraId="31480D84" w14:textId="63B7A883" w:rsidR="00B85579" w:rsidRPr="00CC2A1F" w:rsidRDefault="00B85579" w:rsidP="00B85579">
      <w:pPr>
        <w:pStyle w:val="Klovslova"/>
      </w:pPr>
      <w:r w:rsidRPr="00CC2A1F">
        <w:t xml:space="preserve">JEL </w:t>
      </w:r>
      <w:proofErr w:type="spellStart"/>
      <w:r w:rsidR="000C1326" w:rsidRPr="00CC2A1F">
        <w:t>C</w:t>
      </w:r>
      <w:r w:rsidRPr="00CC2A1F">
        <w:t>lassification</w:t>
      </w:r>
      <w:proofErr w:type="spellEnd"/>
    </w:p>
    <w:p w14:paraId="343B5AA5" w14:textId="77777777" w:rsidR="00B85579" w:rsidRPr="00CC2A1F" w:rsidRDefault="00B85579" w:rsidP="00B85579">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dolor</w:t>
      </w:r>
      <w:proofErr w:type="spellEnd"/>
      <w:r w:rsidRPr="00CC2A1F">
        <w:t xml:space="preserve">, </w:t>
      </w:r>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sit</w:t>
      </w:r>
      <w:proofErr w:type="spellEnd"/>
      <w:r w:rsidRPr="00CC2A1F">
        <w:t xml:space="preserve">. </w:t>
      </w:r>
    </w:p>
    <w:p w14:paraId="73AF9084" w14:textId="77777777" w:rsidR="00B85579" w:rsidRPr="00CC2A1F" w:rsidRDefault="00B85579" w:rsidP="003A52BB"/>
    <w:sdt>
      <w:sdtPr>
        <w:rPr>
          <w:rFonts w:asciiTheme="minorHAnsi" w:eastAsiaTheme="minorHAnsi" w:hAnsiTheme="minorHAnsi" w:cstheme="minorBidi"/>
          <w:b w:val="0"/>
          <w:sz w:val="22"/>
          <w:szCs w:val="22"/>
          <w:lang w:eastAsia="en-US"/>
          <w14:numForm w14:val="default"/>
        </w:rPr>
        <w:id w:val="-705179236"/>
        <w:docPartObj>
          <w:docPartGallery w:val="Table of Contents"/>
          <w:docPartUnique/>
        </w:docPartObj>
      </w:sdtPr>
      <w:sdtEndPr>
        <w:rPr>
          <w:rFonts w:ascii="Times New Roman" w:eastAsia="Times New Roman" w:hAnsi="Times New Roman" w:cs="Times New Roman"/>
          <w:bCs/>
          <w:sz w:val="24"/>
          <w:szCs w:val="24"/>
          <w:lang w:eastAsia="cs-CZ"/>
        </w:rPr>
      </w:sdtEndPr>
      <w:sdtContent>
        <w:p w14:paraId="27802C95" w14:textId="77777777" w:rsidR="00D9373F" w:rsidRPr="00CC2A1F" w:rsidRDefault="00D9373F">
          <w:pPr>
            <w:pStyle w:val="Nadpisobsahu"/>
          </w:pPr>
          <w:r w:rsidRPr="00CC2A1F">
            <w:t>Obsah</w:t>
          </w:r>
        </w:p>
        <w:p w14:paraId="500F7297" w14:textId="5AADB947" w:rsidR="00C10A66" w:rsidRDefault="00D9373F">
          <w:pPr>
            <w:pStyle w:val="Obsah1"/>
            <w:tabs>
              <w:tab w:val="right" w:leader="dot" w:pos="8776"/>
            </w:tabs>
            <w:rPr>
              <w:rFonts w:eastAsiaTheme="minorEastAsia"/>
              <w:noProof/>
              <w:sz w:val="24"/>
              <w:szCs w:val="24"/>
              <w:lang w:eastAsia="cs-CZ"/>
              <w14:numForm w14:val="default"/>
            </w:rPr>
          </w:pPr>
          <w:r w:rsidRPr="00CC2A1F">
            <w:rPr>
              <w:b/>
              <w:bCs/>
              <w:highlight w:val="cyan"/>
            </w:rPr>
            <w:fldChar w:fldCharType="begin"/>
          </w:r>
          <w:r w:rsidRPr="00CC2A1F">
            <w:rPr>
              <w:b/>
              <w:bCs/>
              <w:highlight w:val="cyan"/>
            </w:rPr>
            <w:instrText xml:space="preserve"> TOC \o "1-3" \h \z \u </w:instrText>
          </w:r>
          <w:r w:rsidRPr="00CC2A1F">
            <w:rPr>
              <w:b/>
              <w:bCs/>
              <w:highlight w:val="cyan"/>
            </w:rPr>
            <w:fldChar w:fldCharType="separate"/>
          </w:r>
          <w:hyperlink w:anchor="_Toc69471784" w:history="1">
            <w:r w:rsidR="00C10A66" w:rsidRPr="00D07249">
              <w:rPr>
                <w:rStyle w:val="Hypertextovodkaz"/>
                <w:noProof/>
              </w:rPr>
              <w:t>Úvod</w:t>
            </w:r>
            <w:r w:rsidR="00C10A66">
              <w:rPr>
                <w:noProof/>
                <w:webHidden/>
              </w:rPr>
              <w:tab/>
            </w:r>
            <w:r w:rsidR="00C10A66">
              <w:rPr>
                <w:noProof/>
                <w:webHidden/>
              </w:rPr>
              <w:fldChar w:fldCharType="begin"/>
            </w:r>
            <w:r w:rsidR="00C10A66">
              <w:rPr>
                <w:noProof/>
                <w:webHidden/>
              </w:rPr>
              <w:instrText xml:space="preserve"> PAGEREF _Toc69471784 \h </w:instrText>
            </w:r>
            <w:r w:rsidR="00C10A66">
              <w:rPr>
                <w:noProof/>
                <w:webHidden/>
              </w:rPr>
            </w:r>
            <w:r w:rsidR="00C10A66">
              <w:rPr>
                <w:noProof/>
                <w:webHidden/>
              </w:rPr>
              <w:fldChar w:fldCharType="separate"/>
            </w:r>
            <w:r w:rsidR="00C10A66">
              <w:rPr>
                <w:noProof/>
                <w:webHidden/>
              </w:rPr>
              <w:t>14</w:t>
            </w:r>
            <w:r w:rsidR="00C10A66">
              <w:rPr>
                <w:noProof/>
                <w:webHidden/>
              </w:rPr>
              <w:fldChar w:fldCharType="end"/>
            </w:r>
          </w:hyperlink>
        </w:p>
        <w:p w14:paraId="7BABED4F" w14:textId="63FC6871" w:rsidR="00C10A66" w:rsidRDefault="00A85E97">
          <w:pPr>
            <w:pStyle w:val="Obsah1"/>
            <w:tabs>
              <w:tab w:val="right" w:leader="dot" w:pos="8776"/>
            </w:tabs>
            <w:rPr>
              <w:rFonts w:eastAsiaTheme="minorEastAsia"/>
              <w:noProof/>
              <w:sz w:val="24"/>
              <w:szCs w:val="24"/>
              <w:lang w:eastAsia="cs-CZ"/>
              <w14:numForm w14:val="default"/>
            </w:rPr>
          </w:pPr>
          <w:hyperlink w:anchor="_Toc69471785" w:history="1">
            <w:r w:rsidR="00C10A66" w:rsidRPr="00D07249">
              <w:rPr>
                <w:rStyle w:val="Hypertextovodkaz"/>
                <w:noProof/>
              </w:rPr>
              <w:t>1 Druhy renderingu</w:t>
            </w:r>
            <w:r w:rsidR="00C10A66">
              <w:rPr>
                <w:noProof/>
                <w:webHidden/>
              </w:rPr>
              <w:tab/>
            </w:r>
            <w:r w:rsidR="00C10A66">
              <w:rPr>
                <w:noProof/>
                <w:webHidden/>
              </w:rPr>
              <w:fldChar w:fldCharType="begin"/>
            </w:r>
            <w:r w:rsidR="00C10A66">
              <w:rPr>
                <w:noProof/>
                <w:webHidden/>
              </w:rPr>
              <w:instrText xml:space="preserve"> PAGEREF _Toc69471785 \h </w:instrText>
            </w:r>
            <w:r w:rsidR="00C10A66">
              <w:rPr>
                <w:noProof/>
                <w:webHidden/>
              </w:rPr>
            </w:r>
            <w:r w:rsidR="00C10A66">
              <w:rPr>
                <w:noProof/>
                <w:webHidden/>
              </w:rPr>
              <w:fldChar w:fldCharType="separate"/>
            </w:r>
            <w:r w:rsidR="00C10A66">
              <w:rPr>
                <w:noProof/>
                <w:webHidden/>
              </w:rPr>
              <w:t>15</w:t>
            </w:r>
            <w:r w:rsidR="00C10A66">
              <w:rPr>
                <w:noProof/>
                <w:webHidden/>
              </w:rPr>
              <w:fldChar w:fldCharType="end"/>
            </w:r>
          </w:hyperlink>
        </w:p>
        <w:p w14:paraId="0DBBE378" w14:textId="27D11C02" w:rsidR="00C10A66" w:rsidRDefault="00A85E97">
          <w:pPr>
            <w:pStyle w:val="Obsah2"/>
            <w:tabs>
              <w:tab w:val="right" w:leader="dot" w:pos="8776"/>
            </w:tabs>
            <w:rPr>
              <w:rFonts w:eastAsiaTheme="minorEastAsia"/>
              <w:noProof/>
              <w:sz w:val="24"/>
              <w:szCs w:val="24"/>
              <w:lang w:eastAsia="cs-CZ"/>
              <w14:numForm w14:val="default"/>
            </w:rPr>
          </w:pPr>
          <w:hyperlink w:anchor="_Toc69471786" w:history="1">
            <w:r w:rsidR="00C10A66" w:rsidRPr="00D07249">
              <w:rPr>
                <w:rStyle w:val="Hypertextovodkaz"/>
                <w:noProof/>
              </w:rPr>
              <w:t>1.1 Server rendering</w:t>
            </w:r>
            <w:r w:rsidR="00C10A66">
              <w:rPr>
                <w:noProof/>
                <w:webHidden/>
              </w:rPr>
              <w:tab/>
            </w:r>
            <w:r w:rsidR="00C10A66">
              <w:rPr>
                <w:noProof/>
                <w:webHidden/>
              </w:rPr>
              <w:fldChar w:fldCharType="begin"/>
            </w:r>
            <w:r w:rsidR="00C10A66">
              <w:rPr>
                <w:noProof/>
                <w:webHidden/>
              </w:rPr>
              <w:instrText xml:space="preserve"> PAGEREF _Toc69471786 \h </w:instrText>
            </w:r>
            <w:r w:rsidR="00C10A66">
              <w:rPr>
                <w:noProof/>
                <w:webHidden/>
              </w:rPr>
            </w:r>
            <w:r w:rsidR="00C10A66">
              <w:rPr>
                <w:noProof/>
                <w:webHidden/>
              </w:rPr>
              <w:fldChar w:fldCharType="separate"/>
            </w:r>
            <w:r w:rsidR="00C10A66">
              <w:rPr>
                <w:noProof/>
                <w:webHidden/>
              </w:rPr>
              <w:t>15</w:t>
            </w:r>
            <w:r w:rsidR="00C10A66">
              <w:rPr>
                <w:noProof/>
                <w:webHidden/>
              </w:rPr>
              <w:fldChar w:fldCharType="end"/>
            </w:r>
          </w:hyperlink>
        </w:p>
        <w:p w14:paraId="7C121821" w14:textId="7B00A2A8" w:rsidR="00C10A66" w:rsidRDefault="00A85E97">
          <w:pPr>
            <w:pStyle w:val="Obsah2"/>
            <w:tabs>
              <w:tab w:val="right" w:leader="dot" w:pos="8776"/>
            </w:tabs>
            <w:rPr>
              <w:rFonts w:eastAsiaTheme="minorEastAsia"/>
              <w:noProof/>
              <w:sz w:val="24"/>
              <w:szCs w:val="24"/>
              <w:lang w:eastAsia="cs-CZ"/>
              <w14:numForm w14:val="default"/>
            </w:rPr>
          </w:pPr>
          <w:hyperlink w:anchor="_Toc69471787" w:history="1">
            <w:r w:rsidR="00C10A66" w:rsidRPr="00D07249">
              <w:rPr>
                <w:rStyle w:val="Hypertextovodkaz"/>
                <w:noProof/>
              </w:rPr>
              <w:t>1.2 Client-side rendering</w:t>
            </w:r>
            <w:r w:rsidR="00C10A66">
              <w:rPr>
                <w:noProof/>
                <w:webHidden/>
              </w:rPr>
              <w:tab/>
            </w:r>
            <w:r w:rsidR="00C10A66">
              <w:rPr>
                <w:noProof/>
                <w:webHidden/>
              </w:rPr>
              <w:fldChar w:fldCharType="begin"/>
            </w:r>
            <w:r w:rsidR="00C10A66">
              <w:rPr>
                <w:noProof/>
                <w:webHidden/>
              </w:rPr>
              <w:instrText xml:space="preserve"> PAGEREF _Toc69471787 \h </w:instrText>
            </w:r>
            <w:r w:rsidR="00C10A66">
              <w:rPr>
                <w:noProof/>
                <w:webHidden/>
              </w:rPr>
            </w:r>
            <w:r w:rsidR="00C10A66">
              <w:rPr>
                <w:noProof/>
                <w:webHidden/>
              </w:rPr>
              <w:fldChar w:fldCharType="separate"/>
            </w:r>
            <w:r w:rsidR="00C10A66">
              <w:rPr>
                <w:noProof/>
                <w:webHidden/>
              </w:rPr>
              <w:t>16</w:t>
            </w:r>
            <w:r w:rsidR="00C10A66">
              <w:rPr>
                <w:noProof/>
                <w:webHidden/>
              </w:rPr>
              <w:fldChar w:fldCharType="end"/>
            </w:r>
          </w:hyperlink>
        </w:p>
        <w:p w14:paraId="5D34AA44" w14:textId="59D6D345" w:rsidR="00C10A66" w:rsidRDefault="00A85E97">
          <w:pPr>
            <w:pStyle w:val="Obsah2"/>
            <w:tabs>
              <w:tab w:val="right" w:leader="dot" w:pos="8776"/>
            </w:tabs>
            <w:rPr>
              <w:rFonts w:eastAsiaTheme="minorEastAsia"/>
              <w:noProof/>
              <w:sz w:val="24"/>
              <w:szCs w:val="24"/>
              <w:lang w:eastAsia="cs-CZ"/>
              <w14:numForm w14:val="default"/>
            </w:rPr>
          </w:pPr>
          <w:hyperlink w:anchor="_Toc69471788" w:history="1">
            <w:r w:rsidR="00C10A66" w:rsidRPr="00D07249">
              <w:rPr>
                <w:rStyle w:val="Hypertextovodkaz"/>
                <w:noProof/>
              </w:rPr>
              <w:t>1.3 Client-side rendering with prerendering</w:t>
            </w:r>
            <w:r w:rsidR="00C10A66">
              <w:rPr>
                <w:noProof/>
                <w:webHidden/>
              </w:rPr>
              <w:tab/>
            </w:r>
            <w:r w:rsidR="00C10A66">
              <w:rPr>
                <w:noProof/>
                <w:webHidden/>
              </w:rPr>
              <w:fldChar w:fldCharType="begin"/>
            </w:r>
            <w:r w:rsidR="00C10A66">
              <w:rPr>
                <w:noProof/>
                <w:webHidden/>
              </w:rPr>
              <w:instrText xml:space="preserve"> PAGEREF _Toc69471788 \h </w:instrText>
            </w:r>
            <w:r w:rsidR="00C10A66">
              <w:rPr>
                <w:noProof/>
                <w:webHidden/>
              </w:rPr>
            </w:r>
            <w:r w:rsidR="00C10A66">
              <w:rPr>
                <w:noProof/>
                <w:webHidden/>
              </w:rPr>
              <w:fldChar w:fldCharType="separate"/>
            </w:r>
            <w:r w:rsidR="00C10A66">
              <w:rPr>
                <w:noProof/>
                <w:webHidden/>
              </w:rPr>
              <w:t>19</w:t>
            </w:r>
            <w:r w:rsidR="00C10A66">
              <w:rPr>
                <w:noProof/>
                <w:webHidden/>
              </w:rPr>
              <w:fldChar w:fldCharType="end"/>
            </w:r>
          </w:hyperlink>
        </w:p>
        <w:p w14:paraId="4874CB58" w14:textId="33A72438" w:rsidR="00C10A66" w:rsidRDefault="00A85E97">
          <w:pPr>
            <w:pStyle w:val="Obsah2"/>
            <w:tabs>
              <w:tab w:val="right" w:leader="dot" w:pos="8776"/>
            </w:tabs>
            <w:rPr>
              <w:rFonts w:eastAsiaTheme="minorEastAsia"/>
              <w:noProof/>
              <w:sz w:val="24"/>
              <w:szCs w:val="24"/>
              <w:lang w:eastAsia="cs-CZ"/>
              <w14:numForm w14:val="default"/>
            </w:rPr>
          </w:pPr>
          <w:hyperlink w:anchor="_Toc69471789" w:history="1">
            <w:r w:rsidR="00C10A66" w:rsidRPr="00D07249">
              <w:rPr>
                <w:rStyle w:val="Hypertextovodkaz"/>
                <w:noProof/>
              </w:rPr>
              <w:t>1.4 Server-side rendering with (re)hydration</w:t>
            </w:r>
            <w:r w:rsidR="00C10A66">
              <w:rPr>
                <w:noProof/>
                <w:webHidden/>
              </w:rPr>
              <w:tab/>
            </w:r>
            <w:r w:rsidR="00C10A66">
              <w:rPr>
                <w:noProof/>
                <w:webHidden/>
              </w:rPr>
              <w:fldChar w:fldCharType="begin"/>
            </w:r>
            <w:r w:rsidR="00C10A66">
              <w:rPr>
                <w:noProof/>
                <w:webHidden/>
              </w:rPr>
              <w:instrText xml:space="preserve"> PAGEREF _Toc69471789 \h </w:instrText>
            </w:r>
            <w:r w:rsidR="00C10A66">
              <w:rPr>
                <w:noProof/>
                <w:webHidden/>
              </w:rPr>
            </w:r>
            <w:r w:rsidR="00C10A66">
              <w:rPr>
                <w:noProof/>
                <w:webHidden/>
              </w:rPr>
              <w:fldChar w:fldCharType="separate"/>
            </w:r>
            <w:r w:rsidR="00C10A66">
              <w:rPr>
                <w:noProof/>
                <w:webHidden/>
              </w:rPr>
              <w:t>19</w:t>
            </w:r>
            <w:r w:rsidR="00C10A66">
              <w:rPr>
                <w:noProof/>
                <w:webHidden/>
              </w:rPr>
              <w:fldChar w:fldCharType="end"/>
            </w:r>
          </w:hyperlink>
        </w:p>
        <w:p w14:paraId="43A9C43D" w14:textId="7C779473" w:rsidR="00C10A66" w:rsidRDefault="00A85E97">
          <w:pPr>
            <w:pStyle w:val="Obsah3"/>
            <w:tabs>
              <w:tab w:val="right" w:leader="dot" w:pos="8776"/>
            </w:tabs>
            <w:rPr>
              <w:rFonts w:eastAsiaTheme="minorEastAsia"/>
              <w:noProof/>
              <w:sz w:val="24"/>
              <w:szCs w:val="24"/>
              <w:lang w:eastAsia="cs-CZ"/>
              <w14:numForm w14:val="default"/>
            </w:rPr>
          </w:pPr>
          <w:hyperlink w:anchor="_Toc69471790" w:history="1">
            <w:r w:rsidR="00C10A66" w:rsidRPr="00D07249">
              <w:rPr>
                <w:rStyle w:val="Hypertextovodkaz"/>
                <w:noProof/>
              </w:rPr>
              <w:t>1.4.1 Rehydration</w:t>
            </w:r>
            <w:r w:rsidR="00C10A66">
              <w:rPr>
                <w:noProof/>
                <w:webHidden/>
              </w:rPr>
              <w:tab/>
            </w:r>
            <w:r w:rsidR="00C10A66">
              <w:rPr>
                <w:noProof/>
                <w:webHidden/>
              </w:rPr>
              <w:fldChar w:fldCharType="begin"/>
            </w:r>
            <w:r w:rsidR="00C10A66">
              <w:rPr>
                <w:noProof/>
                <w:webHidden/>
              </w:rPr>
              <w:instrText xml:space="preserve"> PAGEREF _Toc69471790 \h </w:instrText>
            </w:r>
            <w:r w:rsidR="00C10A66">
              <w:rPr>
                <w:noProof/>
                <w:webHidden/>
              </w:rPr>
            </w:r>
            <w:r w:rsidR="00C10A66">
              <w:rPr>
                <w:noProof/>
                <w:webHidden/>
              </w:rPr>
              <w:fldChar w:fldCharType="separate"/>
            </w:r>
            <w:r w:rsidR="00C10A66">
              <w:rPr>
                <w:noProof/>
                <w:webHidden/>
              </w:rPr>
              <w:t>20</w:t>
            </w:r>
            <w:r w:rsidR="00C10A66">
              <w:rPr>
                <w:noProof/>
                <w:webHidden/>
              </w:rPr>
              <w:fldChar w:fldCharType="end"/>
            </w:r>
          </w:hyperlink>
        </w:p>
        <w:p w14:paraId="62DA26C2" w14:textId="3842E748" w:rsidR="00C10A66" w:rsidRDefault="00A85E97">
          <w:pPr>
            <w:pStyle w:val="Obsah3"/>
            <w:tabs>
              <w:tab w:val="right" w:leader="dot" w:pos="8776"/>
            </w:tabs>
            <w:rPr>
              <w:rFonts w:eastAsiaTheme="minorEastAsia"/>
              <w:noProof/>
              <w:sz w:val="24"/>
              <w:szCs w:val="24"/>
              <w:lang w:eastAsia="cs-CZ"/>
              <w14:numForm w14:val="default"/>
            </w:rPr>
          </w:pPr>
          <w:hyperlink w:anchor="_Toc69471791" w:history="1">
            <w:r w:rsidR="00C10A66" w:rsidRPr="00D07249">
              <w:rPr>
                <w:rStyle w:val="Hypertextovodkaz"/>
                <w:noProof/>
              </w:rPr>
              <w:t>1.4.2 Progressive hydration</w:t>
            </w:r>
            <w:r w:rsidR="00C10A66">
              <w:rPr>
                <w:noProof/>
                <w:webHidden/>
              </w:rPr>
              <w:tab/>
            </w:r>
            <w:r w:rsidR="00C10A66">
              <w:rPr>
                <w:noProof/>
                <w:webHidden/>
              </w:rPr>
              <w:fldChar w:fldCharType="begin"/>
            </w:r>
            <w:r w:rsidR="00C10A66">
              <w:rPr>
                <w:noProof/>
                <w:webHidden/>
              </w:rPr>
              <w:instrText xml:space="preserve"> PAGEREF _Toc69471791 \h </w:instrText>
            </w:r>
            <w:r w:rsidR="00C10A66">
              <w:rPr>
                <w:noProof/>
                <w:webHidden/>
              </w:rPr>
            </w:r>
            <w:r w:rsidR="00C10A66">
              <w:rPr>
                <w:noProof/>
                <w:webHidden/>
              </w:rPr>
              <w:fldChar w:fldCharType="separate"/>
            </w:r>
            <w:r w:rsidR="00C10A66">
              <w:rPr>
                <w:noProof/>
                <w:webHidden/>
              </w:rPr>
              <w:t>20</w:t>
            </w:r>
            <w:r w:rsidR="00C10A66">
              <w:rPr>
                <w:noProof/>
                <w:webHidden/>
              </w:rPr>
              <w:fldChar w:fldCharType="end"/>
            </w:r>
          </w:hyperlink>
        </w:p>
        <w:p w14:paraId="660DCF12" w14:textId="551003C2" w:rsidR="00C10A66" w:rsidRDefault="00A85E97">
          <w:pPr>
            <w:pStyle w:val="Obsah3"/>
            <w:tabs>
              <w:tab w:val="right" w:leader="dot" w:pos="8776"/>
            </w:tabs>
            <w:rPr>
              <w:rFonts w:eastAsiaTheme="minorEastAsia"/>
              <w:noProof/>
              <w:sz w:val="24"/>
              <w:szCs w:val="24"/>
              <w:lang w:eastAsia="cs-CZ"/>
              <w14:numForm w14:val="default"/>
            </w:rPr>
          </w:pPr>
          <w:hyperlink w:anchor="_Toc69471792" w:history="1">
            <w:r w:rsidR="00C10A66" w:rsidRPr="00D07249">
              <w:rPr>
                <w:rStyle w:val="Hypertextovodkaz"/>
                <w:noProof/>
              </w:rPr>
              <w:t>1.4.3 Partial rehydration</w:t>
            </w:r>
            <w:r w:rsidR="00C10A66">
              <w:rPr>
                <w:noProof/>
                <w:webHidden/>
              </w:rPr>
              <w:tab/>
            </w:r>
            <w:r w:rsidR="00C10A66">
              <w:rPr>
                <w:noProof/>
                <w:webHidden/>
              </w:rPr>
              <w:fldChar w:fldCharType="begin"/>
            </w:r>
            <w:r w:rsidR="00C10A66">
              <w:rPr>
                <w:noProof/>
                <w:webHidden/>
              </w:rPr>
              <w:instrText xml:space="preserve"> PAGEREF _Toc69471792 \h </w:instrText>
            </w:r>
            <w:r w:rsidR="00C10A66">
              <w:rPr>
                <w:noProof/>
                <w:webHidden/>
              </w:rPr>
            </w:r>
            <w:r w:rsidR="00C10A66">
              <w:rPr>
                <w:noProof/>
                <w:webHidden/>
              </w:rPr>
              <w:fldChar w:fldCharType="separate"/>
            </w:r>
            <w:r w:rsidR="00C10A66">
              <w:rPr>
                <w:noProof/>
                <w:webHidden/>
              </w:rPr>
              <w:t>20</w:t>
            </w:r>
            <w:r w:rsidR="00C10A66">
              <w:rPr>
                <w:noProof/>
                <w:webHidden/>
              </w:rPr>
              <w:fldChar w:fldCharType="end"/>
            </w:r>
          </w:hyperlink>
        </w:p>
        <w:p w14:paraId="3ACDC346" w14:textId="5FF6F8CB" w:rsidR="00C10A66" w:rsidRDefault="00A85E97">
          <w:pPr>
            <w:pStyle w:val="Obsah3"/>
            <w:tabs>
              <w:tab w:val="right" w:leader="dot" w:pos="8776"/>
            </w:tabs>
            <w:rPr>
              <w:rFonts w:eastAsiaTheme="minorEastAsia"/>
              <w:noProof/>
              <w:sz w:val="24"/>
              <w:szCs w:val="24"/>
              <w:lang w:eastAsia="cs-CZ"/>
              <w14:numForm w14:val="default"/>
            </w:rPr>
          </w:pPr>
          <w:hyperlink w:anchor="_Toc69471793" w:history="1">
            <w:r w:rsidR="00C10A66" w:rsidRPr="00D07249">
              <w:rPr>
                <w:rStyle w:val="Hypertextovodkaz"/>
                <w:noProof/>
              </w:rPr>
              <w:t>1.4.4 Trisomorphic rendering</w:t>
            </w:r>
            <w:r w:rsidR="00C10A66">
              <w:rPr>
                <w:noProof/>
                <w:webHidden/>
              </w:rPr>
              <w:tab/>
            </w:r>
            <w:r w:rsidR="00C10A66">
              <w:rPr>
                <w:noProof/>
                <w:webHidden/>
              </w:rPr>
              <w:fldChar w:fldCharType="begin"/>
            </w:r>
            <w:r w:rsidR="00C10A66">
              <w:rPr>
                <w:noProof/>
                <w:webHidden/>
              </w:rPr>
              <w:instrText xml:space="preserve"> PAGEREF _Toc69471793 \h </w:instrText>
            </w:r>
            <w:r w:rsidR="00C10A66">
              <w:rPr>
                <w:noProof/>
                <w:webHidden/>
              </w:rPr>
            </w:r>
            <w:r w:rsidR="00C10A66">
              <w:rPr>
                <w:noProof/>
                <w:webHidden/>
              </w:rPr>
              <w:fldChar w:fldCharType="separate"/>
            </w:r>
            <w:r w:rsidR="00C10A66">
              <w:rPr>
                <w:noProof/>
                <w:webHidden/>
              </w:rPr>
              <w:t>21</w:t>
            </w:r>
            <w:r w:rsidR="00C10A66">
              <w:rPr>
                <w:noProof/>
                <w:webHidden/>
              </w:rPr>
              <w:fldChar w:fldCharType="end"/>
            </w:r>
          </w:hyperlink>
        </w:p>
        <w:p w14:paraId="02C93730" w14:textId="5729E107" w:rsidR="00C10A66" w:rsidRDefault="00A85E97">
          <w:pPr>
            <w:pStyle w:val="Obsah2"/>
            <w:tabs>
              <w:tab w:val="right" w:leader="dot" w:pos="8776"/>
            </w:tabs>
            <w:rPr>
              <w:rFonts w:eastAsiaTheme="minorEastAsia"/>
              <w:noProof/>
              <w:sz w:val="24"/>
              <w:szCs w:val="24"/>
              <w:lang w:eastAsia="cs-CZ"/>
              <w14:numForm w14:val="default"/>
            </w:rPr>
          </w:pPr>
          <w:hyperlink w:anchor="_Toc69471794" w:history="1">
            <w:r w:rsidR="00C10A66" w:rsidRPr="00D07249">
              <w:rPr>
                <w:rStyle w:val="Hypertextovodkaz"/>
                <w:noProof/>
              </w:rPr>
              <w:t>1.5 Static server-side rendering</w:t>
            </w:r>
            <w:r w:rsidR="00C10A66">
              <w:rPr>
                <w:noProof/>
                <w:webHidden/>
              </w:rPr>
              <w:tab/>
            </w:r>
            <w:r w:rsidR="00C10A66">
              <w:rPr>
                <w:noProof/>
                <w:webHidden/>
              </w:rPr>
              <w:fldChar w:fldCharType="begin"/>
            </w:r>
            <w:r w:rsidR="00C10A66">
              <w:rPr>
                <w:noProof/>
                <w:webHidden/>
              </w:rPr>
              <w:instrText xml:space="preserve"> PAGEREF _Toc69471794 \h </w:instrText>
            </w:r>
            <w:r w:rsidR="00C10A66">
              <w:rPr>
                <w:noProof/>
                <w:webHidden/>
              </w:rPr>
            </w:r>
            <w:r w:rsidR="00C10A66">
              <w:rPr>
                <w:noProof/>
                <w:webHidden/>
              </w:rPr>
              <w:fldChar w:fldCharType="separate"/>
            </w:r>
            <w:r w:rsidR="00C10A66">
              <w:rPr>
                <w:noProof/>
                <w:webHidden/>
              </w:rPr>
              <w:t>21</w:t>
            </w:r>
            <w:r w:rsidR="00C10A66">
              <w:rPr>
                <w:noProof/>
                <w:webHidden/>
              </w:rPr>
              <w:fldChar w:fldCharType="end"/>
            </w:r>
          </w:hyperlink>
        </w:p>
        <w:p w14:paraId="7C56EF58" w14:textId="06CAFD19" w:rsidR="00C10A66" w:rsidRDefault="00A85E97">
          <w:pPr>
            <w:pStyle w:val="Obsah2"/>
            <w:tabs>
              <w:tab w:val="right" w:leader="dot" w:pos="8776"/>
            </w:tabs>
            <w:rPr>
              <w:rFonts w:eastAsiaTheme="minorEastAsia"/>
              <w:noProof/>
              <w:sz w:val="24"/>
              <w:szCs w:val="24"/>
              <w:lang w:eastAsia="cs-CZ"/>
              <w14:numForm w14:val="default"/>
            </w:rPr>
          </w:pPr>
          <w:hyperlink w:anchor="_Toc69471795" w:history="1">
            <w:r w:rsidR="00C10A66" w:rsidRPr="00D07249">
              <w:rPr>
                <w:rStyle w:val="Hypertextovodkaz"/>
                <w:noProof/>
              </w:rPr>
              <w:t>1.6 Dynamic server rendering (Turbolinks style)</w:t>
            </w:r>
            <w:r w:rsidR="00C10A66">
              <w:rPr>
                <w:noProof/>
                <w:webHidden/>
              </w:rPr>
              <w:tab/>
            </w:r>
            <w:r w:rsidR="00C10A66">
              <w:rPr>
                <w:noProof/>
                <w:webHidden/>
              </w:rPr>
              <w:fldChar w:fldCharType="begin"/>
            </w:r>
            <w:r w:rsidR="00C10A66">
              <w:rPr>
                <w:noProof/>
                <w:webHidden/>
              </w:rPr>
              <w:instrText xml:space="preserve"> PAGEREF _Toc69471795 \h </w:instrText>
            </w:r>
            <w:r w:rsidR="00C10A66">
              <w:rPr>
                <w:noProof/>
                <w:webHidden/>
              </w:rPr>
            </w:r>
            <w:r w:rsidR="00C10A66">
              <w:rPr>
                <w:noProof/>
                <w:webHidden/>
              </w:rPr>
              <w:fldChar w:fldCharType="separate"/>
            </w:r>
            <w:r w:rsidR="00C10A66">
              <w:rPr>
                <w:noProof/>
                <w:webHidden/>
              </w:rPr>
              <w:t>22</w:t>
            </w:r>
            <w:r w:rsidR="00C10A66">
              <w:rPr>
                <w:noProof/>
                <w:webHidden/>
              </w:rPr>
              <w:fldChar w:fldCharType="end"/>
            </w:r>
          </w:hyperlink>
        </w:p>
        <w:p w14:paraId="2E290B0B" w14:textId="05FFBCD4" w:rsidR="00C10A66" w:rsidRDefault="00A85E97">
          <w:pPr>
            <w:pStyle w:val="Obsah2"/>
            <w:tabs>
              <w:tab w:val="right" w:leader="dot" w:pos="8776"/>
            </w:tabs>
            <w:rPr>
              <w:rFonts w:eastAsiaTheme="minorEastAsia"/>
              <w:noProof/>
              <w:sz w:val="24"/>
              <w:szCs w:val="24"/>
              <w:lang w:eastAsia="cs-CZ"/>
              <w14:numForm w14:val="default"/>
            </w:rPr>
          </w:pPr>
          <w:hyperlink w:anchor="_Toc69471796" w:history="1">
            <w:r w:rsidR="00C10A66" w:rsidRPr="00D07249">
              <w:rPr>
                <w:rStyle w:val="Hypertextovodkaz"/>
                <w:noProof/>
              </w:rPr>
              <w:t>1.7 Dynamic rendering</w:t>
            </w:r>
            <w:r w:rsidR="00C10A66">
              <w:rPr>
                <w:noProof/>
                <w:webHidden/>
              </w:rPr>
              <w:tab/>
            </w:r>
            <w:r w:rsidR="00C10A66">
              <w:rPr>
                <w:noProof/>
                <w:webHidden/>
              </w:rPr>
              <w:fldChar w:fldCharType="begin"/>
            </w:r>
            <w:r w:rsidR="00C10A66">
              <w:rPr>
                <w:noProof/>
                <w:webHidden/>
              </w:rPr>
              <w:instrText xml:space="preserve"> PAGEREF _Toc69471796 \h </w:instrText>
            </w:r>
            <w:r w:rsidR="00C10A66">
              <w:rPr>
                <w:noProof/>
                <w:webHidden/>
              </w:rPr>
            </w:r>
            <w:r w:rsidR="00C10A66">
              <w:rPr>
                <w:noProof/>
                <w:webHidden/>
              </w:rPr>
              <w:fldChar w:fldCharType="separate"/>
            </w:r>
            <w:r w:rsidR="00C10A66">
              <w:rPr>
                <w:noProof/>
                <w:webHidden/>
              </w:rPr>
              <w:t>22</w:t>
            </w:r>
            <w:r w:rsidR="00C10A66">
              <w:rPr>
                <w:noProof/>
                <w:webHidden/>
              </w:rPr>
              <w:fldChar w:fldCharType="end"/>
            </w:r>
          </w:hyperlink>
        </w:p>
        <w:p w14:paraId="77996A27" w14:textId="05B347EA" w:rsidR="00C10A66" w:rsidRDefault="00A85E97">
          <w:pPr>
            <w:pStyle w:val="Obsah2"/>
            <w:tabs>
              <w:tab w:val="right" w:leader="dot" w:pos="8776"/>
            </w:tabs>
            <w:rPr>
              <w:rFonts w:eastAsiaTheme="minorEastAsia"/>
              <w:noProof/>
              <w:sz w:val="24"/>
              <w:szCs w:val="24"/>
              <w:lang w:eastAsia="cs-CZ"/>
              <w14:numForm w14:val="default"/>
            </w:rPr>
          </w:pPr>
          <w:hyperlink w:anchor="_Toc69471797" w:history="1">
            <w:r w:rsidR="00C10A66" w:rsidRPr="00D07249">
              <w:rPr>
                <w:rStyle w:val="Hypertextovodkaz"/>
                <w:noProof/>
              </w:rPr>
              <w:t>1.8 Shrnutí</w:t>
            </w:r>
            <w:r w:rsidR="00C10A66">
              <w:rPr>
                <w:noProof/>
                <w:webHidden/>
              </w:rPr>
              <w:tab/>
            </w:r>
            <w:r w:rsidR="00C10A66">
              <w:rPr>
                <w:noProof/>
                <w:webHidden/>
              </w:rPr>
              <w:fldChar w:fldCharType="begin"/>
            </w:r>
            <w:r w:rsidR="00C10A66">
              <w:rPr>
                <w:noProof/>
                <w:webHidden/>
              </w:rPr>
              <w:instrText xml:space="preserve"> PAGEREF _Toc69471797 \h </w:instrText>
            </w:r>
            <w:r w:rsidR="00C10A66">
              <w:rPr>
                <w:noProof/>
                <w:webHidden/>
              </w:rPr>
            </w:r>
            <w:r w:rsidR="00C10A66">
              <w:rPr>
                <w:noProof/>
                <w:webHidden/>
              </w:rPr>
              <w:fldChar w:fldCharType="separate"/>
            </w:r>
            <w:r w:rsidR="00C10A66">
              <w:rPr>
                <w:noProof/>
                <w:webHidden/>
              </w:rPr>
              <w:t>23</w:t>
            </w:r>
            <w:r w:rsidR="00C10A66">
              <w:rPr>
                <w:noProof/>
                <w:webHidden/>
              </w:rPr>
              <w:fldChar w:fldCharType="end"/>
            </w:r>
          </w:hyperlink>
        </w:p>
        <w:p w14:paraId="538A4D1B" w14:textId="108AFD73" w:rsidR="00C10A66" w:rsidRDefault="00A85E97">
          <w:pPr>
            <w:pStyle w:val="Obsah1"/>
            <w:tabs>
              <w:tab w:val="right" w:leader="dot" w:pos="8776"/>
            </w:tabs>
            <w:rPr>
              <w:rFonts w:eastAsiaTheme="minorEastAsia"/>
              <w:noProof/>
              <w:sz w:val="24"/>
              <w:szCs w:val="24"/>
              <w:lang w:eastAsia="cs-CZ"/>
              <w14:numForm w14:val="default"/>
            </w:rPr>
          </w:pPr>
          <w:hyperlink w:anchor="_Toc69471798" w:history="1">
            <w:r w:rsidR="00C10A66" w:rsidRPr="00D07249">
              <w:rPr>
                <w:rStyle w:val="Hypertextovodkaz"/>
                <w:noProof/>
              </w:rPr>
              <w:t>2 Měření výkonnosti webu</w:t>
            </w:r>
            <w:r w:rsidR="00C10A66">
              <w:rPr>
                <w:noProof/>
                <w:webHidden/>
              </w:rPr>
              <w:tab/>
            </w:r>
            <w:r w:rsidR="00C10A66">
              <w:rPr>
                <w:noProof/>
                <w:webHidden/>
              </w:rPr>
              <w:fldChar w:fldCharType="begin"/>
            </w:r>
            <w:r w:rsidR="00C10A66">
              <w:rPr>
                <w:noProof/>
                <w:webHidden/>
              </w:rPr>
              <w:instrText xml:space="preserve"> PAGEREF _Toc69471798 \h </w:instrText>
            </w:r>
            <w:r w:rsidR="00C10A66">
              <w:rPr>
                <w:noProof/>
                <w:webHidden/>
              </w:rPr>
            </w:r>
            <w:r w:rsidR="00C10A66">
              <w:rPr>
                <w:noProof/>
                <w:webHidden/>
              </w:rPr>
              <w:fldChar w:fldCharType="separate"/>
            </w:r>
            <w:r w:rsidR="00C10A66">
              <w:rPr>
                <w:noProof/>
                <w:webHidden/>
              </w:rPr>
              <w:t>24</w:t>
            </w:r>
            <w:r w:rsidR="00C10A66">
              <w:rPr>
                <w:noProof/>
                <w:webHidden/>
              </w:rPr>
              <w:fldChar w:fldCharType="end"/>
            </w:r>
          </w:hyperlink>
        </w:p>
        <w:p w14:paraId="7BBCF739" w14:textId="2D9CA54A" w:rsidR="00C10A66" w:rsidRDefault="00A85E97">
          <w:pPr>
            <w:pStyle w:val="Obsah2"/>
            <w:tabs>
              <w:tab w:val="right" w:leader="dot" w:pos="8776"/>
            </w:tabs>
            <w:rPr>
              <w:rFonts w:eastAsiaTheme="minorEastAsia"/>
              <w:noProof/>
              <w:sz w:val="24"/>
              <w:szCs w:val="24"/>
              <w:lang w:eastAsia="cs-CZ"/>
              <w14:numForm w14:val="default"/>
            </w:rPr>
          </w:pPr>
          <w:hyperlink w:anchor="_Toc69471799" w:history="1">
            <w:r w:rsidR="00C10A66" w:rsidRPr="00D07249">
              <w:rPr>
                <w:rStyle w:val="Hypertextovodkaz"/>
                <w:noProof/>
              </w:rPr>
              <w:t>2.1 Metody měření</w:t>
            </w:r>
            <w:r w:rsidR="00C10A66">
              <w:rPr>
                <w:noProof/>
                <w:webHidden/>
              </w:rPr>
              <w:tab/>
            </w:r>
            <w:r w:rsidR="00C10A66">
              <w:rPr>
                <w:noProof/>
                <w:webHidden/>
              </w:rPr>
              <w:fldChar w:fldCharType="begin"/>
            </w:r>
            <w:r w:rsidR="00C10A66">
              <w:rPr>
                <w:noProof/>
                <w:webHidden/>
              </w:rPr>
              <w:instrText xml:space="preserve"> PAGEREF _Toc69471799 \h </w:instrText>
            </w:r>
            <w:r w:rsidR="00C10A66">
              <w:rPr>
                <w:noProof/>
                <w:webHidden/>
              </w:rPr>
            </w:r>
            <w:r w:rsidR="00C10A66">
              <w:rPr>
                <w:noProof/>
                <w:webHidden/>
              </w:rPr>
              <w:fldChar w:fldCharType="separate"/>
            </w:r>
            <w:r w:rsidR="00C10A66">
              <w:rPr>
                <w:noProof/>
                <w:webHidden/>
              </w:rPr>
              <w:t>24</w:t>
            </w:r>
            <w:r w:rsidR="00C10A66">
              <w:rPr>
                <w:noProof/>
                <w:webHidden/>
              </w:rPr>
              <w:fldChar w:fldCharType="end"/>
            </w:r>
          </w:hyperlink>
        </w:p>
        <w:p w14:paraId="1B652D8F" w14:textId="263CFDAA" w:rsidR="00C10A66" w:rsidRDefault="00A85E97">
          <w:pPr>
            <w:pStyle w:val="Obsah3"/>
            <w:tabs>
              <w:tab w:val="right" w:leader="dot" w:pos="8776"/>
            </w:tabs>
            <w:rPr>
              <w:rFonts w:eastAsiaTheme="minorEastAsia"/>
              <w:noProof/>
              <w:sz w:val="24"/>
              <w:szCs w:val="24"/>
              <w:lang w:eastAsia="cs-CZ"/>
              <w14:numForm w14:val="default"/>
            </w:rPr>
          </w:pPr>
          <w:hyperlink w:anchor="_Toc69471800" w:history="1">
            <w:r w:rsidR="00C10A66" w:rsidRPr="00D07249">
              <w:rPr>
                <w:rStyle w:val="Hypertextovodkaz"/>
                <w:noProof/>
              </w:rPr>
              <w:t>2.1.1 Syntetická měření</w:t>
            </w:r>
            <w:r w:rsidR="00C10A66">
              <w:rPr>
                <w:noProof/>
                <w:webHidden/>
              </w:rPr>
              <w:tab/>
            </w:r>
            <w:r w:rsidR="00C10A66">
              <w:rPr>
                <w:noProof/>
                <w:webHidden/>
              </w:rPr>
              <w:fldChar w:fldCharType="begin"/>
            </w:r>
            <w:r w:rsidR="00C10A66">
              <w:rPr>
                <w:noProof/>
                <w:webHidden/>
              </w:rPr>
              <w:instrText xml:space="preserve"> PAGEREF _Toc69471800 \h </w:instrText>
            </w:r>
            <w:r w:rsidR="00C10A66">
              <w:rPr>
                <w:noProof/>
                <w:webHidden/>
              </w:rPr>
            </w:r>
            <w:r w:rsidR="00C10A66">
              <w:rPr>
                <w:noProof/>
                <w:webHidden/>
              </w:rPr>
              <w:fldChar w:fldCharType="separate"/>
            </w:r>
            <w:r w:rsidR="00C10A66">
              <w:rPr>
                <w:noProof/>
                <w:webHidden/>
              </w:rPr>
              <w:t>24</w:t>
            </w:r>
            <w:r w:rsidR="00C10A66">
              <w:rPr>
                <w:noProof/>
                <w:webHidden/>
              </w:rPr>
              <w:fldChar w:fldCharType="end"/>
            </w:r>
          </w:hyperlink>
        </w:p>
        <w:p w14:paraId="13919780" w14:textId="06B93A41" w:rsidR="00C10A66" w:rsidRDefault="00A85E97">
          <w:pPr>
            <w:pStyle w:val="Obsah3"/>
            <w:tabs>
              <w:tab w:val="right" w:leader="dot" w:pos="8776"/>
            </w:tabs>
            <w:rPr>
              <w:rFonts w:eastAsiaTheme="minorEastAsia"/>
              <w:noProof/>
              <w:sz w:val="24"/>
              <w:szCs w:val="24"/>
              <w:lang w:eastAsia="cs-CZ"/>
              <w14:numForm w14:val="default"/>
            </w:rPr>
          </w:pPr>
          <w:hyperlink w:anchor="_Toc69471801" w:history="1">
            <w:r w:rsidR="00C10A66" w:rsidRPr="00D07249">
              <w:rPr>
                <w:rStyle w:val="Hypertextovodkaz"/>
                <w:noProof/>
              </w:rPr>
              <w:t>2.1.2 Měření reálných uživatelů (RUM = Real user monitoring)</w:t>
            </w:r>
            <w:r w:rsidR="00C10A66">
              <w:rPr>
                <w:noProof/>
                <w:webHidden/>
              </w:rPr>
              <w:tab/>
            </w:r>
            <w:r w:rsidR="00C10A66">
              <w:rPr>
                <w:noProof/>
                <w:webHidden/>
              </w:rPr>
              <w:fldChar w:fldCharType="begin"/>
            </w:r>
            <w:r w:rsidR="00C10A66">
              <w:rPr>
                <w:noProof/>
                <w:webHidden/>
              </w:rPr>
              <w:instrText xml:space="preserve"> PAGEREF _Toc69471801 \h </w:instrText>
            </w:r>
            <w:r w:rsidR="00C10A66">
              <w:rPr>
                <w:noProof/>
                <w:webHidden/>
              </w:rPr>
            </w:r>
            <w:r w:rsidR="00C10A66">
              <w:rPr>
                <w:noProof/>
                <w:webHidden/>
              </w:rPr>
              <w:fldChar w:fldCharType="separate"/>
            </w:r>
            <w:r w:rsidR="00C10A66">
              <w:rPr>
                <w:noProof/>
                <w:webHidden/>
              </w:rPr>
              <w:t>24</w:t>
            </w:r>
            <w:r w:rsidR="00C10A66">
              <w:rPr>
                <w:noProof/>
                <w:webHidden/>
              </w:rPr>
              <w:fldChar w:fldCharType="end"/>
            </w:r>
          </w:hyperlink>
        </w:p>
        <w:p w14:paraId="536DC717" w14:textId="5A4DAE65" w:rsidR="00C10A66" w:rsidRDefault="00A85E97">
          <w:pPr>
            <w:pStyle w:val="Obsah2"/>
            <w:tabs>
              <w:tab w:val="right" w:leader="dot" w:pos="8776"/>
            </w:tabs>
            <w:rPr>
              <w:rFonts w:eastAsiaTheme="minorEastAsia"/>
              <w:noProof/>
              <w:sz w:val="24"/>
              <w:szCs w:val="24"/>
              <w:lang w:eastAsia="cs-CZ"/>
              <w14:numForm w14:val="default"/>
            </w:rPr>
          </w:pPr>
          <w:hyperlink w:anchor="_Toc69471802" w:history="1">
            <w:r w:rsidR="00C10A66" w:rsidRPr="00D07249">
              <w:rPr>
                <w:rStyle w:val="Hypertextovodkaz"/>
                <w:noProof/>
              </w:rPr>
              <w:t>2.2 Metriky měření</w:t>
            </w:r>
            <w:r w:rsidR="00C10A66">
              <w:rPr>
                <w:noProof/>
                <w:webHidden/>
              </w:rPr>
              <w:tab/>
            </w:r>
            <w:r w:rsidR="00C10A66">
              <w:rPr>
                <w:noProof/>
                <w:webHidden/>
              </w:rPr>
              <w:fldChar w:fldCharType="begin"/>
            </w:r>
            <w:r w:rsidR="00C10A66">
              <w:rPr>
                <w:noProof/>
                <w:webHidden/>
              </w:rPr>
              <w:instrText xml:space="preserve"> PAGEREF _Toc69471802 \h </w:instrText>
            </w:r>
            <w:r w:rsidR="00C10A66">
              <w:rPr>
                <w:noProof/>
                <w:webHidden/>
              </w:rPr>
            </w:r>
            <w:r w:rsidR="00C10A66">
              <w:rPr>
                <w:noProof/>
                <w:webHidden/>
              </w:rPr>
              <w:fldChar w:fldCharType="separate"/>
            </w:r>
            <w:r w:rsidR="00C10A66">
              <w:rPr>
                <w:noProof/>
                <w:webHidden/>
              </w:rPr>
              <w:t>25</w:t>
            </w:r>
            <w:r w:rsidR="00C10A66">
              <w:rPr>
                <w:noProof/>
                <w:webHidden/>
              </w:rPr>
              <w:fldChar w:fldCharType="end"/>
            </w:r>
          </w:hyperlink>
        </w:p>
        <w:p w14:paraId="357BA309" w14:textId="4E3FA267" w:rsidR="00C10A66" w:rsidRDefault="00A85E97">
          <w:pPr>
            <w:pStyle w:val="Obsah3"/>
            <w:tabs>
              <w:tab w:val="right" w:leader="dot" w:pos="8776"/>
            </w:tabs>
            <w:rPr>
              <w:rFonts w:eastAsiaTheme="minorEastAsia"/>
              <w:noProof/>
              <w:sz w:val="24"/>
              <w:szCs w:val="24"/>
              <w:lang w:eastAsia="cs-CZ"/>
              <w14:numForm w14:val="default"/>
            </w:rPr>
          </w:pPr>
          <w:hyperlink w:anchor="_Toc69471803" w:history="1">
            <w:r w:rsidR="00C10A66" w:rsidRPr="00D07249">
              <w:rPr>
                <w:rStyle w:val="Hypertextovodkaz"/>
                <w:noProof/>
              </w:rPr>
              <w:t>2.2.1 Time To First Byte (TTFB)</w:t>
            </w:r>
            <w:r w:rsidR="00C10A66">
              <w:rPr>
                <w:noProof/>
                <w:webHidden/>
              </w:rPr>
              <w:tab/>
            </w:r>
            <w:r w:rsidR="00C10A66">
              <w:rPr>
                <w:noProof/>
                <w:webHidden/>
              </w:rPr>
              <w:fldChar w:fldCharType="begin"/>
            </w:r>
            <w:r w:rsidR="00C10A66">
              <w:rPr>
                <w:noProof/>
                <w:webHidden/>
              </w:rPr>
              <w:instrText xml:space="preserve"> PAGEREF _Toc69471803 \h </w:instrText>
            </w:r>
            <w:r w:rsidR="00C10A66">
              <w:rPr>
                <w:noProof/>
                <w:webHidden/>
              </w:rPr>
            </w:r>
            <w:r w:rsidR="00C10A66">
              <w:rPr>
                <w:noProof/>
                <w:webHidden/>
              </w:rPr>
              <w:fldChar w:fldCharType="separate"/>
            </w:r>
            <w:r w:rsidR="00C10A66">
              <w:rPr>
                <w:noProof/>
                <w:webHidden/>
              </w:rPr>
              <w:t>25</w:t>
            </w:r>
            <w:r w:rsidR="00C10A66">
              <w:rPr>
                <w:noProof/>
                <w:webHidden/>
              </w:rPr>
              <w:fldChar w:fldCharType="end"/>
            </w:r>
          </w:hyperlink>
        </w:p>
        <w:p w14:paraId="632A5667" w14:textId="7E7761BF" w:rsidR="00C10A66" w:rsidRDefault="00A85E97">
          <w:pPr>
            <w:pStyle w:val="Obsah3"/>
            <w:tabs>
              <w:tab w:val="right" w:leader="dot" w:pos="8776"/>
            </w:tabs>
            <w:rPr>
              <w:rFonts w:eastAsiaTheme="minorEastAsia"/>
              <w:noProof/>
              <w:sz w:val="24"/>
              <w:szCs w:val="24"/>
              <w:lang w:eastAsia="cs-CZ"/>
              <w14:numForm w14:val="default"/>
            </w:rPr>
          </w:pPr>
          <w:hyperlink w:anchor="_Toc69471804" w:history="1">
            <w:r w:rsidR="00C10A66" w:rsidRPr="00D07249">
              <w:rPr>
                <w:rStyle w:val="Hypertextovodkaz"/>
                <w:noProof/>
              </w:rPr>
              <w:t>2.2.2 First Paint (FP)</w:t>
            </w:r>
            <w:r w:rsidR="00C10A66">
              <w:rPr>
                <w:noProof/>
                <w:webHidden/>
              </w:rPr>
              <w:tab/>
            </w:r>
            <w:r w:rsidR="00C10A66">
              <w:rPr>
                <w:noProof/>
                <w:webHidden/>
              </w:rPr>
              <w:fldChar w:fldCharType="begin"/>
            </w:r>
            <w:r w:rsidR="00C10A66">
              <w:rPr>
                <w:noProof/>
                <w:webHidden/>
              </w:rPr>
              <w:instrText xml:space="preserve"> PAGEREF _Toc69471804 \h </w:instrText>
            </w:r>
            <w:r w:rsidR="00C10A66">
              <w:rPr>
                <w:noProof/>
                <w:webHidden/>
              </w:rPr>
            </w:r>
            <w:r w:rsidR="00C10A66">
              <w:rPr>
                <w:noProof/>
                <w:webHidden/>
              </w:rPr>
              <w:fldChar w:fldCharType="separate"/>
            </w:r>
            <w:r w:rsidR="00C10A66">
              <w:rPr>
                <w:noProof/>
                <w:webHidden/>
              </w:rPr>
              <w:t>26</w:t>
            </w:r>
            <w:r w:rsidR="00C10A66">
              <w:rPr>
                <w:noProof/>
                <w:webHidden/>
              </w:rPr>
              <w:fldChar w:fldCharType="end"/>
            </w:r>
          </w:hyperlink>
        </w:p>
        <w:p w14:paraId="6A4187DB" w14:textId="054F11BA" w:rsidR="00C10A66" w:rsidRDefault="00A85E97">
          <w:pPr>
            <w:pStyle w:val="Obsah3"/>
            <w:tabs>
              <w:tab w:val="right" w:leader="dot" w:pos="8776"/>
            </w:tabs>
            <w:rPr>
              <w:rFonts w:eastAsiaTheme="minorEastAsia"/>
              <w:noProof/>
              <w:sz w:val="24"/>
              <w:szCs w:val="24"/>
              <w:lang w:eastAsia="cs-CZ"/>
              <w14:numForm w14:val="default"/>
            </w:rPr>
          </w:pPr>
          <w:hyperlink w:anchor="_Toc69471805" w:history="1">
            <w:r w:rsidR="00C10A66" w:rsidRPr="00D07249">
              <w:rPr>
                <w:rStyle w:val="Hypertextovodkaz"/>
                <w:noProof/>
              </w:rPr>
              <w:t>2.2.3 First Contentful Paint (FCP)</w:t>
            </w:r>
            <w:r w:rsidR="00C10A66">
              <w:rPr>
                <w:noProof/>
                <w:webHidden/>
              </w:rPr>
              <w:tab/>
            </w:r>
            <w:r w:rsidR="00C10A66">
              <w:rPr>
                <w:noProof/>
                <w:webHidden/>
              </w:rPr>
              <w:fldChar w:fldCharType="begin"/>
            </w:r>
            <w:r w:rsidR="00C10A66">
              <w:rPr>
                <w:noProof/>
                <w:webHidden/>
              </w:rPr>
              <w:instrText xml:space="preserve"> PAGEREF _Toc69471805 \h </w:instrText>
            </w:r>
            <w:r w:rsidR="00C10A66">
              <w:rPr>
                <w:noProof/>
                <w:webHidden/>
              </w:rPr>
            </w:r>
            <w:r w:rsidR="00C10A66">
              <w:rPr>
                <w:noProof/>
                <w:webHidden/>
              </w:rPr>
              <w:fldChar w:fldCharType="separate"/>
            </w:r>
            <w:r w:rsidR="00C10A66">
              <w:rPr>
                <w:noProof/>
                <w:webHidden/>
              </w:rPr>
              <w:t>26</w:t>
            </w:r>
            <w:r w:rsidR="00C10A66">
              <w:rPr>
                <w:noProof/>
                <w:webHidden/>
              </w:rPr>
              <w:fldChar w:fldCharType="end"/>
            </w:r>
          </w:hyperlink>
        </w:p>
        <w:p w14:paraId="6F05BF9C" w14:textId="7787C05D" w:rsidR="00C10A66" w:rsidRDefault="00A85E97">
          <w:pPr>
            <w:pStyle w:val="Obsah3"/>
            <w:tabs>
              <w:tab w:val="right" w:leader="dot" w:pos="8776"/>
            </w:tabs>
            <w:rPr>
              <w:rFonts w:eastAsiaTheme="minorEastAsia"/>
              <w:noProof/>
              <w:sz w:val="24"/>
              <w:szCs w:val="24"/>
              <w:lang w:eastAsia="cs-CZ"/>
              <w14:numForm w14:val="default"/>
            </w:rPr>
          </w:pPr>
          <w:hyperlink w:anchor="_Toc69471806" w:history="1">
            <w:r w:rsidR="00C10A66" w:rsidRPr="00D07249">
              <w:rPr>
                <w:rStyle w:val="Hypertextovodkaz"/>
                <w:noProof/>
              </w:rPr>
              <w:t>2.2.4 DOM Content Loaded (DCL)</w:t>
            </w:r>
            <w:r w:rsidR="00C10A66">
              <w:rPr>
                <w:noProof/>
                <w:webHidden/>
              </w:rPr>
              <w:tab/>
            </w:r>
            <w:r w:rsidR="00C10A66">
              <w:rPr>
                <w:noProof/>
                <w:webHidden/>
              </w:rPr>
              <w:fldChar w:fldCharType="begin"/>
            </w:r>
            <w:r w:rsidR="00C10A66">
              <w:rPr>
                <w:noProof/>
                <w:webHidden/>
              </w:rPr>
              <w:instrText xml:space="preserve"> PAGEREF _Toc69471806 \h </w:instrText>
            </w:r>
            <w:r w:rsidR="00C10A66">
              <w:rPr>
                <w:noProof/>
                <w:webHidden/>
              </w:rPr>
            </w:r>
            <w:r w:rsidR="00C10A66">
              <w:rPr>
                <w:noProof/>
                <w:webHidden/>
              </w:rPr>
              <w:fldChar w:fldCharType="separate"/>
            </w:r>
            <w:r w:rsidR="00C10A66">
              <w:rPr>
                <w:noProof/>
                <w:webHidden/>
              </w:rPr>
              <w:t>26</w:t>
            </w:r>
            <w:r w:rsidR="00C10A66">
              <w:rPr>
                <w:noProof/>
                <w:webHidden/>
              </w:rPr>
              <w:fldChar w:fldCharType="end"/>
            </w:r>
          </w:hyperlink>
        </w:p>
        <w:p w14:paraId="4A94C8D2" w14:textId="1E99FF85" w:rsidR="00C10A66" w:rsidRDefault="00A85E97">
          <w:pPr>
            <w:pStyle w:val="Obsah3"/>
            <w:tabs>
              <w:tab w:val="right" w:leader="dot" w:pos="8776"/>
            </w:tabs>
            <w:rPr>
              <w:rFonts w:eastAsiaTheme="minorEastAsia"/>
              <w:noProof/>
              <w:sz w:val="24"/>
              <w:szCs w:val="24"/>
              <w:lang w:eastAsia="cs-CZ"/>
              <w14:numForm w14:val="default"/>
            </w:rPr>
          </w:pPr>
          <w:hyperlink w:anchor="_Toc69471807" w:history="1">
            <w:r w:rsidR="00C10A66" w:rsidRPr="00D07249">
              <w:rPr>
                <w:rStyle w:val="Hypertextovodkaz"/>
                <w:noProof/>
              </w:rPr>
              <w:t>2.2.5 First Meaningful Paint (FMP)</w:t>
            </w:r>
            <w:r w:rsidR="00C10A66">
              <w:rPr>
                <w:noProof/>
                <w:webHidden/>
              </w:rPr>
              <w:tab/>
            </w:r>
            <w:r w:rsidR="00C10A66">
              <w:rPr>
                <w:noProof/>
                <w:webHidden/>
              </w:rPr>
              <w:fldChar w:fldCharType="begin"/>
            </w:r>
            <w:r w:rsidR="00C10A66">
              <w:rPr>
                <w:noProof/>
                <w:webHidden/>
              </w:rPr>
              <w:instrText xml:space="preserve"> PAGEREF _Toc69471807 \h </w:instrText>
            </w:r>
            <w:r w:rsidR="00C10A66">
              <w:rPr>
                <w:noProof/>
                <w:webHidden/>
              </w:rPr>
            </w:r>
            <w:r w:rsidR="00C10A66">
              <w:rPr>
                <w:noProof/>
                <w:webHidden/>
              </w:rPr>
              <w:fldChar w:fldCharType="separate"/>
            </w:r>
            <w:r w:rsidR="00C10A66">
              <w:rPr>
                <w:noProof/>
                <w:webHidden/>
              </w:rPr>
              <w:t>26</w:t>
            </w:r>
            <w:r w:rsidR="00C10A66">
              <w:rPr>
                <w:noProof/>
                <w:webHidden/>
              </w:rPr>
              <w:fldChar w:fldCharType="end"/>
            </w:r>
          </w:hyperlink>
        </w:p>
        <w:p w14:paraId="48E8F196" w14:textId="7D8E6F34" w:rsidR="00C10A66" w:rsidRDefault="00A85E97">
          <w:pPr>
            <w:pStyle w:val="Obsah3"/>
            <w:tabs>
              <w:tab w:val="right" w:leader="dot" w:pos="8776"/>
            </w:tabs>
            <w:rPr>
              <w:rFonts w:eastAsiaTheme="minorEastAsia"/>
              <w:noProof/>
              <w:sz w:val="24"/>
              <w:szCs w:val="24"/>
              <w:lang w:eastAsia="cs-CZ"/>
              <w14:numForm w14:val="default"/>
            </w:rPr>
          </w:pPr>
          <w:hyperlink w:anchor="_Toc69471808" w:history="1">
            <w:r w:rsidR="00C10A66" w:rsidRPr="00D07249">
              <w:rPr>
                <w:rStyle w:val="Hypertextovodkaz"/>
                <w:noProof/>
              </w:rPr>
              <w:t>2.2.6 Largest Contentful Paint (LCP)</w:t>
            </w:r>
            <w:r w:rsidR="00C10A66">
              <w:rPr>
                <w:noProof/>
                <w:webHidden/>
              </w:rPr>
              <w:tab/>
            </w:r>
            <w:r w:rsidR="00C10A66">
              <w:rPr>
                <w:noProof/>
                <w:webHidden/>
              </w:rPr>
              <w:fldChar w:fldCharType="begin"/>
            </w:r>
            <w:r w:rsidR="00C10A66">
              <w:rPr>
                <w:noProof/>
                <w:webHidden/>
              </w:rPr>
              <w:instrText xml:space="preserve"> PAGEREF _Toc69471808 \h </w:instrText>
            </w:r>
            <w:r w:rsidR="00C10A66">
              <w:rPr>
                <w:noProof/>
                <w:webHidden/>
              </w:rPr>
            </w:r>
            <w:r w:rsidR="00C10A66">
              <w:rPr>
                <w:noProof/>
                <w:webHidden/>
              </w:rPr>
              <w:fldChar w:fldCharType="separate"/>
            </w:r>
            <w:r w:rsidR="00C10A66">
              <w:rPr>
                <w:noProof/>
                <w:webHidden/>
              </w:rPr>
              <w:t>26</w:t>
            </w:r>
            <w:r w:rsidR="00C10A66">
              <w:rPr>
                <w:noProof/>
                <w:webHidden/>
              </w:rPr>
              <w:fldChar w:fldCharType="end"/>
            </w:r>
          </w:hyperlink>
        </w:p>
        <w:p w14:paraId="2B88E468" w14:textId="1F64D8D1" w:rsidR="00C10A66" w:rsidRDefault="00A85E97">
          <w:pPr>
            <w:pStyle w:val="Obsah3"/>
            <w:tabs>
              <w:tab w:val="right" w:leader="dot" w:pos="8776"/>
            </w:tabs>
            <w:rPr>
              <w:rFonts w:eastAsiaTheme="minorEastAsia"/>
              <w:noProof/>
              <w:sz w:val="24"/>
              <w:szCs w:val="24"/>
              <w:lang w:eastAsia="cs-CZ"/>
              <w14:numForm w14:val="default"/>
            </w:rPr>
          </w:pPr>
          <w:hyperlink w:anchor="_Toc69471809" w:history="1">
            <w:r w:rsidR="00C10A66" w:rsidRPr="00D07249">
              <w:rPr>
                <w:rStyle w:val="Hypertextovodkaz"/>
                <w:noProof/>
              </w:rPr>
              <w:t>2.2.7 First Input Delay (FID)</w:t>
            </w:r>
            <w:r w:rsidR="00C10A66">
              <w:rPr>
                <w:noProof/>
                <w:webHidden/>
              </w:rPr>
              <w:tab/>
            </w:r>
            <w:r w:rsidR="00C10A66">
              <w:rPr>
                <w:noProof/>
                <w:webHidden/>
              </w:rPr>
              <w:fldChar w:fldCharType="begin"/>
            </w:r>
            <w:r w:rsidR="00C10A66">
              <w:rPr>
                <w:noProof/>
                <w:webHidden/>
              </w:rPr>
              <w:instrText xml:space="preserve"> PAGEREF _Toc69471809 \h </w:instrText>
            </w:r>
            <w:r w:rsidR="00C10A66">
              <w:rPr>
                <w:noProof/>
                <w:webHidden/>
              </w:rPr>
            </w:r>
            <w:r w:rsidR="00C10A66">
              <w:rPr>
                <w:noProof/>
                <w:webHidden/>
              </w:rPr>
              <w:fldChar w:fldCharType="separate"/>
            </w:r>
            <w:r w:rsidR="00C10A66">
              <w:rPr>
                <w:noProof/>
                <w:webHidden/>
              </w:rPr>
              <w:t>27</w:t>
            </w:r>
            <w:r w:rsidR="00C10A66">
              <w:rPr>
                <w:noProof/>
                <w:webHidden/>
              </w:rPr>
              <w:fldChar w:fldCharType="end"/>
            </w:r>
          </w:hyperlink>
        </w:p>
        <w:p w14:paraId="3DAF2640" w14:textId="5A3B8B5F" w:rsidR="00C10A66" w:rsidRDefault="00A85E97">
          <w:pPr>
            <w:pStyle w:val="Obsah3"/>
            <w:tabs>
              <w:tab w:val="right" w:leader="dot" w:pos="8776"/>
            </w:tabs>
            <w:rPr>
              <w:rFonts w:eastAsiaTheme="minorEastAsia"/>
              <w:noProof/>
              <w:sz w:val="24"/>
              <w:szCs w:val="24"/>
              <w:lang w:eastAsia="cs-CZ"/>
              <w14:numForm w14:val="default"/>
            </w:rPr>
          </w:pPr>
          <w:hyperlink w:anchor="_Toc69471810" w:history="1">
            <w:r w:rsidR="00C10A66" w:rsidRPr="00D07249">
              <w:rPr>
                <w:rStyle w:val="Hypertextovodkaz"/>
                <w:noProof/>
              </w:rPr>
              <w:t>2.2.8 Time to interactive (TTI)</w:t>
            </w:r>
            <w:r w:rsidR="00C10A66">
              <w:rPr>
                <w:noProof/>
                <w:webHidden/>
              </w:rPr>
              <w:tab/>
            </w:r>
            <w:r w:rsidR="00C10A66">
              <w:rPr>
                <w:noProof/>
                <w:webHidden/>
              </w:rPr>
              <w:fldChar w:fldCharType="begin"/>
            </w:r>
            <w:r w:rsidR="00C10A66">
              <w:rPr>
                <w:noProof/>
                <w:webHidden/>
              </w:rPr>
              <w:instrText xml:space="preserve"> PAGEREF _Toc69471810 \h </w:instrText>
            </w:r>
            <w:r w:rsidR="00C10A66">
              <w:rPr>
                <w:noProof/>
                <w:webHidden/>
              </w:rPr>
            </w:r>
            <w:r w:rsidR="00C10A66">
              <w:rPr>
                <w:noProof/>
                <w:webHidden/>
              </w:rPr>
              <w:fldChar w:fldCharType="separate"/>
            </w:r>
            <w:r w:rsidR="00C10A66">
              <w:rPr>
                <w:noProof/>
                <w:webHidden/>
              </w:rPr>
              <w:t>28</w:t>
            </w:r>
            <w:r w:rsidR="00C10A66">
              <w:rPr>
                <w:noProof/>
                <w:webHidden/>
              </w:rPr>
              <w:fldChar w:fldCharType="end"/>
            </w:r>
          </w:hyperlink>
        </w:p>
        <w:p w14:paraId="035B2F22" w14:textId="7CA178B3" w:rsidR="00C10A66" w:rsidRDefault="00A85E97">
          <w:pPr>
            <w:pStyle w:val="Obsah3"/>
            <w:tabs>
              <w:tab w:val="right" w:leader="dot" w:pos="8776"/>
            </w:tabs>
            <w:rPr>
              <w:rFonts w:eastAsiaTheme="minorEastAsia"/>
              <w:noProof/>
              <w:sz w:val="24"/>
              <w:szCs w:val="24"/>
              <w:lang w:eastAsia="cs-CZ"/>
              <w14:numForm w14:val="default"/>
            </w:rPr>
          </w:pPr>
          <w:hyperlink w:anchor="_Toc69471811" w:history="1">
            <w:r w:rsidR="00C10A66" w:rsidRPr="00D07249">
              <w:rPr>
                <w:rStyle w:val="Hypertextovodkaz"/>
                <w:noProof/>
              </w:rPr>
              <w:t>2.2.9 Total blocking time (TBT)</w:t>
            </w:r>
            <w:r w:rsidR="00C10A66">
              <w:rPr>
                <w:noProof/>
                <w:webHidden/>
              </w:rPr>
              <w:tab/>
            </w:r>
            <w:r w:rsidR="00C10A66">
              <w:rPr>
                <w:noProof/>
                <w:webHidden/>
              </w:rPr>
              <w:fldChar w:fldCharType="begin"/>
            </w:r>
            <w:r w:rsidR="00C10A66">
              <w:rPr>
                <w:noProof/>
                <w:webHidden/>
              </w:rPr>
              <w:instrText xml:space="preserve"> PAGEREF _Toc69471811 \h </w:instrText>
            </w:r>
            <w:r w:rsidR="00C10A66">
              <w:rPr>
                <w:noProof/>
                <w:webHidden/>
              </w:rPr>
            </w:r>
            <w:r w:rsidR="00C10A66">
              <w:rPr>
                <w:noProof/>
                <w:webHidden/>
              </w:rPr>
              <w:fldChar w:fldCharType="separate"/>
            </w:r>
            <w:r w:rsidR="00C10A66">
              <w:rPr>
                <w:noProof/>
                <w:webHidden/>
              </w:rPr>
              <w:t>28</w:t>
            </w:r>
            <w:r w:rsidR="00C10A66">
              <w:rPr>
                <w:noProof/>
                <w:webHidden/>
              </w:rPr>
              <w:fldChar w:fldCharType="end"/>
            </w:r>
          </w:hyperlink>
        </w:p>
        <w:p w14:paraId="5C2BE293" w14:textId="337D82AA" w:rsidR="00C10A66" w:rsidRDefault="00A85E97">
          <w:pPr>
            <w:pStyle w:val="Obsah3"/>
            <w:tabs>
              <w:tab w:val="right" w:leader="dot" w:pos="8776"/>
            </w:tabs>
            <w:rPr>
              <w:rFonts w:eastAsiaTheme="minorEastAsia"/>
              <w:noProof/>
              <w:sz w:val="24"/>
              <w:szCs w:val="24"/>
              <w:lang w:eastAsia="cs-CZ"/>
              <w14:numForm w14:val="default"/>
            </w:rPr>
          </w:pPr>
          <w:hyperlink w:anchor="_Toc69471812" w:history="1">
            <w:r w:rsidR="00C10A66" w:rsidRPr="00D07249">
              <w:rPr>
                <w:rStyle w:val="Hypertextovodkaz"/>
                <w:noProof/>
              </w:rPr>
              <w:t>2.2.10 Cumulative Layout Shift (CLS)</w:t>
            </w:r>
            <w:r w:rsidR="00C10A66">
              <w:rPr>
                <w:noProof/>
                <w:webHidden/>
              </w:rPr>
              <w:tab/>
            </w:r>
            <w:r w:rsidR="00C10A66">
              <w:rPr>
                <w:noProof/>
                <w:webHidden/>
              </w:rPr>
              <w:fldChar w:fldCharType="begin"/>
            </w:r>
            <w:r w:rsidR="00C10A66">
              <w:rPr>
                <w:noProof/>
                <w:webHidden/>
              </w:rPr>
              <w:instrText xml:space="preserve"> PAGEREF _Toc69471812 \h </w:instrText>
            </w:r>
            <w:r w:rsidR="00C10A66">
              <w:rPr>
                <w:noProof/>
                <w:webHidden/>
              </w:rPr>
            </w:r>
            <w:r w:rsidR="00C10A66">
              <w:rPr>
                <w:noProof/>
                <w:webHidden/>
              </w:rPr>
              <w:fldChar w:fldCharType="separate"/>
            </w:r>
            <w:r w:rsidR="00C10A66">
              <w:rPr>
                <w:noProof/>
                <w:webHidden/>
              </w:rPr>
              <w:t>28</w:t>
            </w:r>
            <w:r w:rsidR="00C10A66">
              <w:rPr>
                <w:noProof/>
                <w:webHidden/>
              </w:rPr>
              <w:fldChar w:fldCharType="end"/>
            </w:r>
          </w:hyperlink>
        </w:p>
        <w:p w14:paraId="1A9FF639" w14:textId="0B276217" w:rsidR="00C10A66" w:rsidRDefault="00A85E97">
          <w:pPr>
            <w:pStyle w:val="Obsah3"/>
            <w:tabs>
              <w:tab w:val="right" w:leader="dot" w:pos="8776"/>
            </w:tabs>
            <w:rPr>
              <w:rFonts w:eastAsiaTheme="minorEastAsia"/>
              <w:noProof/>
              <w:sz w:val="24"/>
              <w:szCs w:val="24"/>
              <w:lang w:eastAsia="cs-CZ"/>
              <w14:numForm w14:val="default"/>
            </w:rPr>
          </w:pPr>
          <w:hyperlink w:anchor="_Toc69471813" w:history="1">
            <w:r w:rsidR="00C10A66" w:rsidRPr="00D07249">
              <w:rPr>
                <w:rStyle w:val="Hypertextovodkaz"/>
                <w:noProof/>
              </w:rPr>
              <w:t>2.2.11 Load</w:t>
            </w:r>
            <w:r w:rsidR="00C10A66">
              <w:rPr>
                <w:noProof/>
                <w:webHidden/>
              </w:rPr>
              <w:tab/>
            </w:r>
            <w:r w:rsidR="00C10A66">
              <w:rPr>
                <w:noProof/>
                <w:webHidden/>
              </w:rPr>
              <w:fldChar w:fldCharType="begin"/>
            </w:r>
            <w:r w:rsidR="00C10A66">
              <w:rPr>
                <w:noProof/>
                <w:webHidden/>
              </w:rPr>
              <w:instrText xml:space="preserve"> PAGEREF _Toc69471813 \h </w:instrText>
            </w:r>
            <w:r w:rsidR="00C10A66">
              <w:rPr>
                <w:noProof/>
                <w:webHidden/>
              </w:rPr>
            </w:r>
            <w:r w:rsidR="00C10A66">
              <w:rPr>
                <w:noProof/>
                <w:webHidden/>
              </w:rPr>
              <w:fldChar w:fldCharType="separate"/>
            </w:r>
            <w:r w:rsidR="00C10A66">
              <w:rPr>
                <w:noProof/>
                <w:webHidden/>
              </w:rPr>
              <w:t>28</w:t>
            </w:r>
            <w:r w:rsidR="00C10A66">
              <w:rPr>
                <w:noProof/>
                <w:webHidden/>
              </w:rPr>
              <w:fldChar w:fldCharType="end"/>
            </w:r>
          </w:hyperlink>
        </w:p>
        <w:p w14:paraId="05B5B3DD" w14:textId="191D45EB" w:rsidR="00C10A66" w:rsidRDefault="00A85E97">
          <w:pPr>
            <w:pStyle w:val="Obsah3"/>
            <w:tabs>
              <w:tab w:val="right" w:leader="dot" w:pos="8776"/>
            </w:tabs>
            <w:rPr>
              <w:rFonts w:eastAsiaTheme="minorEastAsia"/>
              <w:noProof/>
              <w:sz w:val="24"/>
              <w:szCs w:val="24"/>
              <w:lang w:eastAsia="cs-CZ"/>
              <w14:numForm w14:val="default"/>
            </w:rPr>
          </w:pPr>
          <w:hyperlink w:anchor="_Toc69471814" w:history="1">
            <w:r w:rsidR="00C10A66" w:rsidRPr="00D07249">
              <w:rPr>
                <w:rStyle w:val="Hypertextovodkaz"/>
                <w:noProof/>
              </w:rPr>
              <w:t>2.2.12 Speed Index</w:t>
            </w:r>
            <w:r w:rsidR="00C10A66">
              <w:rPr>
                <w:noProof/>
                <w:webHidden/>
              </w:rPr>
              <w:tab/>
            </w:r>
            <w:r w:rsidR="00C10A66">
              <w:rPr>
                <w:noProof/>
                <w:webHidden/>
              </w:rPr>
              <w:fldChar w:fldCharType="begin"/>
            </w:r>
            <w:r w:rsidR="00C10A66">
              <w:rPr>
                <w:noProof/>
                <w:webHidden/>
              </w:rPr>
              <w:instrText xml:space="preserve"> PAGEREF _Toc69471814 \h </w:instrText>
            </w:r>
            <w:r w:rsidR="00C10A66">
              <w:rPr>
                <w:noProof/>
                <w:webHidden/>
              </w:rPr>
            </w:r>
            <w:r w:rsidR="00C10A66">
              <w:rPr>
                <w:noProof/>
                <w:webHidden/>
              </w:rPr>
              <w:fldChar w:fldCharType="separate"/>
            </w:r>
            <w:r w:rsidR="00C10A66">
              <w:rPr>
                <w:noProof/>
                <w:webHidden/>
              </w:rPr>
              <w:t>29</w:t>
            </w:r>
            <w:r w:rsidR="00C10A66">
              <w:rPr>
                <w:noProof/>
                <w:webHidden/>
              </w:rPr>
              <w:fldChar w:fldCharType="end"/>
            </w:r>
          </w:hyperlink>
        </w:p>
        <w:p w14:paraId="26C1DFE2" w14:textId="44669CCE" w:rsidR="00C10A66" w:rsidRDefault="00A85E97">
          <w:pPr>
            <w:pStyle w:val="Obsah3"/>
            <w:tabs>
              <w:tab w:val="right" w:leader="dot" w:pos="8776"/>
            </w:tabs>
            <w:rPr>
              <w:rFonts w:eastAsiaTheme="minorEastAsia"/>
              <w:noProof/>
              <w:sz w:val="24"/>
              <w:szCs w:val="24"/>
              <w:lang w:eastAsia="cs-CZ"/>
              <w14:numForm w14:val="default"/>
            </w:rPr>
          </w:pPr>
          <w:hyperlink w:anchor="_Toc69471815" w:history="1">
            <w:r w:rsidR="00C10A66" w:rsidRPr="00D07249">
              <w:rPr>
                <w:rStyle w:val="Hypertextovodkaz"/>
                <w:noProof/>
              </w:rPr>
              <w:t>2.2.13 Lighthouse Performance Score</w:t>
            </w:r>
            <w:r w:rsidR="00C10A66">
              <w:rPr>
                <w:noProof/>
                <w:webHidden/>
              </w:rPr>
              <w:tab/>
            </w:r>
            <w:r w:rsidR="00C10A66">
              <w:rPr>
                <w:noProof/>
                <w:webHidden/>
              </w:rPr>
              <w:fldChar w:fldCharType="begin"/>
            </w:r>
            <w:r w:rsidR="00C10A66">
              <w:rPr>
                <w:noProof/>
                <w:webHidden/>
              </w:rPr>
              <w:instrText xml:space="preserve"> PAGEREF _Toc69471815 \h </w:instrText>
            </w:r>
            <w:r w:rsidR="00C10A66">
              <w:rPr>
                <w:noProof/>
                <w:webHidden/>
              </w:rPr>
            </w:r>
            <w:r w:rsidR="00C10A66">
              <w:rPr>
                <w:noProof/>
                <w:webHidden/>
              </w:rPr>
              <w:fldChar w:fldCharType="separate"/>
            </w:r>
            <w:r w:rsidR="00C10A66">
              <w:rPr>
                <w:noProof/>
                <w:webHidden/>
              </w:rPr>
              <w:t>29</w:t>
            </w:r>
            <w:r w:rsidR="00C10A66">
              <w:rPr>
                <w:noProof/>
                <w:webHidden/>
              </w:rPr>
              <w:fldChar w:fldCharType="end"/>
            </w:r>
          </w:hyperlink>
        </w:p>
        <w:p w14:paraId="76B69639" w14:textId="5933165B" w:rsidR="00C10A66" w:rsidRDefault="00A85E97">
          <w:pPr>
            <w:pStyle w:val="Obsah1"/>
            <w:tabs>
              <w:tab w:val="right" w:leader="dot" w:pos="8776"/>
            </w:tabs>
            <w:rPr>
              <w:rFonts w:eastAsiaTheme="minorEastAsia"/>
              <w:noProof/>
              <w:sz w:val="24"/>
              <w:szCs w:val="24"/>
              <w:lang w:eastAsia="cs-CZ"/>
              <w14:numForm w14:val="default"/>
            </w:rPr>
          </w:pPr>
          <w:hyperlink w:anchor="_Toc69471816" w:history="1">
            <w:r w:rsidR="00C10A66" w:rsidRPr="00D07249">
              <w:rPr>
                <w:rStyle w:val="Hypertextovodkaz"/>
                <w:noProof/>
              </w:rPr>
              <w:t>3 Vyhledávače, SEO a rendering</w:t>
            </w:r>
            <w:r w:rsidR="00C10A66">
              <w:rPr>
                <w:noProof/>
                <w:webHidden/>
              </w:rPr>
              <w:tab/>
            </w:r>
            <w:r w:rsidR="00C10A66">
              <w:rPr>
                <w:noProof/>
                <w:webHidden/>
              </w:rPr>
              <w:fldChar w:fldCharType="begin"/>
            </w:r>
            <w:r w:rsidR="00C10A66">
              <w:rPr>
                <w:noProof/>
                <w:webHidden/>
              </w:rPr>
              <w:instrText xml:space="preserve"> PAGEREF _Toc69471816 \h </w:instrText>
            </w:r>
            <w:r w:rsidR="00C10A66">
              <w:rPr>
                <w:noProof/>
                <w:webHidden/>
              </w:rPr>
            </w:r>
            <w:r w:rsidR="00C10A66">
              <w:rPr>
                <w:noProof/>
                <w:webHidden/>
              </w:rPr>
              <w:fldChar w:fldCharType="separate"/>
            </w:r>
            <w:r w:rsidR="00C10A66">
              <w:rPr>
                <w:noProof/>
                <w:webHidden/>
              </w:rPr>
              <w:t>30</w:t>
            </w:r>
            <w:r w:rsidR="00C10A66">
              <w:rPr>
                <w:noProof/>
                <w:webHidden/>
              </w:rPr>
              <w:fldChar w:fldCharType="end"/>
            </w:r>
          </w:hyperlink>
        </w:p>
        <w:p w14:paraId="55AE0097" w14:textId="334DF225" w:rsidR="00C10A66" w:rsidRDefault="00A85E97">
          <w:pPr>
            <w:pStyle w:val="Obsah2"/>
            <w:tabs>
              <w:tab w:val="right" w:leader="dot" w:pos="8776"/>
            </w:tabs>
            <w:rPr>
              <w:rFonts w:eastAsiaTheme="minorEastAsia"/>
              <w:noProof/>
              <w:sz w:val="24"/>
              <w:szCs w:val="24"/>
              <w:lang w:eastAsia="cs-CZ"/>
              <w14:numForm w14:val="default"/>
            </w:rPr>
          </w:pPr>
          <w:hyperlink w:anchor="_Toc69471817" w:history="1">
            <w:r w:rsidR="00C10A66" w:rsidRPr="00D07249">
              <w:rPr>
                <w:rStyle w:val="Hypertextovodkaz"/>
                <w:noProof/>
              </w:rPr>
              <w:t>3.1 Definice SEO</w:t>
            </w:r>
            <w:r w:rsidR="00C10A66">
              <w:rPr>
                <w:noProof/>
                <w:webHidden/>
              </w:rPr>
              <w:tab/>
            </w:r>
            <w:r w:rsidR="00C10A66">
              <w:rPr>
                <w:noProof/>
                <w:webHidden/>
              </w:rPr>
              <w:fldChar w:fldCharType="begin"/>
            </w:r>
            <w:r w:rsidR="00C10A66">
              <w:rPr>
                <w:noProof/>
                <w:webHidden/>
              </w:rPr>
              <w:instrText xml:space="preserve"> PAGEREF _Toc69471817 \h </w:instrText>
            </w:r>
            <w:r w:rsidR="00C10A66">
              <w:rPr>
                <w:noProof/>
                <w:webHidden/>
              </w:rPr>
            </w:r>
            <w:r w:rsidR="00C10A66">
              <w:rPr>
                <w:noProof/>
                <w:webHidden/>
              </w:rPr>
              <w:fldChar w:fldCharType="separate"/>
            </w:r>
            <w:r w:rsidR="00C10A66">
              <w:rPr>
                <w:noProof/>
                <w:webHidden/>
              </w:rPr>
              <w:t>30</w:t>
            </w:r>
            <w:r w:rsidR="00C10A66">
              <w:rPr>
                <w:noProof/>
                <w:webHidden/>
              </w:rPr>
              <w:fldChar w:fldCharType="end"/>
            </w:r>
          </w:hyperlink>
        </w:p>
        <w:p w14:paraId="0F5992AD" w14:textId="5B33954F" w:rsidR="00C10A66" w:rsidRDefault="00A85E97">
          <w:pPr>
            <w:pStyle w:val="Obsah2"/>
            <w:tabs>
              <w:tab w:val="right" w:leader="dot" w:pos="8776"/>
            </w:tabs>
            <w:rPr>
              <w:rFonts w:eastAsiaTheme="minorEastAsia"/>
              <w:noProof/>
              <w:sz w:val="24"/>
              <w:szCs w:val="24"/>
              <w:lang w:eastAsia="cs-CZ"/>
              <w14:numForm w14:val="default"/>
            </w:rPr>
          </w:pPr>
          <w:hyperlink w:anchor="_Toc69471818" w:history="1">
            <w:r w:rsidR="00C10A66" w:rsidRPr="00D07249">
              <w:rPr>
                <w:rStyle w:val="Hypertextovodkaz"/>
                <w:noProof/>
              </w:rPr>
              <w:t>3.2 SEO on-page optimalizace</w:t>
            </w:r>
            <w:r w:rsidR="00C10A66">
              <w:rPr>
                <w:noProof/>
                <w:webHidden/>
              </w:rPr>
              <w:tab/>
            </w:r>
            <w:r w:rsidR="00C10A66">
              <w:rPr>
                <w:noProof/>
                <w:webHidden/>
              </w:rPr>
              <w:fldChar w:fldCharType="begin"/>
            </w:r>
            <w:r w:rsidR="00C10A66">
              <w:rPr>
                <w:noProof/>
                <w:webHidden/>
              </w:rPr>
              <w:instrText xml:space="preserve"> PAGEREF _Toc69471818 \h </w:instrText>
            </w:r>
            <w:r w:rsidR="00C10A66">
              <w:rPr>
                <w:noProof/>
                <w:webHidden/>
              </w:rPr>
            </w:r>
            <w:r w:rsidR="00C10A66">
              <w:rPr>
                <w:noProof/>
                <w:webHidden/>
              </w:rPr>
              <w:fldChar w:fldCharType="separate"/>
            </w:r>
            <w:r w:rsidR="00C10A66">
              <w:rPr>
                <w:noProof/>
                <w:webHidden/>
              </w:rPr>
              <w:t>30</w:t>
            </w:r>
            <w:r w:rsidR="00C10A66">
              <w:rPr>
                <w:noProof/>
                <w:webHidden/>
              </w:rPr>
              <w:fldChar w:fldCharType="end"/>
            </w:r>
          </w:hyperlink>
        </w:p>
        <w:p w14:paraId="7A5CA6F3" w14:textId="08E0E260" w:rsidR="00C10A66" w:rsidRDefault="00A85E97">
          <w:pPr>
            <w:pStyle w:val="Obsah3"/>
            <w:tabs>
              <w:tab w:val="right" w:leader="dot" w:pos="8776"/>
            </w:tabs>
            <w:rPr>
              <w:rFonts w:eastAsiaTheme="minorEastAsia"/>
              <w:noProof/>
              <w:sz w:val="24"/>
              <w:szCs w:val="24"/>
              <w:lang w:eastAsia="cs-CZ"/>
              <w14:numForm w14:val="default"/>
            </w:rPr>
          </w:pPr>
          <w:hyperlink w:anchor="_Toc69471819" w:history="1">
            <w:r w:rsidR="00C10A66" w:rsidRPr="00D07249">
              <w:rPr>
                <w:rStyle w:val="Hypertextovodkaz"/>
                <w:noProof/>
              </w:rPr>
              <w:t>3.2.1 Title tag</w:t>
            </w:r>
            <w:r w:rsidR="00C10A66">
              <w:rPr>
                <w:noProof/>
                <w:webHidden/>
              </w:rPr>
              <w:tab/>
            </w:r>
            <w:r w:rsidR="00C10A66">
              <w:rPr>
                <w:noProof/>
                <w:webHidden/>
              </w:rPr>
              <w:fldChar w:fldCharType="begin"/>
            </w:r>
            <w:r w:rsidR="00C10A66">
              <w:rPr>
                <w:noProof/>
                <w:webHidden/>
              </w:rPr>
              <w:instrText xml:space="preserve"> PAGEREF _Toc69471819 \h </w:instrText>
            </w:r>
            <w:r w:rsidR="00C10A66">
              <w:rPr>
                <w:noProof/>
                <w:webHidden/>
              </w:rPr>
            </w:r>
            <w:r w:rsidR="00C10A66">
              <w:rPr>
                <w:noProof/>
                <w:webHidden/>
              </w:rPr>
              <w:fldChar w:fldCharType="separate"/>
            </w:r>
            <w:r w:rsidR="00C10A66">
              <w:rPr>
                <w:noProof/>
                <w:webHidden/>
              </w:rPr>
              <w:t>30</w:t>
            </w:r>
            <w:r w:rsidR="00C10A66">
              <w:rPr>
                <w:noProof/>
                <w:webHidden/>
              </w:rPr>
              <w:fldChar w:fldCharType="end"/>
            </w:r>
          </w:hyperlink>
        </w:p>
        <w:p w14:paraId="4F7DA9A5" w14:textId="4953C217" w:rsidR="00C10A66" w:rsidRDefault="00A85E97">
          <w:pPr>
            <w:pStyle w:val="Obsah3"/>
            <w:tabs>
              <w:tab w:val="right" w:leader="dot" w:pos="8776"/>
            </w:tabs>
            <w:rPr>
              <w:rFonts w:eastAsiaTheme="minorEastAsia"/>
              <w:noProof/>
              <w:sz w:val="24"/>
              <w:szCs w:val="24"/>
              <w:lang w:eastAsia="cs-CZ"/>
              <w14:numForm w14:val="default"/>
            </w:rPr>
          </w:pPr>
          <w:hyperlink w:anchor="_Toc69471820" w:history="1">
            <w:r w:rsidR="00C10A66" w:rsidRPr="00D07249">
              <w:rPr>
                <w:rStyle w:val="Hypertextovodkaz"/>
                <w:bCs/>
                <w:noProof/>
              </w:rPr>
              <w:t>3.2.2 Meta tag description</w:t>
            </w:r>
            <w:r w:rsidR="00C10A66">
              <w:rPr>
                <w:noProof/>
                <w:webHidden/>
              </w:rPr>
              <w:tab/>
            </w:r>
            <w:r w:rsidR="00C10A66">
              <w:rPr>
                <w:noProof/>
                <w:webHidden/>
              </w:rPr>
              <w:fldChar w:fldCharType="begin"/>
            </w:r>
            <w:r w:rsidR="00C10A66">
              <w:rPr>
                <w:noProof/>
                <w:webHidden/>
              </w:rPr>
              <w:instrText xml:space="preserve"> PAGEREF _Toc69471820 \h </w:instrText>
            </w:r>
            <w:r w:rsidR="00C10A66">
              <w:rPr>
                <w:noProof/>
                <w:webHidden/>
              </w:rPr>
            </w:r>
            <w:r w:rsidR="00C10A66">
              <w:rPr>
                <w:noProof/>
                <w:webHidden/>
              </w:rPr>
              <w:fldChar w:fldCharType="separate"/>
            </w:r>
            <w:r w:rsidR="00C10A66">
              <w:rPr>
                <w:noProof/>
                <w:webHidden/>
              </w:rPr>
              <w:t>31</w:t>
            </w:r>
            <w:r w:rsidR="00C10A66">
              <w:rPr>
                <w:noProof/>
                <w:webHidden/>
              </w:rPr>
              <w:fldChar w:fldCharType="end"/>
            </w:r>
          </w:hyperlink>
        </w:p>
        <w:p w14:paraId="22E1F20A" w14:textId="1ADDE06A" w:rsidR="00C10A66" w:rsidRDefault="00A85E97">
          <w:pPr>
            <w:pStyle w:val="Obsah3"/>
            <w:tabs>
              <w:tab w:val="right" w:leader="dot" w:pos="8776"/>
            </w:tabs>
            <w:rPr>
              <w:rFonts w:eastAsiaTheme="minorEastAsia"/>
              <w:noProof/>
              <w:sz w:val="24"/>
              <w:szCs w:val="24"/>
              <w:lang w:eastAsia="cs-CZ"/>
              <w14:numForm w14:val="default"/>
            </w:rPr>
          </w:pPr>
          <w:hyperlink w:anchor="_Toc69471821" w:history="1">
            <w:r w:rsidR="00C10A66" w:rsidRPr="00D07249">
              <w:rPr>
                <w:rStyle w:val="Hypertextovodkaz"/>
                <w:noProof/>
              </w:rPr>
              <w:t>3.2.3 Obsah stránky</w:t>
            </w:r>
            <w:r w:rsidR="00C10A66">
              <w:rPr>
                <w:noProof/>
                <w:webHidden/>
              </w:rPr>
              <w:tab/>
            </w:r>
            <w:r w:rsidR="00C10A66">
              <w:rPr>
                <w:noProof/>
                <w:webHidden/>
              </w:rPr>
              <w:fldChar w:fldCharType="begin"/>
            </w:r>
            <w:r w:rsidR="00C10A66">
              <w:rPr>
                <w:noProof/>
                <w:webHidden/>
              </w:rPr>
              <w:instrText xml:space="preserve"> PAGEREF _Toc69471821 \h </w:instrText>
            </w:r>
            <w:r w:rsidR="00C10A66">
              <w:rPr>
                <w:noProof/>
                <w:webHidden/>
              </w:rPr>
            </w:r>
            <w:r w:rsidR="00C10A66">
              <w:rPr>
                <w:noProof/>
                <w:webHidden/>
              </w:rPr>
              <w:fldChar w:fldCharType="separate"/>
            </w:r>
            <w:r w:rsidR="00C10A66">
              <w:rPr>
                <w:noProof/>
                <w:webHidden/>
              </w:rPr>
              <w:t>31</w:t>
            </w:r>
            <w:r w:rsidR="00C10A66">
              <w:rPr>
                <w:noProof/>
                <w:webHidden/>
              </w:rPr>
              <w:fldChar w:fldCharType="end"/>
            </w:r>
          </w:hyperlink>
        </w:p>
        <w:p w14:paraId="510F2DF7" w14:textId="5982F3DA" w:rsidR="00C10A66" w:rsidRDefault="00A85E97">
          <w:pPr>
            <w:pStyle w:val="Obsah3"/>
            <w:tabs>
              <w:tab w:val="right" w:leader="dot" w:pos="8776"/>
            </w:tabs>
            <w:rPr>
              <w:rFonts w:eastAsiaTheme="minorEastAsia"/>
              <w:noProof/>
              <w:sz w:val="24"/>
              <w:szCs w:val="24"/>
              <w:lang w:eastAsia="cs-CZ"/>
              <w14:numForm w14:val="default"/>
            </w:rPr>
          </w:pPr>
          <w:hyperlink w:anchor="_Toc69471822" w:history="1">
            <w:r w:rsidR="00C10A66" w:rsidRPr="00D07249">
              <w:rPr>
                <w:rStyle w:val="Hypertextovodkaz"/>
                <w:noProof/>
              </w:rPr>
              <w:t>3.2.4 Strukturovaná data</w:t>
            </w:r>
            <w:r w:rsidR="00C10A66">
              <w:rPr>
                <w:noProof/>
                <w:webHidden/>
              </w:rPr>
              <w:tab/>
            </w:r>
            <w:r w:rsidR="00C10A66">
              <w:rPr>
                <w:noProof/>
                <w:webHidden/>
              </w:rPr>
              <w:fldChar w:fldCharType="begin"/>
            </w:r>
            <w:r w:rsidR="00C10A66">
              <w:rPr>
                <w:noProof/>
                <w:webHidden/>
              </w:rPr>
              <w:instrText xml:space="preserve"> PAGEREF _Toc69471822 \h </w:instrText>
            </w:r>
            <w:r w:rsidR="00C10A66">
              <w:rPr>
                <w:noProof/>
                <w:webHidden/>
              </w:rPr>
            </w:r>
            <w:r w:rsidR="00C10A66">
              <w:rPr>
                <w:noProof/>
                <w:webHidden/>
              </w:rPr>
              <w:fldChar w:fldCharType="separate"/>
            </w:r>
            <w:r w:rsidR="00C10A66">
              <w:rPr>
                <w:noProof/>
                <w:webHidden/>
              </w:rPr>
              <w:t>31</w:t>
            </w:r>
            <w:r w:rsidR="00C10A66">
              <w:rPr>
                <w:noProof/>
                <w:webHidden/>
              </w:rPr>
              <w:fldChar w:fldCharType="end"/>
            </w:r>
          </w:hyperlink>
        </w:p>
        <w:p w14:paraId="4E634FBF" w14:textId="4621D64C" w:rsidR="00C10A66" w:rsidRDefault="00A85E97">
          <w:pPr>
            <w:pStyle w:val="Obsah3"/>
            <w:tabs>
              <w:tab w:val="right" w:leader="dot" w:pos="8776"/>
            </w:tabs>
            <w:rPr>
              <w:rFonts w:eastAsiaTheme="minorEastAsia"/>
              <w:noProof/>
              <w:sz w:val="24"/>
              <w:szCs w:val="24"/>
              <w:lang w:eastAsia="cs-CZ"/>
              <w14:numForm w14:val="default"/>
            </w:rPr>
          </w:pPr>
          <w:hyperlink w:anchor="_Toc69471823" w:history="1">
            <w:r w:rsidR="00C10A66" w:rsidRPr="00D07249">
              <w:rPr>
                <w:rStyle w:val="Hypertextovodkaz"/>
                <w:noProof/>
              </w:rPr>
              <w:t>3.2.5 Přizpůsobení stránky pro mobilní zařízení</w:t>
            </w:r>
            <w:r w:rsidR="00C10A66">
              <w:rPr>
                <w:noProof/>
                <w:webHidden/>
              </w:rPr>
              <w:tab/>
            </w:r>
            <w:r w:rsidR="00C10A66">
              <w:rPr>
                <w:noProof/>
                <w:webHidden/>
              </w:rPr>
              <w:fldChar w:fldCharType="begin"/>
            </w:r>
            <w:r w:rsidR="00C10A66">
              <w:rPr>
                <w:noProof/>
                <w:webHidden/>
              </w:rPr>
              <w:instrText xml:space="preserve"> PAGEREF _Toc69471823 \h </w:instrText>
            </w:r>
            <w:r w:rsidR="00C10A66">
              <w:rPr>
                <w:noProof/>
                <w:webHidden/>
              </w:rPr>
            </w:r>
            <w:r w:rsidR="00C10A66">
              <w:rPr>
                <w:noProof/>
                <w:webHidden/>
              </w:rPr>
              <w:fldChar w:fldCharType="separate"/>
            </w:r>
            <w:r w:rsidR="00C10A66">
              <w:rPr>
                <w:noProof/>
                <w:webHidden/>
              </w:rPr>
              <w:t>32</w:t>
            </w:r>
            <w:r w:rsidR="00C10A66">
              <w:rPr>
                <w:noProof/>
                <w:webHidden/>
              </w:rPr>
              <w:fldChar w:fldCharType="end"/>
            </w:r>
          </w:hyperlink>
        </w:p>
        <w:p w14:paraId="52F72542" w14:textId="49F03E8B" w:rsidR="00C10A66" w:rsidRDefault="00A85E97">
          <w:pPr>
            <w:pStyle w:val="Obsah3"/>
            <w:tabs>
              <w:tab w:val="right" w:leader="dot" w:pos="8776"/>
            </w:tabs>
            <w:rPr>
              <w:rFonts w:eastAsiaTheme="minorEastAsia"/>
              <w:noProof/>
              <w:sz w:val="24"/>
              <w:szCs w:val="24"/>
              <w:lang w:eastAsia="cs-CZ"/>
              <w14:numForm w14:val="default"/>
            </w:rPr>
          </w:pPr>
          <w:hyperlink w:anchor="_Toc69471824" w:history="1">
            <w:r w:rsidR="00C10A66" w:rsidRPr="00D07249">
              <w:rPr>
                <w:rStyle w:val="Hypertextovodkaz"/>
                <w:noProof/>
              </w:rPr>
              <w:t>3.2.6 Sitemap</w:t>
            </w:r>
            <w:r w:rsidR="00C10A66">
              <w:rPr>
                <w:noProof/>
                <w:webHidden/>
              </w:rPr>
              <w:tab/>
            </w:r>
            <w:r w:rsidR="00C10A66">
              <w:rPr>
                <w:noProof/>
                <w:webHidden/>
              </w:rPr>
              <w:fldChar w:fldCharType="begin"/>
            </w:r>
            <w:r w:rsidR="00C10A66">
              <w:rPr>
                <w:noProof/>
                <w:webHidden/>
              </w:rPr>
              <w:instrText xml:space="preserve"> PAGEREF _Toc69471824 \h </w:instrText>
            </w:r>
            <w:r w:rsidR="00C10A66">
              <w:rPr>
                <w:noProof/>
                <w:webHidden/>
              </w:rPr>
            </w:r>
            <w:r w:rsidR="00C10A66">
              <w:rPr>
                <w:noProof/>
                <w:webHidden/>
              </w:rPr>
              <w:fldChar w:fldCharType="separate"/>
            </w:r>
            <w:r w:rsidR="00C10A66">
              <w:rPr>
                <w:noProof/>
                <w:webHidden/>
              </w:rPr>
              <w:t>32</w:t>
            </w:r>
            <w:r w:rsidR="00C10A66">
              <w:rPr>
                <w:noProof/>
                <w:webHidden/>
              </w:rPr>
              <w:fldChar w:fldCharType="end"/>
            </w:r>
          </w:hyperlink>
        </w:p>
        <w:p w14:paraId="6E5D2AC4" w14:textId="20F20C9A" w:rsidR="00C10A66" w:rsidRDefault="00A85E97">
          <w:pPr>
            <w:pStyle w:val="Obsah2"/>
            <w:tabs>
              <w:tab w:val="right" w:leader="dot" w:pos="8776"/>
            </w:tabs>
            <w:rPr>
              <w:rFonts w:eastAsiaTheme="minorEastAsia"/>
              <w:noProof/>
              <w:sz w:val="24"/>
              <w:szCs w:val="24"/>
              <w:lang w:eastAsia="cs-CZ"/>
              <w14:numForm w14:val="default"/>
            </w:rPr>
          </w:pPr>
          <w:hyperlink w:anchor="_Toc69471825" w:history="1">
            <w:r w:rsidR="00C10A66" w:rsidRPr="00D07249">
              <w:rPr>
                <w:rStyle w:val="Hypertextovodkaz"/>
                <w:noProof/>
              </w:rPr>
              <w:t>3.3 Metody měření SEO</w:t>
            </w:r>
            <w:r w:rsidR="00C10A66">
              <w:rPr>
                <w:noProof/>
                <w:webHidden/>
              </w:rPr>
              <w:tab/>
            </w:r>
            <w:r w:rsidR="00C10A66">
              <w:rPr>
                <w:noProof/>
                <w:webHidden/>
              </w:rPr>
              <w:fldChar w:fldCharType="begin"/>
            </w:r>
            <w:r w:rsidR="00C10A66">
              <w:rPr>
                <w:noProof/>
                <w:webHidden/>
              </w:rPr>
              <w:instrText xml:space="preserve"> PAGEREF _Toc69471825 \h </w:instrText>
            </w:r>
            <w:r w:rsidR="00C10A66">
              <w:rPr>
                <w:noProof/>
                <w:webHidden/>
              </w:rPr>
            </w:r>
            <w:r w:rsidR="00C10A66">
              <w:rPr>
                <w:noProof/>
                <w:webHidden/>
              </w:rPr>
              <w:fldChar w:fldCharType="separate"/>
            </w:r>
            <w:r w:rsidR="00C10A66">
              <w:rPr>
                <w:noProof/>
                <w:webHidden/>
              </w:rPr>
              <w:t>32</w:t>
            </w:r>
            <w:r w:rsidR="00C10A66">
              <w:rPr>
                <w:noProof/>
                <w:webHidden/>
              </w:rPr>
              <w:fldChar w:fldCharType="end"/>
            </w:r>
          </w:hyperlink>
        </w:p>
        <w:p w14:paraId="073EA096" w14:textId="67F6BBA2" w:rsidR="00C10A66" w:rsidRDefault="00A85E97">
          <w:pPr>
            <w:pStyle w:val="Obsah3"/>
            <w:tabs>
              <w:tab w:val="right" w:leader="dot" w:pos="8776"/>
            </w:tabs>
            <w:rPr>
              <w:rFonts w:eastAsiaTheme="minorEastAsia"/>
              <w:noProof/>
              <w:sz w:val="24"/>
              <w:szCs w:val="24"/>
              <w:lang w:eastAsia="cs-CZ"/>
              <w14:numForm w14:val="default"/>
            </w:rPr>
          </w:pPr>
          <w:hyperlink w:anchor="_Toc69471826" w:history="1">
            <w:r w:rsidR="00C10A66" w:rsidRPr="00D07249">
              <w:rPr>
                <w:rStyle w:val="Hypertextovodkaz"/>
                <w:noProof/>
              </w:rPr>
              <w:t>3.3.1 Indexovatelnost</w:t>
            </w:r>
            <w:r w:rsidR="00C10A66">
              <w:rPr>
                <w:noProof/>
                <w:webHidden/>
              </w:rPr>
              <w:tab/>
            </w:r>
            <w:r w:rsidR="00C10A66">
              <w:rPr>
                <w:noProof/>
                <w:webHidden/>
              </w:rPr>
              <w:fldChar w:fldCharType="begin"/>
            </w:r>
            <w:r w:rsidR="00C10A66">
              <w:rPr>
                <w:noProof/>
                <w:webHidden/>
              </w:rPr>
              <w:instrText xml:space="preserve"> PAGEREF _Toc69471826 \h </w:instrText>
            </w:r>
            <w:r w:rsidR="00C10A66">
              <w:rPr>
                <w:noProof/>
                <w:webHidden/>
              </w:rPr>
            </w:r>
            <w:r w:rsidR="00C10A66">
              <w:rPr>
                <w:noProof/>
                <w:webHidden/>
              </w:rPr>
              <w:fldChar w:fldCharType="separate"/>
            </w:r>
            <w:r w:rsidR="00C10A66">
              <w:rPr>
                <w:noProof/>
                <w:webHidden/>
              </w:rPr>
              <w:t>32</w:t>
            </w:r>
            <w:r w:rsidR="00C10A66">
              <w:rPr>
                <w:noProof/>
                <w:webHidden/>
              </w:rPr>
              <w:fldChar w:fldCharType="end"/>
            </w:r>
          </w:hyperlink>
        </w:p>
        <w:p w14:paraId="08A345E1" w14:textId="6E9B6F10" w:rsidR="00C10A66" w:rsidRDefault="00A85E97">
          <w:pPr>
            <w:pStyle w:val="Obsah3"/>
            <w:tabs>
              <w:tab w:val="right" w:leader="dot" w:pos="8776"/>
            </w:tabs>
            <w:rPr>
              <w:rFonts w:eastAsiaTheme="minorEastAsia"/>
              <w:noProof/>
              <w:sz w:val="24"/>
              <w:szCs w:val="24"/>
              <w:lang w:eastAsia="cs-CZ"/>
              <w14:numForm w14:val="default"/>
            </w:rPr>
          </w:pPr>
          <w:hyperlink w:anchor="_Toc69471827" w:history="1">
            <w:r w:rsidR="00C10A66" w:rsidRPr="00D07249">
              <w:rPr>
                <w:rStyle w:val="Hypertextovodkaz"/>
                <w:noProof/>
              </w:rPr>
              <w:t>3.3.2 Měření počtu přístupů</w:t>
            </w:r>
            <w:r w:rsidR="00C10A66">
              <w:rPr>
                <w:noProof/>
                <w:webHidden/>
              </w:rPr>
              <w:tab/>
            </w:r>
            <w:r w:rsidR="00C10A66">
              <w:rPr>
                <w:noProof/>
                <w:webHidden/>
              </w:rPr>
              <w:fldChar w:fldCharType="begin"/>
            </w:r>
            <w:r w:rsidR="00C10A66">
              <w:rPr>
                <w:noProof/>
                <w:webHidden/>
              </w:rPr>
              <w:instrText xml:space="preserve"> PAGEREF _Toc69471827 \h </w:instrText>
            </w:r>
            <w:r w:rsidR="00C10A66">
              <w:rPr>
                <w:noProof/>
                <w:webHidden/>
              </w:rPr>
            </w:r>
            <w:r w:rsidR="00C10A66">
              <w:rPr>
                <w:noProof/>
                <w:webHidden/>
              </w:rPr>
              <w:fldChar w:fldCharType="separate"/>
            </w:r>
            <w:r w:rsidR="00C10A66">
              <w:rPr>
                <w:noProof/>
                <w:webHidden/>
              </w:rPr>
              <w:t>32</w:t>
            </w:r>
            <w:r w:rsidR="00C10A66">
              <w:rPr>
                <w:noProof/>
                <w:webHidden/>
              </w:rPr>
              <w:fldChar w:fldCharType="end"/>
            </w:r>
          </w:hyperlink>
        </w:p>
        <w:p w14:paraId="7ABC82BB" w14:textId="61F2F5BA" w:rsidR="00C10A66" w:rsidRDefault="00A85E97">
          <w:pPr>
            <w:pStyle w:val="Obsah3"/>
            <w:tabs>
              <w:tab w:val="right" w:leader="dot" w:pos="8776"/>
            </w:tabs>
            <w:rPr>
              <w:rFonts w:eastAsiaTheme="minorEastAsia"/>
              <w:noProof/>
              <w:sz w:val="24"/>
              <w:szCs w:val="24"/>
              <w:lang w:eastAsia="cs-CZ"/>
              <w14:numForm w14:val="default"/>
            </w:rPr>
          </w:pPr>
          <w:hyperlink w:anchor="_Toc69471828" w:history="1">
            <w:r w:rsidR="00C10A66" w:rsidRPr="00D07249">
              <w:rPr>
                <w:rStyle w:val="Hypertextovodkaz"/>
                <w:noProof/>
              </w:rPr>
              <w:t>3.3.3 Pořadí stránky ve výsledcích pro zadaný dotaz</w:t>
            </w:r>
            <w:r w:rsidR="00C10A66">
              <w:rPr>
                <w:noProof/>
                <w:webHidden/>
              </w:rPr>
              <w:tab/>
            </w:r>
            <w:r w:rsidR="00C10A66">
              <w:rPr>
                <w:noProof/>
                <w:webHidden/>
              </w:rPr>
              <w:fldChar w:fldCharType="begin"/>
            </w:r>
            <w:r w:rsidR="00C10A66">
              <w:rPr>
                <w:noProof/>
                <w:webHidden/>
              </w:rPr>
              <w:instrText xml:space="preserve"> PAGEREF _Toc69471828 \h </w:instrText>
            </w:r>
            <w:r w:rsidR="00C10A66">
              <w:rPr>
                <w:noProof/>
                <w:webHidden/>
              </w:rPr>
            </w:r>
            <w:r w:rsidR="00C10A66">
              <w:rPr>
                <w:noProof/>
                <w:webHidden/>
              </w:rPr>
              <w:fldChar w:fldCharType="separate"/>
            </w:r>
            <w:r w:rsidR="00C10A66">
              <w:rPr>
                <w:noProof/>
                <w:webHidden/>
              </w:rPr>
              <w:t>33</w:t>
            </w:r>
            <w:r w:rsidR="00C10A66">
              <w:rPr>
                <w:noProof/>
                <w:webHidden/>
              </w:rPr>
              <w:fldChar w:fldCharType="end"/>
            </w:r>
          </w:hyperlink>
        </w:p>
        <w:p w14:paraId="2CF03067" w14:textId="030A71E1" w:rsidR="00C10A66" w:rsidRDefault="00A85E97">
          <w:pPr>
            <w:pStyle w:val="Obsah3"/>
            <w:tabs>
              <w:tab w:val="right" w:leader="dot" w:pos="8776"/>
            </w:tabs>
            <w:rPr>
              <w:rFonts w:eastAsiaTheme="minorEastAsia"/>
              <w:noProof/>
              <w:sz w:val="24"/>
              <w:szCs w:val="24"/>
              <w:lang w:eastAsia="cs-CZ"/>
              <w14:numForm w14:val="default"/>
            </w:rPr>
          </w:pPr>
          <w:hyperlink w:anchor="_Toc69471829" w:history="1">
            <w:r w:rsidR="00C10A66" w:rsidRPr="00D07249">
              <w:rPr>
                <w:rStyle w:val="Hypertextovodkaz"/>
                <w:noProof/>
              </w:rPr>
              <w:t>3.3.4 Google Lighthouse SEO audit</w:t>
            </w:r>
            <w:r w:rsidR="00C10A66">
              <w:rPr>
                <w:noProof/>
                <w:webHidden/>
              </w:rPr>
              <w:tab/>
            </w:r>
            <w:r w:rsidR="00C10A66">
              <w:rPr>
                <w:noProof/>
                <w:webHidden/>
              </w:rPr>
              <w:fldChar w:fldCharType="begin"/>
            </w:r>
            <w:r w:rsidR="00C10A66">
              <w:rPr>
                <w:noProof/>
                <w:webHidden/>
              </w:rPr>
              <w:instrText xml:space="preserve"> PAGEREF _Toc69471829 \h </w:instrText>
            </w:r>
            <w:r w:rsidR="00C10A66">
              <w:rPr>
                <w:noProof/>
                <w:webHidden/>
              </w:rPr>
            </w:r>
            <w:r w:rsidR="00C10A66">
              <w:rPr>
                <w:noProof/>
                <w:webHidden/>
              </w:rPr>
              <w:fldChar w:fldCharType="separate"/>
            </w:r>
            <w:r w:rsidR="00C10A66">
              <w:rPr>
                <w:noProof/>
                <w:webHidden/>
              </w:rPr>
              <w:t>33</w:t>
            </w:r>
            <w:r w:rsidR="00C10A66">
              <w:rPr>
                <w:noProof/>
                <w:webHidden/>
              </w:rPr>
              <w:fldChar w:fldCharType="end"/>
            </w:r>
          </w:hyperlink>
        </w:p>
        <w:p w14:paraId="157DAB9F" w14:textId="6C0B57F3" w:rsidR="00C10A66" w:rsidRDefault="00A85E97">
          <w:pPr>
            <w:pStyle w:val="Obsah2"/>
            <w:tabs>
              <w:tab w:val="right" w:leader="dot" w:pos="8776"/>
            </w:tabs>
            <w:rPr>
              <w:rFonts w:eastAsiaTheme="minorEastAsia"/>
              <w:noProof/>
              <w:sz w:val="24"/>
              <w:szCs w:val="24"/>
              <w:lang w:eastAsia="cs-CZ"/>
              <w14:numForm w14:val="default"/>
            </w:rPr>
          </w:pPr>
          <w:hyperlink w:anchor="_Toc69471830" w:history="1">
            <w:r w:rsidR="00C10A66" w:rsidRPr="00D07249">
              <w:rPr>
                <w:rStyle w:val="Hypertextovodkaz"/>
                <w:noProof/>
              </w:rPr>
              <w:t>3.4 Specifika jednotlivých vyhledávačů</w:t>
            </w:r>
            <w:r w:rsidR="00C10A66">
              <w:rPr>
                <w:noProof/>
                <w:webHidden/>
              </w:rPr>
              <w:tab/>
            </w:r>
            <w:r w:rsidR="00C10A66">
              <w:rPr>
                <w:noProof/>
                <w:webHidden/>
              </w:rPr>
              <w:fldChar w:fldCharType="begin"/>
            </w:r>
            <w:r w:rsidR="00C10A66">
              <w:rPr>
                <w:noProof/>
                <w:webHidden/>
              </w:rPr>
              <w:instrText xml:space="preserve"> PAGEREF _Toc69471830 \h </w:instrText>
            </w:r>
            <w:r w:rsidR="00C10A66">
              <w:rPr>
                <w:noProof/>
                <w:webHidden/>
              </w:rPr>
            </w:r>
            <w:r w:rsidR="00C10A66">
              <w:rPr>
                <w:noProof/>
                <w:webHidden/>
              </w:rPr>
              <w:fldChar w:fldCharType="separate"/>
            </w:r>
            <w:r w:rsidR="00C10A66">
              <w:rPr>
                <w:noProof/>
                <w:webHidden/>
              </w:rPr>
              <w:t>33</w:t>
            </w:r>
            <w:r w:rsidR="00C10A66">
              <w:rPr>
                <w:noProof/>
                <w:webHidden/>
              </w:rPr>
              <w:fldChar w:fldCharType="end"/>
            </w:r>
          </w:hyperlink>
        </w:p>
        <w:p w14:paraId="112DC230" w14:textId="2E59AB5F" w:rsidR="00C10A66" w:rsidRDefault="00A85E97">
          <w:pPr>
            <w:pStyle w:val="Obsah3"/>
            <w:tabs>
              <w:tab w:val="right" w:leader="dot" w:pos="8776"/>
            </w:tabs>
            <w:rPr>
              <w:rFonts w:eastAsiaTheme="minorEastAsia"/>
              <w:noProof/>
              <w:sz w:val="24"/>
              <w:szCs w:val="24"/>
              <w:lang w:eastAsia="cs-CZ"/>
              <w14:numForm w14:val="default"/>
            </w:rPr>
          </w:pPr>
          <w:hyperlink w:anchor="_Toc69471831" w:history="1">
            <w:r w:rsidR="00C10A66" w:rsidRPr="00D07249">
              <w:rPr>
                <w:rStyle w:val="Hypertextovodkaz"/>
                <w:noProof/>
              </w:rPr>
              <w:t>3.4.1 Google</w:t>
            </w:r>
            <w:r w:rsidR="00C10A66">
              <w:rPr>
                <w:noProof/>
                <w:webHidden/>
              </w:rPr>
              <w:tab/>
            </w:r>
            <w:r w:rsidR="00C10A66">
              <w:rPr>
                <w:noProof/>
                <w:webHidden/>
              </w:rPr>
              <w:fldChar w:fldCharType="begin"/>
            </w:r>
            <w:r w:rsidR="00C10A66">
              <w:rPr>
                <w:noProof/>
                <w:webHidden/>
              </w:rPr>
              <w:instrText xml:space="preserve"> PAGEREF _Toc69471831 \h </w:instrText>
            </w:r>
            <w:r w:rsidR="00C10A66">
              <w:rPr>
                <w:noProof/>
                <w:webHidden/>
              </w:rPr>
            </w:r>
            <w:r w:rsidR="00C10A66">
              <w:rPr>
                <w:noProof/>
                <w:webHidden/>
              </w:rPr>
              <w:fldChar w:fldCharType="separate"/>
            </w:r>
            <w:r w:rsidR="00C10A66">
              <w:rPr>
                <w:noProof/>
                <w:webHidden/>
              </w:rPr>
              <w:t>33</w:t>
            </w:r>
            <w:r w:rsidR="00C10A66">
              <w:rPr>
                <w:noProof/>
                <w:webHidden/>
              </w:rPr>
              <w:fldChar w:fldCharType="end"/>
            </w:r>
          </w:hyperlink>
        </w:p>
        <w:p w14:paraId="237F7398" w14:textId="18A72B1D" w:rsidR="00C10A66" w:rsidRDefault="00A85E97">
          <w:pPr>
            <w:pStyle w:val="Obsah3"/>
            <w:tabs>
              <w:tab w:val="right" w:leader="dot" w:pos="8776"/>
            </w:tabs>
            <w:rPr>
              <w:rFonts w:eastAsiaTheme="minorEastAsia"/>
              <w:noProof/>
              <w:sz w:val="24"/>
              <w:szCs w:val="24"/>
              <w:lang w:eastAsia="cs-CZ"/>
              <w14:numForm w14:val="default"/>
            </w:rPr>
          </w:pPr>
          <w:hyperlink w:anchor="_Toc69471832" w:history="1">
            <w:r w:rsidR="00C10A66" w:rsidRPr="00D07249">
              <w:rPr>
                <w:rStyle w:val="Hypertextovodkaz"/>
                <w:noProof/>
              </w:rPr>
              <w:t>3.4.2 Bing</w:t>
            </w:r>
            <w:r w:rsidR="00C10A66">
              <w:rPr>
                <w:noProof/>
                <w:webHidden/>
              </w:rPr>
              <w:tab/>
            </w:r>
            <w:r w:rsidR="00C10A66">
              <w:rPr>
                <w:noProof/>
                <w:webHidden/>
              </w:rPr>
              <w:fldChar w:fldCharType="begin"/>
            </w:r>
            <w:r w:rsidR="00C10A66">
              <w:rPr>
                <w:noProof/>
                <w:webHidden/>
              </w:rPr>
              <w:instrText xml:space="preserve"> PAGEREF _Toc69471832 \h </w:instrText>
            </w:r>
            <w:r w:rsidR="00C10A66">
              <w:rPr>
                <w:noProof/>
                <w:webHidden/>
              </w:rPr>
            </w:r>
            <w:r w:rsidR="00C10A66">
              <w:rPr>
                <w:noProof/>
                <w:webHidden/>
              </w:rPr>
              <w:fldChar w:fldCharType="separate"/>
            </w:r>
            <w:r w:rsidR="00C10A66">
              <w:rPr>
                <w:noProof/>
                <w:webHidden/>
              </w:rPr>
              <w:t>34</w:t>
            </w:r>
            <w:r w:rsidR="00C10A66">
              <w:rPr>
                <w:noProof/>
                <w:webHidden/>
              </w:rPr>
              <w:fldChar w:fldCharType="end"/>
            </w:r>
          </w:hyperlink>
        </w:p>
        <w:p w14:paraId="6B8264FC" w14:textId="79D39ACA" w:rsidR="00C10A66" w:rsidRDefault="00A85E97">
          <w:pPr>
            <w:pStyle w:val="Obsah3"/>
            <w:tabs>
              <w:tab w:val="right" w:leader="dot" w:pos="8776"/>
            </w:tabs>
            <w:rPr>
              <w:rFonts w:eastAsiaTheme="minorEastAsia"/>
              <w:noProof/>
              <w:sz w:val="24"/>
              <w:szCs w:val="24"/>
              <w:lang w:eastAsia="cs-CZ"/>
              <w14:numForm w14:val="default"/>
            </w:rPr>
          </w:pPr>
          <w:hyperlink w:anchor="_Toc69471833" w:history="1">
            <w:r w:rsidR="00C10A66" w:rsidRPr="00D07249">
              <w:rPr>
                <w:rStyle w:val="Hypertextovodkaz"/>
                <w:noProof/>
              </w:rPr>
              <w:t>3.4.3 Seznam vyhledávač</w:t>
            </w:r>
            <w:r w:rsidR="00C10A66">
              <w:rPr>
                <w:noProof/>
                <w:webHidden/>
              </w:rPr>
              <w:tab/>
            </w:r>
            <w:r w:rsidR="00C10A66">
              <w:rPr>
                <w:noProof/>
                <w:webHidden/>
              </w:rPr>
              <w:fldChar w:fldCharType="begin"/>
            </w:r>
            <w:r w:rsidR="00C10A66">
              <w:rPr>
                <w:noProof/>
                <w:webHidden/>
              </w:rPr>
              <w:instrText xml:space="preserve"> PAGEREF _Toc69471833 \h </w:instrText>
            </w:r>
            <w:r w:rsidR="00C10A66">
              <w:rPr>
                <w:noProof/>
                <w:webHidden/>
              </w:rPr>
            </w:r>
            <w:r w:rsidR="00C10A66">
              <w:rPr>
                <w:noProof/>
                <w:webHidden/>
              </w:rPr>
              <w:fldChar w:fldCharType="separate"/>
            </w:r>
            <w:r w:rsidR="00C10A66">
              <w:rPr>
                <w:noProof/>
                <w:webHidden/>
              </w:rPr>
              <w:t>34</w:t>
            </w:r>
            <w:r w:rsidR="00C10A66">
              <w:rPr>
                <w:noProof/>
                <w:webHidden/>
              </w:rPr>
              <w:fldChar w:fldCharType="end"/>
            </w:r>
          </w:hyperlink>
        </w:p>
        <w:p w14:paraId="0468FE6D" w14:textId="49AAE5D7" w:rsidR="00C10A66" w:rsidRDefault="00A85E97">
          <w:pPr>
            <w:pStyle w:val="Obsah3"/>
            <w:tabs>
              <w:tab w:val="right" w:leader="dot" w:pos="8776"/>
            </w:tabs>
            <w:rPr>
              <w:rFonts w:eastAsiaTheme="minorEastAsia"/>
              <w:noProof/>
              <w:sz w:val="24"/>
              <w:szCs w:val="24"/>
              <w:lang w:eastAsia="cs-CZ"/>
              <w14:numForm w14:val="default"/>
            </w:rPr>
          </w:pPr>
          <w:hyperlink w:anchor="_Toc69471834" w:history="1">
            <w:r w:rsidR="00C10A66" w:rsidRPr="00D07249">
              <w:rPr>
                <w:rStyle w:val="Hypertextovodkaz"/>
                <w:noProof/>
              </w:rPr>
              <w:t>3.4.4 Facebook, Twitter</w:t>
            </w:r>
            <w:r w:rsidR="00C10A66">
              <w:rPr>
                <w:noProof/>
                <w:webHidden/>
              </w:rPr>
              <w:tab/>
            </w:r>
            <w:r w:rsidR="00C10A66">
              <w:rPr>
                <w:noProof/>
                <w:webHidden/>
              </w:rPr>
              <w:fldChar w:fldCharType="begin"/>
            </w:r>
            <w:r w:rsidR="00C10A66">
              <w:rPr>
                <w:noProof/>
                <w:webHidden/>
              </w:rPr>
              <w:instrText xml:space="preserve"> PAGEREF _Toc69471834 \h </w:instrText>
            </w:r>
            <w:r w:rsidR="00C10A66">
              <w:rPr>
                <w:noProof/>
                <w:webHidden/>
              </w:rPr>
            </w:r>
            <w:r w:rsidR="00C10A66">
              <w:rPr>
                <w:noProof/>
                <w:webHidden/>
              </w:rPr>
              <w:fldChar w:fldCharType="separate"/>
            </w:r>
            <w:r w:rsidR="00C10A66">
              <w:rPr>
                <w:noProof/>
                <w:webHidden/>
              </w:rPr>
              <w:t>34</w:t>
            </w:r>
            <w:r w:rsidR="00C10A66">
              <w:rPr>
                <w:noProof/>
                <w:webHidden/>
              </w:rPr>
              <w:fldChar w:fldCharType="end"/>
            </w:r>
          </w:hyperlink>
        </w:p>
        <w:p w14:paraId="4AF55E35" w14:textId="17249497" w:rsidR="00C10A66" w:rsidRDefault="00A85E97">
          <w:pPr>
            <w:pStyle w:val="Obsah1"/>
            <w:tabs>
              <w:tab w:val="right" w:leader="dot" w:pos="8776"/>
            </w:tabs>
            <w:rPr>
              <w:rFonts w:eastAsiaTheme="minorEastAsia"/>
              <w:noProof/>
              <w:sz w:val="24"/>
              <w:szCs w:val="24"/>
              <w:lang w:eastAsia="cs-CZ"/>
              <w14:numForm w14:val="default"/>
            </w:rPr>
          </w:pPr>
          <w:hyperlink w:anchor="_Toc69471835" w:history="1">
            <w:r w:rsidR="00C10A66" w:rsidRPr="00D07249">
              <w:rPr>
                <w:rStyle w:val="Hypertextovodkaz"/>
                <w:noProof/>
              </w:rPr>
              <w:t>4 Jednostránková aplikace</w:t>
            </w:r>
            <w:r w:rsidR="00C10A66">
              <w:rPr>
                <w:noProof/>
                <w:webHidden/>
              </w:rPr>
              <w:tab/>
            </w:r>
            <w:r w:rsidR="00C10A66">
              <w:rPr>
                <w:noProof/>
                <w:webHidden/>
              </w:rPr>
              <w:fldChar w:fldCharType="begin"/>
            </w:r>
            <w:r w:rsidR="00C10A66">
              <w:rPr>
                <w:noProof/>
                <w:webHidden/>
              </w:rPr>
              <w:instrText xml:space="preserve"> PAGEREF _Toc69471835 \h </w:instrText>
            </w:r>
            <w:r w:rsidR="00C10A66">
              <w:rPr>
                <w:noProof/>
                <w:webHidden/>
              </w:rPr>
            </w:r>
            <w:r w:rsidR="00C10A66">
              <w:rPr>
                <w:noProof/>
                <w:webHidden/>
              </w:rPr>
              <w:fldChar w:fldCharType="separate"/>
            </w:r>
            <w:r w:rsidR="00C10A66">
              <w:rPr>
                <w:noProof/>
                <w:webHidden/>
              </w:rPr>
              <w:t>35</w:t>
            </w:r>
            <w:r w:rsidR="00C10A66">
              <w:rPr>
                <w:noProof/>
                <w:webHidden/>
              </w:rPr>
              <w:fldChar w:fldCharType="end"/>
            </w:r>
          </w:hyperlink>
        </w:p>
        <w:p w14:paraId="422C0373" w14:textId="50F15F96" w:rsidR="00C10A66" w:rsidRDefault="00A85E97">
          <w:pPr>
            <w:pStyle w:val="Obsah2"/>
            <w:tabs>
              <w:tab w:val="right" w:leader="dot" w:pos="8776"/>
            </w:tabs>
            <w:rPr>
              <w:rFonts w:eastAsiaTheme="minorEastAsia"/>
              <w:noProof/>
              <w:sz w:val="24"/>
              <w:szCs w:val="24"/>
              <w:lang w:eastAsia="cs-CZ"/>
              <w14:numForm w14:val="default"/>
            </w:rPr>
          </w:pPr>
          <w:hyperlink w:anchor="_Toc69471836" w:history="1">
            <w:r w:rsidR="00C10A66" w:rsidRPr="00D07249">
              <w:rPr>
                <w:rStyle w:val="Hypertextovodkaz"/>
                <w:noProof/>
              </w:rPr>
              <w:t>4.1 Volba aplikace</w:t>
            </w:r>
            <w:r w:rsidR="00C10A66">
              <w:rPr>
                <w:noProof/>
                <w:webHidden/>
              </w:rPr>
              <w:tab/>
            </w:r>
            <w:r w:rsidR="00C10A66">
              <w:rPr>
                <w:noProof/>
                <w:webHidden/>
              </w:rPr>
              <w:fldChar w:fldCharType="begin"/>
            </w:r>
            <w:r w:rsidR="00C10A66">
              <w:rPr>
                <w:noProof/>
                <w:webHidden/>
              </w:rPr>
              <w:instrText xml:space="preserve"> PAGEREF _Toc69471836 \h </w:instrText>
            </w:r>
            <w:r w:rsidR="00C10A66">
              <w:rPr>
                <w:noProof/>
                <w:webHidden/>
              </w:rPr>
            </w:r>
            <w:r w:rsidR="00C10A66">
              <w:rPr>
                <w:noProof/>
                <w:webHidden/>
              </w:rPr>
              <w:fldChar w:fldCharType="separate"/>
            </w:r>
            <w:r w:rsidR="00C10A66">
              <w:rPr>
                <w:noProof/>
                <w:webHidden/>
              </w:rPr>
              <w:t>35</w:t>
            </w:r>
            <w:r w:rsidR="00C10A66">
              <w:rPr>
                <w:noProof/>
                <w:webHidden/>
              </w:rPr>
              <w:fldChar w:fldCharType="end"/>
            </w:r>
          </w:hyperlink>
        </w:p>
        <w:p w14:paraId="2D8D37B5" w14:textId="71835214" w:rsidR="00C10A66" w:rsidRDefault="00A85E97">
          <w:pPr>
            <w:pStyle w:val="Obsah2"/>
            <w:tabs>
              <w:tab w:val="right" w:leader="dot" w:pos="8776"/>
            </w:tabs>
            <w:rPr>
              <w:rFonts w:eastAsiaTheme="minorEastAsia"/>
              <w:noProof/>
              <w:sz w:val="24"/>
              <w:szCs w:val="24"/>
              <w:lang w:eastAsia="cs-CZ"/>
              <w14:numForm w14:val="default"/>
            </w:rPr>
          </w:pPr>
          <w:hyperlink w:anchor="_Toc69471837" w:history="1">
            <w:r w:rsidR="00C10A66" w:rsidRPr="00D07249">
              <w:rPr>
                <w:rStyle w:val="Hypertextovodkaz"/>
                <w:noProof/>
              </w:rPr>
              <w:t>4.2 Popis aplikace</w:t>
            </w:r>
            <w:r w:rsidR="00C10A66">
              <w:rPr>
                <w:noProof/>
                <w:webHidden/>
              </w:rPr>
              <w:tab/>
            </w:r>
            <w:r w:rsidR="00C10A66">
              <w:rPr>
                <w:noProof/>
                <w:webHidden/>
              </w:rPr>
              <w:fldChar w:fldCharType="begin"/>
            </w:r>
            <w:r w:rsidR="00C10A66">
              <w:rPr>
                <w:noProof/>
                <w:webHidden/>
              </w:rPr>
              <w:instrText xml:space="preserve"> PAGEREF _Toc69471837 \h </w:instrText>
            </w:r>
            <w:r w:rsidR="00C10A66">
              <w:rPr>
                <w:noProof/>
                <w:webHidden/>
              </w:rPr>
            </w:r>
            <w:r w:rsidR="00C10A66">
              <w:rPr>
                <w:noProof/>
                <w:webHidden/>
              </w:rPr>
              <w:fldChar w:fldCharType="separate"/>
            </w:r>
            <w:r w:rsidR="00C10A66">
              <w:rPr>
                <w:noProof/>
                <w:webHidden/>
              </w:rPr>
              <w:t>35</w:t>
            </w:r>
            <w:r w:rsidR="00C10A66">
              <w:rPr>
                <w:noProof/>
                <w:webHidden/>
              </w:rPr>
              <w:fldChar w:fldCharType="end"/>
            </w:r>
          </w:hyperlink>
        </w:p>
        <w:p w14:paraId="1D9EE7EF" w14:textId="47011459" w:rsidR="00C10A66" w:rsidRDefault="00A85E97">
          <w:pPr>
            <w:pStyle w:val="Obsah2"/>
            <w:tabs>
              <w:tab w:val="right" w:leader="dot" w:pos="8776"/>
            </w:tabs>
            <w:rPr>
              <w:rFonts w:eastAsiaTheme="minorEastAsia"/>
              <w:noProof/>
              <w:sz w:val="24"/>
              <w:szCs w:val="24"/>
              <w:lang w:eastAsia="cs-CZ"/>
              <w14:numForm w14:val="default"/>
            </w:rPr>
          </w:pPr>
          <w:hyperlink w:anchor="_Toc69471838" w:history="1">
            <w:r w:rsidR="00C10A66" w:rsidRPr="00D07249">
              <w:rPr>
                <w:rStyle w:val="Hypertextovodkaz"/>
                <w:noProof/>
              </w:rPr>
              <w:t>4.3 Specifikace aplikace</w:t>
            </w:r>
            <w:r w:rsidR="00C10A66">
              <w:rPr>
                <w:noProof/>
                <w:webHidden/>
              </w:rPr>
              <w:tab/>
            </w:r>
            <w:r w:rsidR="00C10A66">
              <w:rPr>
                <w:noProof/>
                <w:webHidden/>
              </w:rPr>
              <w:fldChar w:fldCharType="begin"/>
            </w:r>
            <w:r w:rsidR="00C10A66">
              <w:rPr>
                <w:noProof/>
                <w:webHidden/>
              </w:rPr>
              <w:instrText xml:space="preserve"> PAGEREF _Toc69471838 \h </w:instrText>
            </w:r>
            <w:r w:rsidR="00C10A66">
              <w:rPr>
                <w:noProof/>
                <w:webHidden/>
              </w:rPr>
            </w:r>
            <w:r w:rsidR="00C10A66">
              <w:rPr>
                <w:noProof/>
                <w:webHidden/>
              </w:rPr>
              <w:fldChar w:fldCharType="separate"/>
            </w:r>
            <w:r w:rsidR="00C10A66">
              <w:rPr>
                <w:noProof/>
                <w:webHidden/>
              </w:rPr>
              <w:t>35</w:t>
            </w:r>
            <w:r w:rsidR="00C10A66">
              <w:rPr>
                <w:noProof/>
                <w:webHidden/>
              </w:rPr>
              <w:fldChar w:fldCharType="end"/>
            </w:r>
          </w:hyperlink>
        </w:p>
        <w:p w14:paraId="743472BE" w14:textId="7A24F408" w:rsidR="00C10A66" w:rsidRDefault="00A85E97">
          <w:pPr>
            <w:pStyle w:val="Obsah3"/>
            <w:tabs>
              <w:tab w:val="right" w:leader="dot" w:pos="8776"/>
            </w:tabs>
            <w:rPr>
              <w:rFonts w:eastAsiaTheme="minorEastAsia"/>
              <w:noProof/>
              <w:sz w:val="24"/>
              <w:szCs w:val="24"/>
              <w:lang w:eastAsia="cs-CZ"/>
              <w14:numForm w14:val="default"/>
            </w:rPr>
          </w:pPr>
          <w:hyperlink w:anchor="_Toc69471839" w:history="1">
            <w:r w:rsidR="00C10A66" w:rsidRPr="00D07249">
              <w:rPr>
                <w:rStyle w:val="Hypertextovodkaz"/>
                <w:noProof/>
              </w:rPr>
              <w:t>4.3.1 Hlavička</w:t>
            </w:r>
            <w:r w:rsidR="00C10A66">
              <w:rPr>
                <w:noProof/>
                <w:webHidden/>
              </w:rPr>
              <w:tab/>
            </w:r>
            <w:r w:rsidR="00C10A66">
              <w:rPr>
                <w:noProof/>
                <w:webHidden/>
              </w:rPr>
              <w:fldChar w:fldCharType="begin"/>
            </w:r>
            <w:r w:rsidR="00C10A66">
              <w:rPr>
                <w:noProof/>
                <w:webHidden/>
              </w:rPr>
              <w:instrText xml:space="preserve"> PAGEREF _Toc69471839 \h </w:instrText>
            </w:r>
            <w:r w:rsidR="00C10A66">
              <w:rPr>
                <w:noProof/>
                <w:webHidden/>
              </w:rPr>
            </w:r>
            <w:r w:rsidR="00C10A66">
              <w:rPr>
                <w:noProof/>
                <w:webHidden/>
              </w:rPr>
              <w:fldChar w:fldCharType="separate"/>
            </w:r>
            <w:r w:rsidR="00C10A66">
              <w:rPr>
                <w:noProof/>
                <w:webHidden/>
              </w:rPr>
              <w:t>35</w:t>
            </w:r>
            <w:r w:rsidR="00C10A66">
              <w:rPr>
                <w:noProof/>
                <w:webHidden/>
              </w:rPr>
              <w:fldChar w:fldCharType="end"/>
            </w:r>
          </w:hyperlink>
        </w:p>
        <w:p w14:paraId="1B22E8B3" w14:textId="6A5D15F6" w:rsidR="00C10A66" w:rsidRDefault="00A85E97">
          <w:pPr>
            <w:pStyle w:val="Obsah3"/>
            <w:tabs>
              <w:tab w:val="right" w:leader="dot" w:pos="8776"/>
            </w:tabs>
            <w:rPr>
              <w:rFonts w:eastAsiaTheme="minorEastAsia"/>
              <w:noProof/>
              <w:sz w:val="24"/>
              <w:szCs w:val="24"/>
              <w:lang w:eastAsia="cs-CZ"/>
              <w14:numForm w14:val="default"/>
            </w:rPr>
          </w:pPr>
          <w:hyperlink w:anchor="_Toc69471840" w:history="1">
            <w:r w:rsidR="00C10A66" w:rsidRPr="00D07249">
              <w:rPr>
                <w:rStyle w:val="Hypertextovodkaz"/>
                <w:noProof/>
              </w:rPr>
              <w:t>4.3.2 Informace o sbírkách</w:t>
            </w:r>
            <w:r w:rsidR="00C10A66">
              <w:rPr>
                <w:noProof/>
                <w:webHidden/>
              </w:rPr>
              <w:tab/>
            </w:r>
            <w:r w:rsidR="00C10A66">
              <w:rPr>
                <w:noProof/>
                <w:webHidden/>
              </w:rPr>
              <w:fldChar w:fldCharType="begin"/>
            </w:r>
            <w:r w:rsidR="00C10A66">
              <w:rPr>
                <w:noProof/>
                <w:webHidden/>
              </w:rPr>
              <w:instrText xml:space="preserve"> PAGEREF _Toc69471840 \h </w:instrText>
            </w:r>
            <w:r w:rsidR="00C10A66">
              <w:rPr>
                <w:noProof/>
                <w:webHidden/>
              </w:rPr>
            </w:r>
            <w:r w:rsidR="00C10A66">
              <w:rPr>
                <w:noProof/>
                <w:webHidden/>
              </w:rPr>
              <w:fldChar w:fldCharType="separate"/>
            </w:r>
            <w:r w:rsidR="00C10A66">
              <w:rPr>
                <w:noProof/>
                <w:webHidden/>
              </w:rPr>
              <w:t>36</w:t>
            </w:r>
            <w:r w:rsidR="00C10A66">
              <w:rPr>
                <w:noProof/>
                <w:webHidden/>
              </w:rPr>
              <w:fldChar w:fldCharType="end"/>
            </w:r>
          </w:hyperlink>
        </w:p>
        <w:p w14:paraId="2545D04E" w14:textId="459BC35C" w:rsidR="00C10A66" w:rsidRDefault="00A85E97">
          <w:pPr>
            <w:pStyle w:val="Obsah3"/>
            <w:tabs>
              <w:tab w:val="right" w:leader="dot" w:pos="8776"/>
            </w:tabs>
            <w:rPr>
              <w:rFonts w:eastAsiaTheme="minorEastAsia"/>
              <w:noProof/>
              <w:sz w:val="24"/>
              <w:szCs w:val="24"/>
              <w:lang w:eastAsia="cs-CZ"/>
              <w14:numForm w14:val="default"/>
            </w:rPr>
          </w:pPr>
          <w:hyperlink w:anchor="_Toc69471841" w:history="1">
            <w:r w:rsidR="00C10A66" w:rsidRPr="00D07249">
              <w:rPr>
                <w:rStyle w:val="Hypertextovodkaz"/>
                <w:noProof/>
              </w:rPr>
              <w:t>4.3.3 Formulář pro vytvoření platby</w:t>
            </w:r>
            <w:r w:rsidR="00C10A66">
              <w:rPr>
                <w:noProof/>
                <w:webHidden/>
              </w:rPr>
              <w:tab/>
            </w:r>
            <w:r w:rsidR="00C10A66">
              <w:rPr>
                <w:noProof/>
                <w:webHidden/>
              </w:rPr>
              <w:fldChar w:fldCharType="begin"/>
            </w:r>
            <w:r w:rsidR="00C10A66">
              <w:rPr>
                <w:noProof/>
                <w:webHidden/>
              </w:rPr>
              <w:instrText xml:space="preserve"> PAGEREF _Toc69471841 \h </w:instrText>
            </w:r>
            <w:r w:rsidR="00C10A66">
              <w:rPr>
                <w:noProof/>
                <w:webHidden/>
              </w:rPr>
            </w:r>
            <w:r w:rsidR="00C10A66">
              <w:rPr>
                <w:noProof/>
                <w:webHidden/>
              </w:rPr>
              <w:fldChar w:fldCharType="separate"/>
            </w:r>
            <w:r w:rsidR="00C10A66">
              <w:rPr>
                <w:noProof/>
                <w:webHidden/>
              </w:rPr>
              <w:t>36</w:t>
            </w:r>
            <w:r w:rsidR="00C10A66">
              <w:rPr>
                <w:noProof/>
                <w:webHidden/>
              </w:rPr>
              <w:fldChar w:fldCharType="end"/>
            </w:r>
          </w:hyperlink>
        </w:p>
        <w:p w14:paraId="0254F96F" w14:textId="138C0529" w:rsidR="00C10A66" w:rsidRDefault="00A85E97">
          <w:pPr>
            <w:pStyle w:val="Obsah3"/>
            <w:tabs>
              <w:tab w:val="right" w:leader="dot" w:pos="8776"/>
            </w:tabs>
            <w:rPr>
              <w:rFonts w:eastAsiaTheme="minorEastAsia"/>
              <w:noProof/>
              <w:sz w:val="24"/>
              <w:szCs w:val="24"/>
              <w:lang w:eastAsia="cs-CZ"/>
              <w14:numForm w14:val="default"/>
            </w:rPr>
          </w:pPr>
          <w:hyperlink w:anchor="_Toc69471842" w:history="1">
            <w:r w:rsidR="00C10A66" w:rsidRPr="00D07249">
              <w:rPr>
                <w:rStyle w:val="Hypertextovodkaz"/>
                <w:noProof/>
              </w:rPr>
              <w:t>4.3.4 Výpis akcí ve farnosti</w:t>
            </w:r>
            <w:r w:rsidR="00C10A66">
              <w:rPr>
                <w:noProof/>
                <w:webHidden/>
              </w:rPr>
              <w:tab/>
            </w:r>
            <w:r w:rsidR="00C10A66">
              <w:rPr>
                <w:noProof/>
                <w:webHidden/>
              </w:rPr>
              <w:fldChar w:fldCharType="begin"/>
            </w:r>
            <w:r w:rsidR="00C10A66">
              <w:rPr>
                <w:noProof/>
                <w:webHidden/>
              </w:rPr>
              <w:instrText xml:space="preserve"> PAGEREF _Toc69471842 \h </w:instrText>
            </w:r>
            <w:r w:rsidR="00C10A66">
              <w:rPr>
                <w:noProof/>
                <w:webHidden/>
              </w:rPr>
            </w:r>
            <w:r w:rsidR="00C10A66">
              <w:rPr>
                <w:noProof/>
                <w:webHidden/>
              </w:rPr>
              <w:fldChar w:fldCharType="separate"/>
            </w:r>
            <w:r w:rsidR="00C10A66">
              <w:rPr>
                <w:noProof/>
                <w:webHidden/>
              </w:rPr>
              <w:t>38</w:t>
            </w:r>
            <w:r w:rsidR="00C10A66">
              <w:rPr>
                <w:noProof/>
                <w:webHidden/>
              </w:rPr>
              <w:fldChar w:fldCharType="end"/>
            </w:r>
          </w:hyperlink>
        </w:p>
        <w:p w14:paraId="10F1DA8A" w14:textId="5437B75E" w:rsidR="00C10A66" w:rsidRDefault="00A85E97">
          <w:pPr>
            <w:pStyle w:val="Obsah1"/>
            <w:tabs>
              <w:tab w:val="right" w:leader="dot" w:pos="8776"/>
            </w:tabs>
            <w:rPr>
              <w:rFonts w:eastAsiaTheme="minorEastAsia"/>
              <w:noProof/>
              <w:sz w:val="24"/>
              <w:szCs w:val="24"/>
              <w:lang w:eastAsia="cs-CZ"/>
              <w14:numForm w14:val="default"/>
            </w:rPr>
          </w:pPr>
          <w:hyperlink w:anchor="_Toc69471843" w:history="1">
            <w:r w:rsidR="00C10A66" w:rsidRPr="00D07249">
              <w:rPr>
                <w:rStyle w:val="Hypertextovodkaz"/>
                <w:noProof/>
              </w:rPr>
              <w:t>5 Specifikace e-shop aplikace</w:t>
            </w:r>
            <w:r w:rsidR="00C10A66">
              <w:rPr>
                <w:noProof/>
                <w:webHidden/>
              </w:rPr>
              <w:tab/>
            </w:r>
            <w:r w:rsidR="00C10A66">
              <w:rPr>
                <w:noProof/>
                <w:webHidden/>
              </w:rPr>
              <w:fldChar w:fldCharType="begin"/>
            </w:r>
            <w:r w:rsidR="00C10A66">
              <w:rPr>
                <w:noProof/>
                <w:webHidden/>
              </w:rPr>
              <w:instrText xml:space="preserve"> PAGEREF _Toc69471843 \h </w:instrText>
            </w:r>
            <w:r w:rsidR="00C10A66">
              <w:rPr>
                <w:noProof/>
                <w:webHidden/>
              </w:rPr>
            </w:r>
            <w:r w:rsidR="00C10A66">
              <w:rPr>
                <w:noProof/>
                <w:webHidden/>
              </w:rPr>
              <w:fldChar w:fldCharType="separate"/>
            </w:r>
            <w:r w:rsidR="00C10A66">
              <w:rPr>
                <w:noProof/>
                <w:webHidden/>
              </w:rPr>
              <w:t>40</w:t>
            </w:r>
            <w:r w:rsidR="00C10A66">
              <w:rPr>
                <w:noProof/>
                <w:webHidden/>
              </w:rPr>
              <w:fldChar w:fldCharType="end"/>
            </w:r>
          </w:hyperlink>
        </w:p>
        <w:p w14:paraId="295990FD" w14:textId="1C627234" w:rsidR="00C10A66" w:rsidRDefault="00A85E97">
          <w:pPr>
            <w:pStyle w:val="Obsah2"/>
            <w:tabs>
              <w:tab w:val="right" w:leader="dot" w:pos="8776"/>
            </w:tabs>
            <w:rPr>
              <w:rFonts w:eastAsiaTheme="minorEastAsia"/>
              <w:noProof/>
              <w:sz w:val="24"/>
              <w:szCs w:val="24"/>
              <w:lang w:eastAsia="cs-CZ"/>
              <w14:numForm w14:val="default"/>
            </w:rPr>
          </w:pPr>
          <w:hyperlink w:anchor="_Toc69471844" w:history="1">
            <w:r w:rsidR="00C10A66" w:rsidRPr="00D07249">
              <w:rPr>
                <w:rStyle w:val="Hypertextovodkaz"/>
                <w:noProof/>
              </w:rPr>
              <w:t>5.1 Volba aplikace</w:t>
            </w:r>
            <w:r w:rsidR="00C10A66">
              <w:rPr>
                <w:noProof/>
                <w:webHidden/>
              </w:rPr>
              <w:tab/>
            </w:r>
            <w:r w:rsidR="00C10A66">
              <w:rPr>
                <w:noProof/>
                <w:webHidden/>
              </w:rPr>
              <w:fldChar w:fldCharType="begin"/>
            </w:r>
            <w:r w:rsidR="00C10A66">
              <w:rPr>
                <w:noProof/>
                <w:webHidden/>
              </w:rPr>
              <w:instrText xml:space="preserve"> PAGEREF _Toc69471844 \h </w:instrText>
            </w:r>
            <w:r w:rsidR="00C10A66">
              <w:rPr>
                <w:noProof/>
                <w:webHidden/>
              </w:rPr>
            </w:r>
            <w:r w:rsidR="00C10A66">
              <w:rPr>
                <w:noProof/>
                <w:webHidden/>
              </w:rPr>
              <w:fldChar w:fldCharType="separate"/>
            </w:r>
            <w:r w:rsidR="00C10A66">
              <w:rPr>
                <w:noProof/>
                <w:webHidden/>
              </w:rPr>
              <w:t>40</w:t>
            </w:r>
            <w:r w:rsidR="00C10A66">
              <w:rPr>
                <w:noProof/>
                <w:webHidden/>
              </w:rPr>
              <w:fldChar w:fldCharType="end"/>
            </w:r>
          </w:hyperlink>
        </w:p>
        <w:p w14:paraId="6C1C14DF" w14:textId="3254286E" w:rsidR="00C10A66" w:rsidRDefault="00A85E97">
          <w:pPr>
            <w:pStyle w:val="Obsah2"/>
            <w:tabs>
              <w:tab w:val="right" w:leader="dot" w:pos="8776"/>
            </w:tabs>
            <w:rPr>
              <w:rFonts w:eastAsiaTheme="minorEastAsia"/>
              <w:noProof/>
              <w:sz w:val="24"/>
              <w:szCs w:val="24"/>
              <w:lang w:eastAsia="cs-CZ"/>
              <w14:numForm w14:val="default"/>
            </w:rPr>
          </w:pPr>
          <w:hyperlink w:anchor="_Toc69471845" w:history="1">
            <w:r w:rsidR="00C10A66" w:rsidRPr="00D07249">
              <w:rPr>
                <w:rStyle w:val="Hypertextovodkaz"/>
                <w:noProof/>
              </w:rPr>
              <w:t>5.2 Popis aplikace</w:t>
            </w:r>
            <w:r w:rsidR="00C10A66">
              <w:rPr>
                <w:noProof/>
                <w:webHidden/>
              </w:rPr>
              <w:tab/>
            </w:r>
            <w:r w:rsidR="00C10A66">
              <w:rPr>
                <w:noProof/>
                <w:webHidden/>
              </w:rPr>
              <w:fldChar w:fldCharType="begin"/>
            </w:r>
            <w:r w:rsidR="00C10A66">
              <w:rPr>
                <w:noProof/>
                <w:webHidden/>
              </w:rPr>
              <w:instrText xml:space="preserve"> PAGEREF _Toc69471845 \h </w:instrText>
            </w:r>
            <w:r w:rsidR="00C10A66">
              <w:rPr>
                <w:noProof/>
                <w:webHidden/>
              </w:rPr>
            </w:r>
            <w:r w:rsidR="00C10A66">
              <w:rPr>
                <w:noProof/>
                <w:webHidden/>
              </w:rPr>
              <w:fldChar w:fldCharType="separate"/>
            </w:r>
            <w:r w:rsidR="00C10A66">
              <w:rPr>
                <w:noProof/>
                <w:webHidden/>
              </w:rPr>
              <w:t>40</w:t>
            </w:r>
            <w:r w:rsidR="00C10A66">
              <w:rPr>
                <w:noProof/>
                <w:webHidden/>
              </w:rPr>
              <w:fldChar w:fldCharType="end"/>
            </w:r>
          </w:hyperlink>
        </w:p>
        <w:p w14:paraId="0C599C7C" w14:textId="79343F47" w:rsidR="00C10A66" w:rsidRDefault="00A85E97">
          <w:pPr>
            <w:pStyle w:val="Obsah2"/>
            <w:tabs>
              <w:tab w:val="right" w:leader="dot" w:pos="8776"/>
            </w:tabs>
            <w:rPr>
              <w:rFonts w:eastAsiaTheme="minorEastAsia"/>
              <w:noProof/>
              <w:sz w:val="24"/>
              <w:szCs w:val="24"/>
              <w:lang w:eastAsia="cs-CZ"/>
              <w14:numForm w14:val="default"/>
            </w:rPr>
          </w:pPr>
          <w:hyperlink w:anchor="_Toc69471846" w:history="1">
            <w:r w:rsidR="00C10A66" w:rsidRPr="00D07249">
              <w:rPr>
                <w:rStyle w:val="Hypertextovodkaz"/>
                <w:noProof/>
              </w:rPr>
              <w:t>5.3 Specifikace komponent aplikace</w:t>
            </w:r>
            <w:r w:rsidR="00C10A66">
              <w:rPr>
                <w:noProof/>
                <w:webHidden/>
              </w:rPr>
              <w:tab/>
            </w:r>
            <w:r w:rsidR="00C10A66">
              <w:rPr>
                <w:noProof/>
                <w:webHidden/>
              </w:rPr>
              <w:fldChar w:fldCharType="begin"/>
            </w:r>
            <w:r w:rsidR="00C10A66">
              <w:rPr>
                <w:noProof/>
                <w:webHidden/>
              </w:rPr>
              <w:instrText xml:space="preserve"> PAGEREF _Toc69471846 \h </w:instrText>
            </w:r>
            <w:r w:rsidR="00C10A66">
              <w:rPr>
                <w:noProof/>
                <w:webHidden/>
              </w:rPr>
            </w:r>
            <w:r w:rsidR="00C10A66">
              <w:rPr>
                <w:noProof/>
                <w:webHidden/>
              </w:rPr>
              <w:fldChar w:fldCharType="separate"/>
            </w:r>
            <w:r w:rsidR="00C10A66">
              <w:rPr>
                <w:noProof/>
                <w:webHidden/>
              </w:rPr>
              <w:t>40</w:t>
            </w:r>
            <w:r w:rsidR="00C10A66">
              <w:rPr>
                <w:noProof/>
                <w:webHidden/>
              </w:rPr>
              <w:fldChar w:fldCharType="end"/>
            </w:r>
          </w:hyperlink>
        </w:p>
        <w:p w14:paraId="64D5030F" w14:textId="5E760CB1" w:rsidR="00C10A66" w:rsidRDefault="00A85E97">
          <w:pPr>
            <w:pStyle w:val="Obsah3"/>
            <w:tabs>
              <w:tab w:val="right" w:leader="dot" w:pos="8776"/>
            </w:tabs>
            <w:rPr>
              <w:rFonts w:eastAsiaTheme="minorEastAsia"/>
              <w:noProof/>
              <w:sz w:val="24"/>
              <w:szCs w:val="24"/>
              <w:lang w:eastAsia="cs-CZ"/>
              <w14:numForm w14:val="default"/>
            </w:rPr>
          </w:pPr>
          <w:hyperlink w:anchor="_Toc69471847" w:history="1">
            <w:r w:rsidR="00C10A66" w:rsidRPr="00D07249">
              <w:rPr>
                <w:rStyle w:val="Hypertextovodkaz"/>
                <w:noProof/>
              </w:rPr>
              <w:t>5.3.1 Záhlaví</w:t>
            </w:r>
            <w:r w:rsidR="00C10A66">
              <w:rPr>
                <w:noProof/>
                <w:webHidden/>
              </w:rPr>
              <w:tab/>
            </w:r>
            <w:r w:rsidR="00C10A66">
              <w:rPr>
                <w:noProof/>
                <w:webHidden/>
              </w:rPr>
              <w:fldChar w:fldCharType="begin"/>
            </w:r>
            <w:r w:rsidR="00C10A66">
              <w:rPr>
                <w:noProof/>
                <w:webHidden/>
              </w:rPr>
              <w:instrText xml:space="preserve"> PAGEREF _Toc69471847 \h </w:instrText>
            </w:r>
            <w:r w:rsidR="00C10A66">
              <w:rPr>
                <w:noProof/>
                <w:webHidden/>
              </w:rPr>
            </w:r>
            <w:r w:rsidR="00C10A66">
              <w:rPr>
                <w:noProof/>
                <w:webHidden/>
              </w:rPr>
              <w:fldChar w:fldCharType="separate"/>
            </w:r>
            <w:r w:rsidR="00C10A66">
              <w:rPr>
                <w:noProof/>
                <w:webHidden/>
              </w:rPr>
              <w:t>40</w:t>
            </w:r>
            <w:r w:rsidR="00C10A66">
              <w:rPr>
                <w:noProof/>
                <w:webHidden/>
              </w:rPr>
              <w:fldChar w:fldCharType="end"/>
            </w:r>
          </w:hyperlink>
        </w:p>
        <w:p w14:paraId="5AE33143" w14:textId="5CD19558" w:rsidR="00C10A66" w:rsidRDefault="00A85E97">
          <w:pPr>
            <w:pStyle w:val="Obsah3"/>
            <w:tabs>
              <w:tab w:val="right" w:leader="dot" w:pos="8776"/>
            </w:tabs>
            <w:rPr>
              <w:rFonts w:eastAsiaTheme="minorEastAsia"/>
              <w:noProof/>
              <w:sz w:val="24"/>
              <w:szCs w:val="24"/>
              <w:lang w:eastAsia="cs-CZ"/>
              <w14:numForm w14:val="default"/>
            </w:rPr>
          </w:pPr>
          <w:hyperlink w:anchor="_Toc69471848" w:history="1">
            <w:r w:rsidR="00C10A66" w:rsidRPr="00D07249">
              <w:rPr>
                <w:rStyle w:val="Hypertextovodkaz"/>
                <w:noProof/>
              </w:rPr>
              <w:t>5.3.2 Hlavička</w:t>
            </w:r>
            <w:r w:rsidR="00C10A66">
              <w:rPr>
                <w:noProof/>
                <w:webHidden/>
              </w:rPr>
              <w:tab/>
            </w:r>
            <w:r w:rsidR="00C10A66">
              <w:rPr>
                <w:noProof/>
                <w:webHidden/>
              </w:rPr>
              <w:fldChar w:fldCharType="begin"/>
            </w:r>
            <w:r w:rsidR="00C10A66">
              <w:rPr>
                <w:noProof/>
                <w:webHidden/>
              </w:rPr>
              <w:instrText xml:space="preserve"> PAGEREF _Toc69471848 \h </w:instrText>
            </w:r>
            <w:r w:rsidR="00C10A66">
              <w:rPr>
                <w:noProof/>
                <w:webHidden/>
              </w:rPr>
            </w:r>
            <w:r w:rsidR="00C10A66">
              <w:rPr>
                <w:noProof/>
                <w:webHidden/>
              </w:rPr>
              <w:fldChar w:fldCharType="separate"/>
            </w:r>
            <w:r w:rsidR="00C10A66">
              <w:rPr>
                <w:noProof/>
                <w:webHidden/>
              </w:rPr>
              <w:t>40</w:t>
            </w:r>
            <w:r w:rsidR="00C10A66">
              <w:rPr>
                <w:noProof/>
                <w:webHidden/>
              </w:rPr>
              <w:fldChar w:fldCharType="end"/>
            </w:r>
          </w:hyperlink>
        </w:p>
        <w:p w14:paraId="58E5B6DF" w14:textId="119D880C" w:rsidR="00C10A66" w:rsidRDefault="00A85E97">
          <w:pPr>
            <w:pStyle w:val="Obsah3"/>
            <w:tabs>
              <w:tab w:val="right" w:leader="dot" w:pos="8776"/>
            </w:tabs>
            <w:rPr>
              <w:rFonts w:eastAsiaTheme="minorEastAsia"/>
              <w:noProof/>
              <w:sz w:val="24"/>
              <w:szCs w:val="24"/>
              <w:lang w:eastAsia="cs-CZ"/>
              <w14:numForm w14:val="default"/>
            </w:rPr>
          </w:pPr>
          <w:hyperlink w:anchor="_Toc69471849" w:history="1">
            <w:r w:rsidR="00C10A66" w:rsidRPr="00D07249">
              <w:rPr>
                <w:rStyle w:val="Hypertextovodkaz"/>
                <w:noProof/>
              </w:rPr>
              <w:t>5.3.3 Banner</w:t>
            </w:r>
            <w:r w:rsidR="00C10A66">
              <w:rPr>
                <w:noProof/>
                <w:webHidden/>
              </w:rPr>
              <w:tab/>
            </w:r>
            <w:r w:rsidR="00C10A66">
              <w:rPr>
                <w:noProof/>
                <w:webHidden/>
              </w:rPr>
              <w:fldChar w:fldCharType="begin"/>
            </w:r>
            <w:r w:rsidR="00C10A66">
              <w:rPr>
                <w:noProof/>
                <w:webHidden/>
              </w:rPr>
              <w:instrText xml:space="preserve"> PAGEREF _Toc69471849 \h </w:instrText>
            </w:r>
            <w:r w:rsidR="00C10A66">
              <w:rPr>
                <w:noProof/>
                <w:webHidden/>
              </w:rPr>
            </w:r>
            <w:r w:rsidR="00C10A66">
              <w:rPr>
                <w:noProof/>
                <w:webHidden/>
              </w:rPr>
              <w:fldChar w:fldCharType="separate"/>
            </w:r>
            <w:r w:rsidR="00C10A66">
              <w:rPr>
                <w:noProof/>
                <w:webHidden/>
              </w:rPr>
              <w:t>41</w:t>
            </w:r>
            <w:r w:rsidR="00C10A66">
              <w:rPr>
                <w:noProof/>
                <w:webHidden/>
              </w:rPr>
              <w:fldChar w:fldCharType="end"/>
            </w:r>
          </w:hyperlink>
        </w:p>
        <w:p w14:paraId="7FA5798D" w14:textId="2325CE93" w:rsidR="00C10A66" w:rsidRDefault="00A85E97">
          <w:pPr>
            <w:pStyle w:val="Obsah3"/>
            <w:tabs>
              <w:tab w:val="right" w:leader="dot" w:pos="8776"/>
            </w:tabs>
            <w:rPr>
              <w:rFonts w:eastAsiaTheme="minorEastAsia"/>
              <w:noProof/>
              <w:sz w:val="24"/>
              <w:szCs w:val="24"/>
              <w:lang w:eastAsia="cs-CZ"/>
              <w14:numForm w14:val="default"/>
            </w:rPr>
          </w:pPr>
          <w:hyperlink w:anchor="_Toc69471850" w:history="1">
            <w:r w:rsidR="00C10A66" w:rsidRPr="00D07249">
              <w:rPr>
                <w:rStyle w:val="Hypertextovodkaz"/>
                <w:noProof/>
              </w:rPr>
              <w:t>5.3.4 Karta produktu</w:t>
            </w:r>
            <w:r w:rsidR="00C10A66">
              <w:rPr>
                <w:noProof/>
                <w:webHidden/>
              </w:rPr>
              <w:tab/>
            </w:r>
            <w:r w:rsidR="00C10A66">
              <w:rPr>
                <w:noProof/>
                <w:webHidden/>
              </w:rPr>
              <w:fldChar w:fldCharType="begin"/>
            </w:r>
            <w:r w:rsidR="00C10A66">
              <w:rPr>
                <w:noProof/>
                <w:webHidden/>
              </w:rPr>
              <w:instrText xml:space="preserve"> PAGEREF _Toc69471850 \h </w:instrText>
            </w:r>
            <w:r w:rsidR="00C10A66">
              <w:rPr>
                <w:noProof/>
                <w:webHidden/>
              </w:rPr>
            </w:r>
            <w:r w:rsidR="00C10A66">
              <w:rPr>
                <w:noProof/>
                <w:webHidden/>
              </w:rPr>
              <w:fldChar w:fldCharType="separate"/>
            </w:r>
            <w:r w:rsidR="00C10A66">
              <w:rPr>
                <w:noProof/>
                <w:webHidden/>
              </w:rPr>
              <w:t>41</w:t>
            </w:r>
            <w:r w:rsidR="00C10A66">
              <w:rPr>
                <w:noProof/>
                <w:webHidden/>
              </w:rPr>
              <w:fldChar w:fldCharType="end"/>
            </w:r>
          </w:hyperlink>
        </w:p>
        <w:p w14:paraId="0A350FAF" w14:textId="703F3207" w:rsidR="00C10A66" w:rsidRDefault="00A85E97">
          <w:pPr>
            <w:pStyle w:val="Obsah3"/>
            <w:tabs>
              <w:tab w:val="right" w:leader="dot" w:pos="8776"/>
            </w:tabs>
            <w:rPr>
              <w:rFonts w:eastAsiaTheme="minorEastAsia"/>
              <w:noProof/>
              <w:sz w:val="24"/>
              <w:szCs w:val="24"/>
              <w:lang w:eastAsia="cs-CZ"/>
              <w14:numForm w14:val="default"/>
            </w:rPr>
          </w:pPr>
          <w:hyperlink w:anchor="_Toc69471851" w:history="1">
            <w:r w:rsidR="00C10A66" w:rsidRPr="00D07249">
              <w:rPr>
                <w:rStyle w:val="Hypertextovodkaz"/>
                <w:noProof/>
              </w:rPr>
              <w:t>5.3.5 Stránkovač</w:t>
            </w:r>
            <w:r w:rsidR="00C10A66">
              <w:rPr>
                <w:noProof/>
                <w:webHidden/>
              </w:rPr>
              <w:tab/>
            </w:r>
            <w:r w:rsidR="00C10A66">
              <w:rPr>
                <w:noProof/>
                <w:webHidden/>
              </w:rPr>
              <w:fldChar w:fldCharType="begin"/>
            </w:r>
            <w:r w:rsidR="00C10A66">
              <w:rPr>
                <w:noProof/>
                <w:webHidden/>
              </w:rPr>
              <w:instrText xml:space="preserve"> PAGEREF _Toc69471851 \h </w:instrText>
            </w:r>
            <w:r w:rsidR="00C10A66">
              <w:rPr>
                <w:noProof/>
                <w:webHidden/>
              </w:rPr>
            </w:r>
            <w:r w:rsidR="00C10A66">
              <w:rPr>
                <w:noProof/>
                <w:webHidden/>
              </w:rPr>
              <w:fldChar w:fldCharType="separate"/>
            </w:r>
            <w:r w:rsidR="00C10A66">
              <w:rPr>
                <w:noProof/>
                <w:webHidden/>
              </w:rPr>
              <w:t>42</w:t>
            </w:r>
            <w:r w:rsidR="00C10A66">
              <w:rPr>
                <w:noProof/>
                <w:webHidden/>
              </w:rPr>
              <w:fldChar w:fldCharType="end"/>
            </w:r>
          </w:hyperlink>
        </w:p>
        <w:p w14:paraId="30A770FC" w14:textId="28D34461" w:rsidR="00C10A66" w:rsidRDefault="00A85E97">
          <w:pPr>
            <w:pStyle w:val="Obsah3"/>
            <w:tabs>
              <w:tab w:val="right" w:leader="dot" w:pos="8776"/>
            </w:tabs>
            <w:rPr>
              <w:rFonts w:eastAsiaTheme="minorEastAsia"/>
              <w:noProof/>
              <w:sz w:val="24"/>
              <w:szCs w:val="24"/>
              <w:lang w:eastAsia="cs-CZ"/>
              <w14:numForm w14:val="default"/>
            </w:rPr>
          </w:pPr>
          <w:hyperlink w:anchor="_Toc69471852" w:history="1">
            <w:r w:rsidR="00C10A66" w:rsidRPr="00D07249">
              <w:rPr>
                <w:rStyle w:val="Hypertextovodkaz"/>
                <w:noProof/>
              </w:rPr>
              <w:t>5.3.6 Karta vlastnost produktu</w:t>
            </w:r>
            <w:r w:rsidR="00C10A66">
              <w:rPr>
                <w:noProof/>
                <w:webHidden/>
              </w:rPr>
              <w:tab/>
            </w:r>
            <w:r w:rsidR="00C10A66">
              <w:rPr>
                <w:noProof/>
                <w:webHidden/>
              </w:rPr>
              <w:fldChar w:fldCharType="begin"/>
            </w:r>
            <w:r w:rsidR="00C10A66">
              <w:rPr>
                <w:noProof/>
                <w:webHidden/>
              </w:rPr>
              <w:instrText xml:space="preserve"> PAGEREF _Toc69471852 \h </w:instrText>
            </w:r>
            <w:r w:rsidR="00C10A66">
              <w:rPr>
                <w:noProof/>
                <w:webHidden/>
              </w:rPr>
            </w:r>
            <w:r w:rsidR="00C10A66">
              <w:rPr>
                <w:noProof/>
                <w:webHidden/>
              </w:rPr>
              <w:fldChar w:fldCharType="separate"/>
            </w:r>
            <w:r w:rsidR="00C10A66">
              <w:rPr>
                <w:noProof/>
                <w:webHidden/>
              </w:rPr>
              <w:t>42</w:t>
            </w:r>
            <w:r w:rsidR="00C10A66">
              <w:rPr>
                <w:noProof/>
                <w:webHidden/>
              </w:rPr>
              <w:fldChar w:fldCharType="end"/>
            </w:r>
          </w:hyperlink>
        </w:p>
        <w:p w14:paraId="22A6472B" w14:textId="1BBBD391" w:rsidR="00C10A66" w:rsidRDefault="00A85E97">
          <w:pPr>
            <w:pStyle w:val="Obsah3"/>
            <w:tabs>
              <w:tab w:val="right" w:leader="dot" w:pos="8776"/>
            </w:tabs>
            <w:rPr>
              <w:rFonts w:eastAsiaTheme="minorEastAsia"/>
              <w:noProof/>
              <w:sz w:val="24"/>
              <w:szCs w:val="24"/>
              <w:lang w:eastAsia="cs-CZ"/>
              <w14:numForm w14:val="default"/>
            </w:rPr>
          </w:pPr>
          <w:hyperlink w:anchor="_Toc69471853" w:history="1">
            <w:r w:rsidR="00C10A66" w:rsidRPr="00D07249">
              <w:rPr>
                <w:rStyle w:val="Hypertextovodkaz"/>
                <w:noProof/>
              </w:rPr>
              <w:t>5.3.7 Box přidat do košíku</w:t>
            </w:r>
            <w:r w:rsidR="00C10A66">
              <w:rPr>
                <w:noProof/>
                <w:webHidden/>
              </w:rPr>
              <w:tab/>
            </w:r>
            <w:r w:rsidR="00C10A66">
              <w:rPr>
                <w:noProof/>
                <w:webHidden/>
              </w:rPr>
              <w:fldChar w:fldCharType="begin"/>
            </w:r>
            <w:r w:rsidR="00C10A66">
              <w:rPr>
                <w:noProof/>
                <w:webHidden/>
              </w:rPr>
              <w:instrText xml:space="preserve"> PAGEREF _Toc69471853 \h </w:instrText>
            </w:r>
            <w:r w:rsidR="00C10A66">
              <w:rPr>
                <w:noProof/>
                <w:webHidden/>
              </w:rPr>
            </w:r>
            <w:r w:rsidR="00C10A66">
              <w:rPr>
                <w:noProof/>
                <w:webHidden/>
              </w:rPr>
              <w:fldChar w:fldCharType="separate"/>
            </w:r>
            <w:r w:rsidR="00C10A66">
              <w:rPr>
                <w:noProof/>
                <w:webHidden/>
              </w:rPr>
              <w:t>43</w:t>
            </w:r>
            <w:r w:rsidR="00C10A66">
              <w:rPr>
                <w:noProof/>
                <w:webHidden/>
              </w:rPr>
              <w:fldChar w:fldCharType="end"/>
            </w:r>
          </w:hyperlink>
        </w:p>
        <w:p w14:paraId="60050B5E" w14:textId="7E93FFBC" w:rsidR="00C10A66" w:rsidRDefault="00A85E97">
          <w:pPr>
            <w:pStyle w:val="Obsah3"/>
            <w:tabs>
              <w:tab w:val="right" w:leader="dot" w:pos="8776"/>
            </w:tabs>
            <w:rPr>
              <w:rFonts w:eastAsiaTheme="minorEastAsia"/>
              <w:noProof/>
              <w:sz w:val="24"/>
              <w:szCs w:val="24"/>
              <w:lang w:eastAsia="cs-CZ"/>
              <w14:numForm w14:val="default"/>
            </w:rPr>
          </w:pPr>
          <w:hyperlink w:anchor="_Toc69471854" w:history="1">
            <w:r w:rsidR="00C10A66" w:rsidRPr="00D07249">
              <w:rPr>
                <w:rStyle w:val="Hypertextovodkaz"/>
                <w:noProof/>
              </w:rPr>
              <w:t>5.3.8 Box objednávka</w:t>
            </w:r>
            <w:r w:rsidR="00C10A66">
              <w:rPr>
                <w:noProof/>
                <w:webHidden/>
              </w:rPr>
              <w:tab/>
            </w:r>
            <w:r w:rsidR="00C10A66">
              <w:rPr>
                <w:noProof/>
                <w:webHidden/>
              </w:rPr>
              <w:fldChar w:fldCharType="begin"/>
            </w:r>
            <w:r w:rsidR="00C10A66">
              <w:rPr>
                <w:noProof/>
                <w:webHidden/>
              </w:rPr>
              <w:instrText xml:space="preserve"> PAGEREF _Toc69471854 \h </w:instrText>
            </w:r>
            <w:r w:rsidR="00C10A66">
              <w:rPr>
                <w:noProof/>
                <w:webHidden/>
              </w:rPr>
            </w:r>
            <w:r w:rsidR="00C10A66">
              <w:rPr>
                <w:noProof/>
                <w:webHidden/>
              </w:rPr>
              <w:fldChar w:fldCharType="separate"/>
            </w:r>
            <w:r w:rsidR="00C10A66">
              <w:rPr>
                <w:noProof/>
                <w:webHidden/>
              </w:rPr>
              <w:t>43</w:t>
            </w:r>
            <w:r w:rsidR="00C10A66">
              <w:rPr>
                <w:noProof/>
                <w:webHidden/>
              </w:rPr>
              <w:fldChar w:fldCharType="end"/>
            </w:r>
          </w:hyperlink>
        </w:p>
        <w:p w14:paraId="3C9211AE" w14:textId="4DD6D6AD" w:rsidR="00C10A66" w:rsidRDefault="00A85E97">
          <w:pPr>
            <w:pStyle w:val="Obsah3"/>
            <w:tabs>
              <w:tab w:val="right" w:leader="dot" w:pos="8776"/>
            </w:tabs>
            <w:rPr>
              <w:rFonts w:eastAsiaTheme="minorEastAsia"/>
              <w:noProof/>
              <w:sz w:val="24"/>
              <w:szCs w:val="24"/>
              <w:lang w:eastAsia="cs-CZ"/>
              <w14:numForm w14:val="default"/>
            </w:rPr>
          </w:pPr>
          <w:hyperlink w:anchor="_Toc69471855" w:history="1">
            <w:r w:rsidR="00C10A66" w:rsidRPr="00D07249">
              <w:rPr>
                <w:rStyle w:val="Hypertextovodkaz"/>
                <w:noProof/>
              </w:rPr>
              <w:t>5.3.9 List produktů v košíku</w:t>
            </w:r>
            <w:r w:rsidR="00C10A66">
              <w:rPr>
                <w:noProof/>
                <w:webHidden/>
              </w:rPr>
              <w:tab/>
            </w:r>
            <w:r w:rsidR="00C10A66">
              <w:rPr>
                <w:noProof/>
                <w:webHidden/>
              </w:rPr>
              <w:fldChar w:fldCharType="begin"/>
            </w:r>
            <w:r w:rsidR="00C10A66">
              <w:rPr>
                <w:noProof/>
                <w:webHidden/>
              </w:rPr>
              <w:instrText xml:space="preserve"> PAGEREF _Toc69471855 \h </w:instrText>
            </w:r>
            <w:r w:rsidR="00C10A66">
              <w:rPr>
                <w:noProof/>
                <w:webHidden/>
              </w:rPr>
            </w:r>
            <w:r w:rsidR="00C10A66">
              <w:rPr>
                <w:noProof/>
                <w:webHidden/>
              </w:rPr>
              <w:fldChar w:fldCharType="separate"/>
            </w:r>
            <w:r w:rsidR="00C10A66">
              <w:rPr>
                <w:noProof/>
                <w:webHidden/>
              </w:rPr>
              <w:t>44</w:t>
            </w:r>
            <w:r w:rsidR="00C10A66">
              <w:rPr>
                <w:noProof/>
                <w:webHidden/>
              </w:rPr>
              <w:fldChar w:fldCharType="end"/>
            </w:r>
          </w:hyperlink>
        </w:p>
        <w:p w14:paraId="4ABD15B4" w14:textId="7F2DAB37" w:rsidR="00C10A66" w:rsidRDefault="00A85E97">
          <w:pPr>
            <w:pStyle w:val="Obsah3"/>
            <w:tabs>
              <w:tab w:val="right" w:leader="dot" w:pos="8776"/>
            </w:tabs>
            <w:rPr>
              <w:rFonts w:eastAsiaTheme="minorEastAsia"/>
              <w:noProof/>
              <w:sz w:val="24"/>
              <w:szCs w:val="24"/>
              <w:lang w:eastAsia="cs-CZ"/>
              <w14:numForm w14:val="default"/>
            </w:rPr>
          </w:pPr>
          <w:hyperlink w:anchor="_Toc69471856" w:history="1">
            <w:r w:rsidR="00C10A66" w:rsidRPr="00D07249">
              <w:rPr>
                <w:rStyle w:val="Hypertextovodkaz"/>
                <w:noProof/>
              </w:rPr>
              <w:t>5.3.10 Patička</w:t>
            </w:r>
            <w:r w:rsidR="00C10A66">
              <w:rPr>
                <w:noProof/>
                <w:webHidden/>
              </w:rPr>
              <w:tab/>
            </w:r>
            <w:r w:rsidR="00C10A66">
              <w:rPr>
                <w:noProof/>
                <w:webHidden/>
              </w:rPr>
              <w:fldChar w:fldCharType="begin"/>
            </w:r>
            <w:r w:rsidR="00C10A66">
              <w:rPr>
                <w:noProof/>
                <w:webHidden/>
              </w:rPr>
              <w:instrText xml:space="preserve"> PAGEREF _Toc69471856 \h </w:instrText>
            </w:r>
            <w:r w:rsidR="00C10A66">
              <w:rPr>
                <w:noProof/>
                <w:webHidden/>
              </w:rPr>
            </w:r>
            <w:r w:rsidR="00C10A66">
              <w:rPr>
                <w:noProof/>
                <w:webHidden/>
              </w:rPr>
              <w:fldChar w:fldCharType="separate"/>
            </w:r>
            <w:r w:rsidR="00C10A66">
              <w:rPr>
                <w:noProof/>
                <w:webHidden/>
              </w:rPr>
              <w:t>44</w:t>
            </w:r>
            <w:r w:rsidR="00C10A66">
              <w:rPr>
                <w:noProof/>
                <w:webHidden/>
              </w:rPr>
              <w:fldChar w:fldCharType="end"/>
            </w:r>
          </w:hyperlink>
        </w:p>
        <w:p w14:paraId="52F67DE5" w14:textId="27D06FF6" w:rsidR="00C10A66" w:rsidRDefault="00A85E97">
          <w:pPr>
            <w:pStyle w:val="Obsah2"/>
            <w:tabs>
              <w:tab w:val="right" w:leader="dot" w:pos="8776"/>
            </w:tabs>
            <w:rPr>
              <w:rFonts w:eastAsiaTheme="minorEastAsia"/>
              <w:noProof/>
              <w:sz w:val="24"/>
              <w:szCs w:val="24"/>
              <w:lang w:eastAsia="cs-CZ"/>
              <w14:numForm w14:val="default"/>
            </w:rPr>
          </w:pPr>
          <w:hyperlink w:anchor="_Toc69471857" w:history="1">
            <w:r w:rsidR="00C10A66" w:rsidRPr="00D07249">
              <w:rPr>
                <w:rStyle w:val="Hypertextovodkaz"/>
                <w:noProof/>
              </w:rPr>
              <w:t>5.4 Specifikace jednotlivých stránek aplikace</w:t>
            </w:r>
            <w:r w:rsidR="00C10A66">
              <w:rPr>
                <w:noProof/>
                <w:webHidden/>
              </w:rPr>
              <w:tab/>
            </w:r>
            <w:r w:rsidR="00C10A66">
              <w:rPr>
                <w:noProof/>
                <w:webHidden/>
              </w:rPr>
              <w:fldChar w:fldCharType="begin"/>
            </w:r>
            <w:r w:rsidR="00C10A66">
              <w:rPr>
                <w:noProof/>
                <w:webHidden/>
              </w:rPr>
              <w:instrText xml:space="preserve"> PAGEREF _Toc69471857 \h </w:instrText>
            </w:r>
            <w:r w:rsidR="00C10A66">
              <w:rPr>
                <w:noProof/>
                <w:webHidden/>
              </w:rPr>
            </w:r>
            <w:r w:rsidR="00C10A66">
              <w:rPr>
                <w:noProof/>
                <w:webHidden/>
              </w:rPr>
              <w:fldChar w:fldCharType="separate"/>
            </w:r>
            <w:r w:rsidR="00C10A66">
              <w:rPr>
                <w:noProof/>
                <w:webHidden/>
              </w:rPr>
              <w:t>45</w:t>
            </w:r>
            <w:r w:rsidR="00C10A66">
              <w:rPr>
                <w:noProof/>
                <w:webHidden/>
              </w:rPr>
              <w:fldChar w:fldCharType="end"/>
            </w:r>
          </w:hyperlink>
        </w:p>
        <w:p w14:paraId="55489C6C" w14:textId="31B8E782" w:rsidR="00C10A66" w:rsidRDefault="00A85E97">
          <w:pPr>
            <w:pStyle w:val="Obsah3"/>
            <w:tabs>
              <w:tab w:val="right" w:leader="dot" w:pos="8776"/>
            </w:tabs>
            <w:rPr>
              <w:rFonts w:eastAsiaTheme="minorEastAsia"/>
              <w:noProof/>
              <w:sz w:val="24"/>
              <w:szCs w:val="24"/>
              <w:lang w:eastAsia="cs-CZ"/>
              <w14:numForm w14:val="default"/>
            </w:rPr>
          </w:pPr>
          <w:hyperlink w:anchor="_Toc69471858" w:history="1">
            <w:r w:rsidR="00C10A66" w:rsidRPr="00D07249">
              <w:rPr>
                <w:rStyle w:val="Hypertextovodkaz"/>
                <w:noProof/>
              </w:rPr>
              <w:t>5.4.1 Domovská stránka</w:t>
            </w:r>
            <w:r w:rsidR="00C10A66">
              <w:rPr>
                <w:noProof/>
                <w:webHidden/>
              </w:rPr>
              <w:tab/>
            </w:r>
            <w:r w:rsidR="00C10A66">
              <w:rPr>
                <w:noProof/>
                <w:webHidden/>
              </w:rPr>
              <w:fldChar w:fldCharType="begin"/>
            </w:r>
            <w:r w:rsidR="00C10A66">
              <w:rPr>
                <w:noProof/>
                <w:webHidden/>
              </w:rPr>
              <w:instrText xml:space="preserve"> PAGEREF _Toc69471858 \h </w:instrText>
            </w:r>
            <w:r w:rsidR="00C10A66">
              <w:rPr>
                <w:noProof/>
                <w:webHidden/>
              </w:rPr>
            </w:r>
            <w:r w:rsidR="00C10A66">
              <w:rPr>
                <w:noProof/>
                <w:webHidden/>
              </w:rPr>
              <w:fldChar w:fldCharType="separate"/>
            </w:r>
            <w:r w:rsidR="00C10A66">
              <w:rPr>
                <w:noProof/>
                <w:webHidden/>
              </w:rPr>
              <w:t>45</w:t>
            </w:r>
            <w:r w:rsidR="00C10A66">
              <w:rPr>
                <w:noProof/>
                <w:webHidden/>
              </w:rPr>
              <w:fldChar w:fldCharType="end"/>
            </w:r>
          </w:hyperlink>
        </w:p>
        <w:p w14:paraId="5DA5BA18" w14:textId="551FD7CC" w:rsidR="00C10A66" w:rsidRDefault="00A85E97">
          <w:pPr>
            <w:pStyle w:val="Obsah3"/>
            <w:tabs>
              <w:tab w:val="right" w:leader="dot" w:pos="8776"/>
            </w:tabs>
            <w:rPr>
              <w:rFonts w:eastAsiaTheme="minorEastAsia"/>
              <w:noProof/>
              <w:sz w:val="24"/>
              <w:szCs w:val="24"/>
              <w:lang w:eastAsia="cs-CZ"/>
              <w14:numForm w14:val="default"/>
            </w:rPr>
          </w:pPr>
          <w:hyperlink w:anchor="_Toc69471859" w:history="1">
            <w:r w:rsidR="00C10A66" w:rsidRPr="00D07249">
              <w:rPr>
                <w:rStyle w:val="Hypertextovodkaz"/>
                <w:noProof/>
              </w:rPr>
              <w:t>5.4.2 Detail kategorie</w:t>
            </w:r>
            <w:r w:rsidR="00C10A66">
              <w:rPr>
                <w:noProof/>
                <w:webHidden/>
              </w:rPr>
              <w:tab/>
            </w:r>
            <w:r w:rsidR="00C10A66">
              <w:rPr>
                <w:noProof/>
                <w:webHidden/>
              </w:rPr>
              <w:fldChar w:fldCharType="begin"/>
            </w:r>
            <w:r w:rsidR="00C10A66">
              <w:rPr>
                <w:noProof/>
                <w:webHidden/>
              </w:rPr>
              <w:instrText xml:space="preserve"> PAGEREF _Toc69471859 \h </w:instrText>
            </w:r>
            <w:r w:rsidR="00C10A66">
              <w:rPr>
                <w:noProof/>
                <w:webHidden/>
              </w:rPr>
            </w:r>
            <w:r w:rsidR="00C10A66">
              <w:rPr>
                <w:noProof/>
                <w:webHidden/>
              </w:rPr>
              <w:fldChar w:fldCharType="separate"/>
            </w:r>
            <w:r w:rsidR="00C10A66">
              <w:rPr>
                <w:noProof/>
                <w:webHidden/>
              </w:rPr>
              <w:t>45</w:t>
            </w:r>
            <w:r w:rsidR="00C10A66">
              <w:rPr>
                <w:noProof/>
                <w:webHidden/>
              </w:rPr>
              <w:fldChar w:fldCharType="end"/>
            </w:r>
          </w:hyperlink>
        </w:p>
        <w:p w14:paraId="39E102E9" w14:textId="0A5AF310" w:rsidR="00C10A66" w:rsidRDefault="00A85E97">
          <w:pPr>
            <w:pStyle w:val="Obsah3"/>
            <w:tabs>
              <w:tab w:val="right" w:leader="dot" w:pos="8776"/>
            </w:tabs>
            <w:rPr>
              <w:rFonts w:eastAsiaTheme="minorEastAsia"/>
              <w:noProof/>
              <w:sz w:val="24"/>
              <w:szCs w:val="24"/>
              <w:lang w:eastAsia="cs-CZ"/>
              <w14:numForm w14:val="default"/>
            </w:rPr>
          </w:pPr>
          <w:hyperlink w:anchor="_Toc69471860" w:history="1">
            <w:r w:rsidR="00C10A66" w:rsidRPr="00D07249">
              <w:rPr>
                <w:rStyle w:val="Hypertextovodkaz"/>
                <w:noProof/>
              </w:rPr>
              <w:t>5.4.3 Detail produktu</w:t>
            </w:r>
            <w:r w:rsidR="00C10A66">
              <w:rPr>
                <w:noProof/>
                <w:webHidden/>
              </w:rPr>
              <w:tab/>
            </w:r>
            <w:r w:rsidR="00C10A66">
              <w:rPr>
                <w:noProof/>
                <w:webHidden/>
              </w:rPr>
              <w:fldChar w:fldCharType="begin"/>
            </w:r>
            <w:r w:rsidR="00C10A66">
              <w:rPr>
                <w:noProof/>
                <w:webHidden/>
              </w:rPr>
              <w:instrText xml:space="preserve"> PAGEREF _Toc69471860 \h </w:instrText>
            </w:r>
            <w:r w:rsidR="00C10A66">
              <w:rPr>
                <w:noProof/>
                <w:webHidden/>
              </w:rPr>
            </w:r>
            <w:r w:rsidR="00C10A66">
              <w:rPr>
                <w:noProof/>
                <w:webHidden/>
              </w:rPr>
              <w:fldChar w:fldCharType="separate"/>
            </w:r>
            <w:r w:rsidR="00C10A66">
              <w:rPr>
                <w:noProof/>
                <w:webHidden/>
              </w:rPr>
              <w:t>45</w:t>
            </w:r>
            <w:r w:rsidR="00C10A66">
              <w:rPr>
                <w:noProof/>
                <w:webHidden/>
              </w:rPr>
              <w:fldChar w:fldCharType="end"/>
            </w:r>
          </w:hyperlink>
        </w:p>
        <w:p w14:paraId="08397678" w14:textId="325F16B8" w:rsidR="00C10A66" w:rsidRDefault="00A85E97">
          <w:pPr>
            <w:pStyle w:val="Obsah3"/>
            <w:tabs>
              <w:tab w:val="right" w:leader="dot" w:pos="8776"/>
            </w:tabs>
            <w:rPr>
              <w:rFonts w:eastAsiaTheme="minorEastAsia"/>
              <w:noProof/>
              <w:sz w:val="24"/>
              <w:szCs w:val="24"/>
              <w:lang w:eastAsia="cs-CZ"/>
              <w14:numForm w14:val="default"/>
            </w:rPr>
          </w:pPr>
          <w:hyperlink w:anchor="_Toc69471861" w:history="1">
            <w:r w:rsidR="00C10A66" w:rsidRPr="00D07249">
              <w:rPr>
                <w:rStyle w:val="Hypertextovodkaz"/>
                <w:noProof/>
              </w:rPr>
              <w:t>5.4.4 Košík</w:t>
            </w:r>
            <w:r w:rsidR="00C10A66">
              <w:rPr>
                <w:noProof/>
                <w:webHidden/>
              </w:rPr>
              <w:tab/>
            </w:r>
            <w:r w:rsidR="00C10A66">
              <w:rPr>
                <w:noProof/>
                <w:webHidden/>
              </w:rPr>
              <w:fldChar w:fldCharType="begin"/>
            </w:r>
            <w:r w:rsidR="00C10A66">
              <w:rPr>
                <w:noProof/>
                <w:webHidden/>
              </w:rPr>
              <w:instrText xml:space="preserve"> PAGEREF _Toc69471861 \h </w:instrText>
            </w:r>
            <w:r w:rsidR="00C10A66">
              <w:rPr>
                <w:noProof/>
                <w:webHidden/>
              </w:rPr>
            </w:r>
            <w:r w:rsidR="00C10A66">
              <w:rPr>
                <w:noProof/>
                <w:webHidden/>
              </w:rPr>
              <w:fldChar w:fldCharType="separate"/>
            </w:r>
            <w:r w:rsidR="00C10A66">
              <w:rPr>
                <w:noProof/>
                <w:webHidden/>
              </w:rPr>
              <w:t>46</w:t>
            </w:r>
            <w:r w:rsidR="00C10A66">
              <w:rPr>
                <w:noProof/>
                <w:webHidden/>
              </w:rPr>
              <w:fldChar w:fldCharType="end"/>
            </w:r>
          </w:hyperlink>
        </w:p>
        <w:p w14:paraId="1F829A8F" w14:textId="13627DD4" w:rsidR="00C10A66" w:rsidRDefault="00A85E97">
          <w:pPr>
            <w:pStyle w:val="Obsah3"/>
            <w:tabs>
              <w:tab w:val="right" w:leader="dot" w:pos="8776"/>
            </w:tabs>
            <w:rPr>
              <w:rFonts w:eastAsiaTheme="minorEastAsia"/>
              <w:noProof/>
              <w:sz w:val="24"/>
              <w:szCs w:val="24"/>
              <w:lang w:eastAsia="cs-CZ"/>
              <w14:numForm w14:val="default"/>
            </w:rPr>
          </w:pPr>
          <w:hyperlink w:anchor="_Toc69471862" w:history="1">
            <w:r w:rsidR="00C10A66" w:rsidRPr="00D07249">
              <w:rPr>
                <w:rStyle w:val="Hypertextovodkaz"/>
                <w:noProof/>
              </w:rPr>
              <w:t>5.4.5 Statická stránka</w:t>
            </w:r>
            <w:r w:rsidR="00C10A66">
              <w:rPr>
                <w:noProof/>
                <w:webHidden/>
              </w:rPr>
              <w:tab/>
            </w:r>
            <w:r w:rsidR="00C10A66">
              <w:rPr>
                <w:noProof/>
                <w:webHidden/>
              </w:rPr>
              <w:fldChar w:fldCharType="begin"/>
            </w:r>
            <w:r w:rsidR="00C10A66">
              <w:rPr>
                <w:noProof/>
                <w:webHidden/>
              </w:rPr>
              <w:instrText xml:space="preserve"> PAGEREF _Toc69471862 \h </w:instrText>
            </w:r>
            <w:r w:rsidR="00C10A66">
              <w:rPr>
                <w:noProof/>
                <w:webHidden/>
              </w:rPr>
            </w:r>
            <w:r w:rsidR="00C10A66">
              <w:rPr>
                <w:noProof/>
                <w:webHidden/>
              </w:rPr>
              <w:fldChar w:fldCharType="separate"/>
            </w:r>
            <w:r w:rsidR="00C10A66">
              <w:rPr>
                <w:noProof/>
                <w:webHidden/>
              </w:rPr>
              <w:t>46</w:t>
            </w:r>
            <w:r w:rsidR="00C10A66">
              <w:rPr>
                <w:noProof/>
                <w:webHidden/>
              </w:rPr>
              <w:fldChar w:fldCharType="end"/>
            </w:r>
          </w:hyperlink>
        </w:p>
        <w:p w14:paraId="707025EE" w14:textId="6736015E" w:rsidR="00C10A66" w:rsidRDefault="00A85E97">
          <w:pPr>
            <w:pStyle w:val="Obsah1"/>
            <w:tabs>
              <w:tab w:val="right" w:leader="dot" w:pos="8776"/>
            </w:tabs>
            <w:rPr>
              <w:rFonts w:eastAsiaTheme="minorEastAsia"/>
              <w:noProof/>
              <w:sz w:val="24"/>
              <w:szCs w:val="24"/>
              <w:lang w:eastAsia="cs-CZ"/>
              <w14:numForm w14:val="default"/>
            </w:rPr>
          </w:pPr>
          <w:hyperlink w:anchor="_Toc69471863" w:history="1">
            <w:r w:rsidR="00C10A66" w:rsidRPr="00D07249">
              <w:rPr>
                <w:rStyle w:val="Hypertextovodkaz"/>
                <w:noProof/>
              </w:rPr>
              <w:t>6 Metodologie testování a vyhodnocování</w:t>
            </w:r>
            <w:r w:rsidR="00C10A66">
              <w:rPr>
                <w:noProof/>
                <w:webHidden/>
              </w:rPr>
              <w:tab/>
            </w:r>
            <w:r w:rsidR="00C10A66">
              <w:rPr>
                <w:noProof/>
                <w:webHidden/>
              </w:rPr>
              <w:fldChar w:fldCharType="begin"/>
            </w:r>
            <w:r w:rsidR="00C10A66">
              <w:rPr>
                <w:noProof/>
                <w:webHidden/>
              </w:rPr>
              <w:instrText xml:space="preserve"> PAGEREF _Toc69471863 \h </w:instrText>
            </w:r>
            <w:r w:rsidR="00C10A66">
              <w:rPr>
                <w:noProof/>
                <w:webHidden/>
              </w:rPr>
            </w:r>
            <w:r w:rsidR="00C10A66">
              <w:rPr>
                <w:noProof/>
                <w:webHidden/>
              </w:rPr>
              <w:fldChar w:fldCharType="separate"/>
            </w:r>
            <w:r w:rsidR="00C10A66">
              <w:rPr>
                <w:noProof/>
                <w:webHidden/>
              </w:rPr>
              <w:t>47</w:t>
            </w:r>
            <w:r w:rsidR="00C10A66">
              <w:rPr>
                <w:noProof/>
                <w:webHidden/>
              </w:rPr>
              <w:fldChar w:fldCharType="end"/>
            </w:r>
          </w:hyperlink>
        </w:p>
        <w:p w14:paraId="196C0E54" w14:textId="0D7D4341" w:rsidR="00C10A66" w:rsidRDefault="00A85E97">
          <w:pPr>
            <w:pStyle w:val="Obsah2"/>
            <w:tabs>
              <w:tab w:val="right" w:leader="dot" w:pos="8776"/>
            </w:tabs>
            <w:rPr>
              <w:rFonts w:eastAsiaTheme="minorEastAsia"/>
              <w:noProof/>
              <w:sz w:val="24"/>
              <w:szCs w:val="24"/>
              <w:lang w:eastAsia="cs-CZ"/>
              <w14:numForm w14:val="default"/>
            </w:rPr>
          </w:pPr>
          <w:hyperlink w:anchor="_Toc69471864" w:history="1">
            <w:r w:rsidR="00C10A66" w:rsidRPr="00D07249">
              <w:rPr>
                <w:rStyle w:val="Hypertextovodkaz"/>
                <w:noProof/>
              </w:rPr>
              <w:t>6.1 Testovací aplikace</w:t>
            </w:r>
            <w:r w:rsidR="00C10A66">
              <w:rPr>
                <w:noProof/>
                <w:webHidden/>
              </w:rPr>
              <w:tab/>
            </w:r>
            <w:r w:rsidR="00C10A66">
              <w:rPr>
                <w:noProof/>
                <w:webHidden/>
              </w:rPr>
              <w:fldChar w:fldCharType="begin"/>
            </w:r>
            <w:r w:rsidR="00C10A66">
              <w:rPr>
                <w:noProof/>
                <w:webHidden/>
              </w:rPr>
              <w:instrText xml:space="preserve"> PAGEREF _Toc69471864 \h </w:instrText>
            </w:r>
            <w:r w:rsidR="00C10A66">
              <w:rPr>
                <w:noProof/>
                <w:webHidden/>
              </w:rPr>
            </w:r>
            <w:r w:rsidR="00C10A66">
              <w:rPr>
                <w:noProof/>
                <w:webHidden/>
              </w:rPr>
              <w:fldChar w:fldCharType="separate"/>
            </w:r>
            <w:r w:rsidR="00C10A66">
              <w:rPr>
                <w:noProof/>
                <w:webHidden/>
              </w:rPr>
              <w:t>47</w:t>
            </w:r>
            <w:r w:rsidR="00C10A66">
              <w:rPr>
                <w:noProof/>
                <w:webHidden/>
              </w:rPr>
              <w:fldChar w:fldCharType="end"/>
            </w:r>
          </w:hyperlink>
        </w:p>
        <w:p w14:paraId="616E7186" w14:textId="62B7F5F2" w:rsidR="00C10A66" w:rsidRDefault="00A85E97">
          <w:pPr>
            <w:pStyle w:val="Obsah2"/>
            <w:tabs>
              <w:tab w:val="right" w:leader="dot" w:pos="8776"/>
            </w:tabs>
            <w:rPr>
              <w:rFonts w:eastAsiaTheme="minorEastAsia"/>
              <w:noProof/>
              <w:sz w:val="24"/>
              <w:szCs w:val="24"/>
              <w:lang w:eastAsia="cs-CZ"/>
              <w14:numForm w14:val="default"/>
            </w:rPr>
          </w:pPr>
          <w:hyperlink w:anchor="_Toc69471865" w:history="1">
            <w:r w:rsidR="00C10A66" w:rsidRPr="00D07249">
              <w:rPr>
                <w:rStyle w:val="Hypertextovodkaz"/>
                <w:noProof/>
              </w:rPr>
              <w:t>6.2 Metody renderingu</w:t>
            </w:r>
            <w:r w:rsidR="00C10A66">
              <w:rPr>
                <w:noProof/>
                <w:webHidden/>
              </w:rPr>
              <w:tab/>
            </w:r>
            <w:r w:rsidR="00C10A66">
              <w:rPr>
                <w:noProof/>
                <w:webHidden/>
              </w:rPr>
              <w:fldChar w:fldCharType="begin"/>
            </w:r>
            <w:r w:rsidR="00C10A66">
              <w:rPr>
                <w:noProof/>
                <w:webHidden/>
              </w:rPr>
              <w:instrText xml:space="preserve"> PAGEREF _Toc69471865 \h </w:instrText>
            </w:r>
            <w:r w:rsidR="00C10A66">
              <w:rPr>
                <w:noProof/>
                <w:webHidden/>
              </w:rPr>
            </w:r>
            <w:r w:rsidR="00C10A66">
              <w:rPr>
                <w:noProof/>
                <w:webHidden/>
              </w:rPr>
              <w:fldChar w:fldCharType="separate"/>
            </w:r>
            <w:r w:rsidR="00C10A66">
              <w:rPr>
                <w:noProof/>
                <w:webHidden/>
              </w:rPr>
              <w:t>47</w:t>
            </w:r>
            <w:r w:rsidR="00C10A66">
              <w:rPr>
                <w:noProof/>
                <w:webHidden/>
              </w:rPr>
              <w:fldChar w:fldCharType="end"/>
            </w:r>
          </w:hyperlink>
        </w:p>
        <w:p w14:paraId="650606AE" w14:textId="1C5084E9" w:rsidR="00C10A66" w:rsidRDefault="00A85E97">
          <w:pPr>
            <w:pStyle w:val="Obsah2"/>
            <w:tabs>
              <w:tab w:val="right" w:leader="dot" w:pos="8776"/>
            </w:tabs>
            <w:rPr>
              <w:rFonts w:eastAsiaTheme="minorEastAsia"/>
              <w:noProof/>
              <w:sz w:val="24"/>
              <w:szCs w:val="24"/>
              <w:lang w:eastAsia="cs-CZ"/>
              <w14:numForm w14:val="default"/>
            </w:rPr>
          </w:pPr>
          <w:hyperlink w:anchor="_Toc69471866" w:history="1">
            <w:r w:rsidR="00C10A66" w:rsidRPr="00D07249">
              <w:rPr>
                <w:rStyle w:val="Hypertextovodkaz"/>
                <w:noProof/>
              </w:rPr>
              <w:t>6.3 Výkonnostní metriky</w:t>
            </w:r>
            <w:r w:rsidR="00C10A66">
              <w:rPr>
                <w:noProof/>
                <w:webHidden/>
              </w:rPr>
              <w:tab/>
            </w:r>
            <w:r w:rsidR="00C10A66">
              <w:rPr>
                <w:noProof/>
                <w:webHidden/>
              </w:rPr>
              <w:fldChar w:fldCharType="begin"/>
            </w:r>
            <w:r w:rsidR="00C10A66">
              <w:rPr>
                <w:noProof/>
                <w:webHidden/>
              </w:rPr>
              <w:instrText xml:space="preserve"> PAGEREF _Toc69471866 \h </w:instrText>
            </w:r>
            <w:r w:rsidR="00C10A66">
              <w:rPr>
                <w:noProof/>
                <w:webHidden/>
              </w:rPr>
            </w:r>
            <w:r w:rsidR="00C10A66">
              <w:rPr>
                <w:noProof/>
                <w:webHidden/>
              </w:rPr>
              <w:fldChar w:fldCharType="separate"/>
            </w:r>
            <w:r w:rsidR="00C10A66">
              <w:rPr>
                <w:noProof/>
                <w:webHidden/>
              </w:rPr>
              <w:t>47</w:t>
            </w:r>
            <w:r w:rsidR="00C10A66">
              <w:rPr>
                <w:noProof/>
                <w:webHidden/>
              </w:rPr>
              <w:fldChar w:fldCharType="end"/>
            </w:r>
          </w:hyperlink>
        </w:p>
        <w:p w14:paraId="333B3BB8" w14:textId="6F822335" w:rsidR="00C10A66" w:rsidRDefault="00A85E97">
          <w:pPr>
            <w:pStyle w:val="Obsah3"/>
            <w:tabs>
              <w:tab w:val="right" w:leader="dot" w:pos="8776"/>
            </w:tabs>
            <w:rPr>
              <w:rFonts w:eastAsiaTheme="minorEastAsia"/>
              <w:noProof/>
              <w:sz w:val="24"/>
              <w:szCs w:val="24"/>
              <w:lang w:eastAsia="cs-CZ"/>
              <w14:numForm w14:val="default"/>
            </w:rPr>
          </w:pPr>
          <w:hyperlink w:anchor="_Toc69471867" w:history="1">
            <w:r w:rsidR="00C10A66" w:rsidRPr="00D07249">
              <w:rPr>
                <w:rStyle w:val="Hypertextovodkaz"/>
                <w:noProof/>
              </w:rPr>
              <w:t>6.3.1 Syntetické měření pomocí Lighthouse</w:t>
            </w:r>
            <w:r w:rsidR="00C10A66">
              <w:rPr>
                <w:noProof/>
                <w:webHidden/>
              </w:rPr>
              <w:tab/>
            </w:r>
            <w:r w:rsidR="00C10A66">
              <w:rPr>
                <w:noProof/>
                <w:webHidden/>
              </w:rPr>
              <w:fldChar w:fldCharType="begin"/>
            </w:r>
            <w:r w:rsidR="00C10A66">
              <w:rPr>
                <w:noProof/>
                <w:webHidden/>
              </w:rPr>
              <w:instrText xml:space="preserve"> PAGEREF _Toc69471867 \h </w:instrText>
            </w:r>
            <w:r w:rsidR="00C10A66">
              <w:rPr>
                <w:noProof/>
                <w:webHidden/>
              </w:rPr>
            </w:r>
            <w:r w:rsidR="00C10A66">
              <w:rPr>
                <w:noProof/>
                <w:webHidden/>
              </w:rPr>
              <w:fldChar w:fldCharType="separate"/>
            </w:r>
            <w:r w:rsidR="00C10A66">
              <w:rPr>
                <w:noProof/>
                <w:webHidden/>
              </w:rPr>
              <w:t>48</w:t>
            </w:r>
            <w:r w:rsidR="00C10A66">
              <w:rPr>
                <w:noProof/>
                <w:webHidden/>
              </w:rPr>
              <w:fldChar w:fldCharType="end"/>
            </w:r>
          </w:hyperlink>
        </w:p>
        <w:p w14:paraId="026EDB03" w14:textId="0D916DBB" w:rsidR="00C10A66" w:rsidRDefault="00A85E97">
          <w:pPr>
            <w:pStyle w:val="Obsah3"/>
            <w:tabs>
              <w:tab w:val="right" w:leader="dot" w:pos="8776"/>
            </w:tabs>
            <w:rPr>
              <w:rFonts w:eastAsiaTheme="minorEastAsia"/>
              <w:noProof/>
              <w:sz w:val="24"/>
              <w:szCs w:val="24"/>
              <w:lang w:eastAsia="cs-CZ"/>
              <w14:numForm w14:val="default"/>
            </w:rPr>
          </w:pPr>
          <w:hyperlink w:anchor="_Toc69471868" w:history="1">
            <w:r w:rsidR="00C10A66" w:rsidRPr="00D07249">
              <w:rPr>
                <w:rStyle w:val="Hypertextovodkaz"/>
                <w:noProof/>
              </w:rPr>
              <w:t>6.3.2 Syntetické měření pomocí Pagespeed.cz</w:t>
            </w:r>
            <w:r w:rsidR="00C10A66">
              <w:rPr>
                <w:noProof/>
                <w:webHidden/>
              </w:rPr>
              <w:tab/>
            </w:r>
            <w:r w:rsidR="00C10A66">
              <w:rPr>
                <w:noProof/>
                <w:webHidden/>
              </w:rPr>
              <w:fldChar w:fldCharType="begin"/>
            </w:r>
            <w:r w:rsidR="00C10A66">
              <w:rPr>
                <w:noProof/>
                <w:webHidden/>
              </w:rPr>
              <w:instrText xml:space="preserve"> PAGEREF _Toc69471868 \h </w:instrText>
            </w:r>
            <w:r w:rsidR="00C10A66">
              <w:rPr>
                <w:noProof/>
                <w:webHidden/>
              </w:rPr>
            </w:r>
            <w:r w:rsidR="00C10A66">
              <w:rPr>
                <w:noProof/>
                <w:webHidden/>
              </w:rPr>
              <w:fldChar w:fldCharType="separate"/>
            </w:r>
            <w:r w:rsidR="00C10A66">
              <w:rPr>
                <w:noProof/>
                <w:webHidden/>
              </w:rPr>
              <w:t>48</w:t>
            </w:r>
            <w:r w:rsidR="00C10A66">
              <w:rPr>
                <w:noProof/>
                <w:webHidden/>
              </w:rPr>
              <w:fldChar w:fldCharType="end"/>
            </w:r>
          </w:hyperlink>
        </w:p>
        <w:p w14:paraId="71D4BB68" w14:textId="249283AB" w:rsidR="00C10A66" w:rsidRDefault="00A85E97">
          <w:pPr>
            <w:pStyle w:val="Obsah3"/>
            <w:tabs>
              <w:tab w:val="right" w:leader="dot" w:pos="8776"/>
            </w:tabs>
            <w:rPr>
              <w:rFonts w:eastAsiaTheme="minorEastAsia"/>
              <w:noProof/>
              <w:sz w:val="24"/>
              <w:szCs w:val="24"/>
              <w:lang w:eastAsia="cs-CZ"/>
              <w14:numForm w14:val="default"/>
            </w:rPr>
          </w:pPr>
          <w:hyperlink w:anchor="_Toc69471869" w:history="1">
            <w:r w:rsidR="00C10A66" w:rsidRPr="00D07249">
              <w:rPr>
                <w:rStyle w:val="Hypertextovodkaz"/>
                <w:noProof/>
              </w:rPr>
              <w:t>6.3.3 Měření reálných uživatelů</w:t>
            </w:r>
            <w:r w:rsidR="00C10A66">
              <w:rPr>
                <w:noProof/>
                <w:webHidden/>
              </w:rPr>
              <w:tab/>
            </w:r>
            <w:r w:rsidR="00C10A66">
              <w:rPr>
                <w:noProof/>
                <w:webHidden/>
              </w:rPr>
              <w:fldChar w:fldCharType="begin"/>
            </w:r>
            <w:r w:rsidR="00C10A66">
              <w:rPr>
                <w:noProof/>
                <w:webHidden/>
              </w:rPr>
              <w:instrText xml:space="preserve"> PAGEREF _Toc69471869 \h </w:instrText>
            </w:r>
            <w:r w:rsidR="00C10A66">
              <w:rPr>
                <w:noProof/>
                <w:webHidden/>
              </w:rPr>
            </w:r>
            <w:r w:rsidR="00C10A66">
              <w:rPr>
                <w:noProof/>
                <w:webHidden/>
              </w:rPr>
              <w:fldChar w:fldCharType="separate"/>
            </w:r>
            <w:r w:rsidR="00C10A66">
              <w:rPr>
                <w:noProof/>
                <w:webHidden/>
              </w:rPr>
              <w:t>48</w:t>
            </w:r>
            <w:r w:rsidR="00C10A66">
              <w:rPr>
                <w:noProof/>
                <w:webHidden/>
              </w:rPr>
              <w:fldChar w:fldCharType="end"/>
            </w:r>
          </w:hyperlink>
        </w:p>
        <w:p w14:paraId="09268344" w14:textId="7AFFDF11" w:rsidR="00C10A66" w:rsidRDefault="00A85E97">
          <w:pPr>
            <w:pStyle w:val="Obsah2"/>
            <w:tabs>
              <w:tab w:val="right" w:leader="dot" w:pos="8776"/>
            </w:tabs>
            <w:rPr>
              <w:rFonts w:eastAsiaTheme="minorEastAsia"/>
              <w:noProof/>
              <w:sz w:val="24"/>
              <w:szCs w:val="24"/>
              <w:lang w:eastAsia="cs-CZ"/>
              <w14:numForm w14:val="default"/>
            </w:rPr>
          </w:pPr>
          <w:hyperlink w:anchor="_Toc69471870" w:history="1">
            <w:r w:rsidR="00C10A66" w:rsidRPr="00D07249">
              <w:rPr>
                <w:rStyle w:val="Hypertextovodkaz"/>
                <w:noProof/>
              </w:rPr>
              <w:t>6.4 Měření SEO</w:t>
            </w:r>
            <w:r w:rsidR="00C10A66">
              <w:rPr>
                <w:noProof/>
                <w:webHidden/>
              </w:rPr>
              <w:tab/>
            </w:r>
            <w:r w:rsidR="00C10A66">
              <w:rPr>
                <w:noProof/>
                <w:webHidden/>
              </w:rPr>
              <w:fldChar w:fldCharType="begin"/>
            </w:r>
            <w:r w:rsidR="00C10A66">
              <w:rPr>
                <w:noProof/>
                <w:webHidden/>
              </w:rPr>
              <w:instrText xml:space="preserve"> PAGEREF _Toc69471870 \h </w:instrText>
            </w:r>
            <w:r w:rsidR="00C10A66">
              <w:rPr>
                <w:noProof/>
                <w:webHidden/>
              </w:rPr>
            </w:r>
            <w:r w:rsidR="00C10A66">
              <w:rPr>
                <w:noProof/>
                <w:webHidden/>
              </w:rPr>
              <w:fldChar w:fldCharType="separate"/>
            </w:r>
            <w:r w:rsidR="00C10A66">
              <w:rPr>
                <w:noProof/>
                <w:webHidden/>
              </w:rPr>
              <w:t>48</w:t>
            </w:r>
            <w:r w:rsidR="00C10A66">
              <w:rPr>
                <w:noProof/>
                <w:webHidden/>
              </w:rPr>
              <w:fldChar w:fldCharType="end"/>
            </w:r>
          </w:hyperlink>
        </w:p>
        <w:p w14:paraId="25868346" w14:textId="70D5DB3E" w:rsidR="00C10A66" w:rsidRDefault="00A85E97">
          <w:pPr>
            <w:pStyle w:val="Obsah3"/>
            <w:tabs>
              <w:tab w:val="right" w:leader="dot" w:pos="8776"/>
            </w:tabs>
            <w:rPr>
              <w:rFonts w:eastAsiaTheme="minorEastAsia"/>
              <w:noProof/>
              <w:sz w:val="24"/>
              <w:szCs w:val="24"/>
              <w:lang w:eastAsia="cs-CZ"/>
              <w14:numForm w14:val="default"/>
            </w:rPr>
          </w:pPr>
          <w:hyperlink w:anchor="_Toc69471871" w:history="1">
            <w:r w:rsidR="00C10A66" w:rsidRPr="00D07249">
              <w:rPr>
                <w:rStyle w:val="Hypertextovodkaz"/>
                <w:noProof/>
              </w:rPr>
              <w:t>6.4.1 Pozice ve vyhledávačích pro dosud neexistující produkty</w:t>
            </w:r>
            <w:r w:rsidR="00C10A66">
              <w:rPr>
                <w:noProof/>
                <w:webHidden/>
              </w:rPr>
              <w:tab/>
            </w:r>
            <w:r w:rsidR="00C10A66">
              <w:rPr>
                <w:noProof/>
                <w:webHidden/>
              </w:rPr>
              <w:fldChar w:fldCharType="begin"/>
            </w:r>
            <w:r w:rsidR="00C10A66">
              <w:rPr>
                <w:noProof/>
                <w:webHidden/>
              </w:rPr>
              <w:instrText xml:space="preserve"> PAGEREF _Toc69471871 \h </w:instrText>
            </w:r>
            <w:r w:rsidR="00C10A66">
              <w:rPr>
                <w:noProof/>
                <w:webHidden/>
              </w:rPr>
            </w:r>
            <w:r w:rsidR="00C10A66">
              <w:rPr>
                <w:noProof/>
                <w:webHidden/>
              </w:rPr>
              <w:fldChar w:fldCharType="separate"/>
            </w:r>
            <w:r w:rsidR="00C10A66">
              <w:rPr>
                <w:noProof/>
                <w:webHidden/>
              </w:rPr>
              <w:t>49</w:t>
            </w:r>
            <w:r w:rsidR="00C10A66">
              <w:rPr>
                <w:noProof/>
                <w:webHidden/>
              </w:rPr>
              <w:fldChar w:fldCharType="end"/>
            </w:r>
          </w:hyperlink>
        </w:p>
        <w:p w14:paraId="3466D76B" w14:textId="3C67261E" w:rsidR="00C10A66" w:rsidRDefault="00A85E97">
          <w:pPr>
            <w:pStyle w:val="Obsah3"/>
            <w:tabs>
              <w:tab w:val="right" w:leader="dot" w:pos="8776"/>
            </w:tabs>
            <w:rPr>
              <w:rFonts w:eastAsiaTheme="minorEastAsia"/>
              <w:noProof/>
              <w:sz w:val="24"/>
              <w:szCs w:val="24"/>
              <w:lang w:eastAsia="cs-CZ"/>
              <w14:numForm w14:val="default"/>
            </w:rPr>
          </w:pPr>
          <w:hyperlink w:anchor="_Toc69471872" w:history="1">
            <w:r w:rsidR="00C10A66" w:rsidRPr="00D07249">
              <w:rPr>
                <w:rStyle w:val="Hypertextovodkaz"/>
                <w:noProof/>
              </w:rPr>
              <w:t>6.4.1.1 Výsledek vyhledávání</w:t>
            </w:r>
            <w:r w:rsidR="00C10A66">
              <w:rPr>
                <w:noProof/>
                <w:webHidden/>
              </w:rPr>
              <w:tab/>
            </w:r>
            <w:r w:rsidR="00C10A66">
              <w:rPr>
                <w:noProof/>
                <w:webHidden/>
              </w:rPr>
              <w:fldChar w:fldCharType="begin"/>
            </w:r>
            <w:r w:rsidR="00C10A66">
              <w:rPr>
                <w:noProof/>
                <w:webHidden/>
              </w:rPr>
              <w:instrText xml:space="preserve"> PAGEREF _Toc69471872 \h </w:instrText>
            </w:r>
            <w:r w:rsidR="00C10A66">
              <w:rPr>
                <w:noProof/>
                <w:webHidden/>
              </w:rPr>
            </w:r>
            <w:r w:rsidR="00C10A66">
              <w:rPr>
                <w:noProof/>
                <w:webHidden/>
              </w:rPr>
              <w:fldChar w:fldCharType="separate"/>
            </w:r>
            <w:r w:rsidR="00C10A66">
              <w:rPr>
                <w:noProof/>
                <w:webHidden/>
              </w:rPr>
              <w:t>49</w:t>
            </w:r>
            <w:r w:rsidR="00C10A66">
              <w:rPr>
                <w:noProof/>
                <w:webHidden/>
              </w:rPr>
              <w:fldChar w:fldCharType="end"/>
            </w:r>
          </w:hyperlink>
        </w:p>
        <w:p w14:paraId="6862E62E" w14:textId="02BB19C6" w:rsidR="00C10A66" w:rsidRDefault="00A85E97">
          <w:pPr>
            <w:pStyle w:val="Obsah3"/>
            <w:tabs>
              <w:tab w:val="right" w:leader="dot" w:pos="8776"/>
            </w:tabs>
            <w:rPr>
              <w:rFonts w:eastAsiaTheme="minorEastAsia"/>
              <w:noProof/>
              <w:sz w:val="24"/>
              <w:szCs w:val="24"/>
              <w:lang w:eastAsia="cs-CZ"/>
              <w14:numForm w14:val="default"/>
            </w:rPr>
          </w:pPr>
          <w:hyperlink w:anchor="_Toc69471873" w:history="1">
            <w:r w:rsidR="00C10A66" w:rsidRPr="00D07249">
              <w:rPr>
                <w:rStyle w:val="Hypertextovodkaz"/>
                <w:noProof/>
              </w:rPr>
              <w:t>6.4.1.2 Google product snippet</w:t>
            </w:r>
            <w:r w:rsidR="00C10A66">
              <w:rPr>
                <w:noProof/>
                <w:webHidden/>
              </w:rPr>
              <w:tab/>
            </w:r>
            <w:r w:rsidR="00C10A66">
              <w:rPr>
                <w:noProof/>
                <w:webHidden/>
              </w:rPr>
              <w:fldChar w:fldCharType="begin"/>
            </w:r>
            <w:r w:rsidR="00C10A66">
              <w:rPr>
                <w:noProof/>
                <w:webHidden/>
              </w:rPr>
              <w:instrText xml:space="preserve"> PAGEREF _Toc69471873 \h </w:instrText>
            </w:r>
            <w:r w:rsidR="00C10A66">
              <w:rPr>
                <w:noProof/>
                <w:webHidden/>
              </w:rPr>
            </w:r>
            <w:r w:rsidR="00C10A66">
              <w:rPr>
                <w:noProof/>
                <w:webHidden/>
              </w:rPr>
              <w:fldChar w:fldCharType="separate"/>
            </w:r>
            <w:r w:rsidR="00C10A66">
              <w:rPr>
                <w:noProof/>
                <w:webHidden/>
              </w:rPr>
              <w:t>49</w:t>
            </w:r>
            <w:r w:rsidR="00C10A66">
              <w:rPr>
                <w:noProof/>
                <w:webHidden/>
              </w:rPr>
              <w:fldChar w:fldCharType="end"/>
            </w:r>
          </w:hyperlink>
        </w:p>
        <w:p w14:paraId="35256966" w14:textId="516FA5EE" w:rsidR="00C10A66" w:rsidRDefault="00A85E97">
          <w:pPr>
            <w:pStyle w:val="Obsah3"/>
            <w:tabs>
              <w:tab w:val="right" w:leader="dot" w:pos="8776"/>
            </w:tabs>
            <w:rPr>
              <w:rFonts w:eastAsiaTheme="minorEastAsia"/>
              <w:noProof/>
              <w:sz w:val="24"/>
              <w:szCs w:val="24"/>
              <w:lang w:eastAsia="cs-CZ"/>
              <w14:numForm w14:val="default"/>
            </w:rPr>
          </w:pPr>
          <w:hyperlink w:anchor="_Toc69471874" w:history="1">
            <w:r w:rsidR="00C10A66" w:rsidRPr="00D07249">
              <w:rPr>
                <w:rStyle w:val="Hypertextovodkaz"/>
                <w:noProof/>
              </w:rPr>
              <w:t>6.4.1.3 Facebook snippet</w:t>
            </w:r>
            <w:r w:rsidR="00C10A66">
              <w:rPr>
                <w:noProof/>
                <w:webHidden/>
              </w:rPr>
              <w:tab/>
            </w:r>
            <w:r w:rsidR="00C10A66">
              <w:rPr>
                <w:noProof/>
                <w:webHidden/>
              </w:rPr>
              <w:fldChar w:fldCharType="begin"/>
            </w:r>
            <w:r w:rsidR="00C10A66">
              <w:rPr>
                <w:noProof/>
                <w:webHidden/>
              </w:rPr>
              <w:instrText xml:space="preserve"> PAGEREF _Toc69471874 \h </w:instrText>
            </w:r>
            <w:r w:rsidR="00C10A66">
              <w:rPr>
                <w:noProof/>
                <w:webHidden/>
              </w:rPr>
            </w:r>
            <w:r w:rsidR="00C10A66">
              <w:rPr>
                <w:noProof/>
                <w:webHidden/>
              </w:rPr>
              <w:fldChar w:fldCharType="separate"/>
            </w:r>
            <w:r w:rsidR="00C10A66">
              <w:rPr>
                <w:noProof/>
                <w:webHidden/>
              </w:rPr>
              <w:t>49</w:t>
            </w:r>
            <w:r w:rsidR="00C10A66">
              <w:rPr>
                <w:noProof/>
                <w:webHidden/>
              </w:rPr>
              <w:fldChar w:fldCharType="end"/>
            </w:r>
          </w:hyperlink>
        </w:p>
        <w:p w14:paraId="77493D1A" w14:textId="119DE56D" w:rsidR="00C10A66" w:rsidRDefault="00A85E97">
          <w:pPr>
            <w:pStyle w:val="Obsah1"/>
            <w:tabs>
              <w:tab w:val="right" w:leader="dot" w:pos="8776"/>
            </w:tabs>
            <w:rPr>
              <w:rFonts w:eastAsiaTheme="minorEastAsia"/>
              <w:noProof/>
              <w:sz w:val="24"/>
              <w:szCs w:val="24"/>
              <w:lang w:eastAsia="cs-CZ"/>
              <w14:numForm w14:val="default"/>
            </w:rPr>
          </w:pPr>
          <w:hyperlink w:anchor="_Toc69471875" w:history="1">
            <w:r w:rsidR="00C10A66" w:rsidRPr="00D07249">
              <w:rPr>
                <w:rStyle w:val="Hypertextovodkaz"/>
                <w:noProof/>
              </w:rPr>
              <w:t>7 Implementace</w:t>
            </w:r>
            <w:r w:rsidR="00C10A66">
              <w:rPr>
                <w:noProof/>
                <w:webHidden/>
              </w:rPr>
              <w:tab/>
            </w:r>
            <w:r w:rsidR="00C10A66">
              <w:rPr>
                <w:noProof/>
                <w:webHidden/>
              </w:rPr>
              <w:fldChar w:fldCharType="begin"/>
            </w:r>
            <w:r w:rsidR="00C10A66">
              <w:rPr>
                <w:noProof/>
                <w:webHidden/>
              </w:rPr>
              <w:instrText xml:space="preserve"> PAGEREF _Toc69471875 \h </w:instrText>
            </w:r>
            <w:r w:rsidR="00C10A66">
              <w:rPr>
                <w:noProof/>
                <w:webHidden/>
              </w:rPr>
            </w:r>
            <w:r w:rsidR="00C10A66">
              <w:rPr>
                <w:noProof/>
                <w:webHidden/>
              </w:rPr>
              <w:fldChar w:fldCharType="separate"/>
            </w:r>
            <w:r w:rsidR="00C10A66">
              <w:rPr>
                <w:noProof/>
                <w:webHidden/>
              </w:rPr>
              <w:t>50</w:t>
            </w:r>
            <w:r w:rsidR="00C10A66">
              <w:rPr>
                <w:noProof/>
                <w:webHidden/>
              </w:rPr>
              <w:fldChar w:fldCharType="end"/>
            </w:r>
          </w:hyperlink>
        </w:p>
        <w:p w14:paraId="4FBA007C" w14:textId="73DFC3A6" w:rsidR="00C10A66" w:rsidRDefault="00A85E97">
          <w:pPr>
            <w:pStyle w:val="Obsah2"/>
            <w:tabs>
              <w:tab w:val="right" w:leader="dot" w:pos="8776"/>
            </w:tabs>
            <w:rPr>
              <w:rFonts w:eastAsiaTheme="minorEastAsia"/>
              <w:noProof/>
              <w:sz w:val="24"/>
              <w:szCs w:val="24"/>
              <w:lang w:eastAsia="cs-CZ"/>
              <w14:numForm w14:val="default"/>
            </w:rPr>
          </w:pPr>
          <w:hyperlink w:anchor="_Toc69471876" w:history="1">
            <w:r w:rsidR="00C10A66" w:rsidRPr="00D07249">
              <w:rPr>
                <w:rStyle w:val="Hypertextovodkaz"/>
                <w:noProof/>
              </w:rPr>
              <w:t>7.1 Technologie pro implementaci</w:t>
            </w:r>
            <w:r w:rsidR="00C10A66">
              <w:rPr>
                <w:noProof/>
                <w:webHidden/>
              </w:rPr>
              <w:tab/>
            </w:r>
            <w:r w:rsidR="00C10A66">
              <w:rPr>
                <w:noProof/>
                <w:webHidden/>
              </w:rPr>
              <w:fldChar w:fldCharType="begin"/>
            </w:r>
            <w:r w:rsidR="00C10A66">
              <w:rPr>
                <w:noProof/>
                <w:webHidden/>
              </w:rPr>
              <w:instrText xml:space="preserve"> PAGEREF _Toc69471876 \h </w:instrText>
            </w:r>
            <w:r w:rsidR="00C10A66">
              <w:rPr>
                <w:noProof/>
                <w:webHidden/>
              </w:rPr>
            </w:r>
            <w:r w:rsidR="00C10A66">
              <w:rPr>
                <w:noProof/>
                <w:webHidden/>
              </w:rPr>
              <w:fldChar w:fldCharType="separate"/>
            </w:r>
            <w:r w:rsidR="00C10A66">
              <w:rPr>
                <w:noProof/>
                <w:webHidden/>
              </w:rPr>
              <w:t>50</w:t>
            </w:r>
            <w:r w:rsidR="00C10A66">
              <w:rPr>
                <w:noProof/>
                <w:webHidden/>
              </w:rPr>
              <w:fldChar w:fldCharType="end"/>
            </w:r>
          </w:hyperlink>
        </w:p>
        <w:p w14:paraId="2DB18092" w14:textId="310E17AB" w:rsidR="00C10A66" w:rsidRDefault="00A85E97">
          <w:pPr>
            <w:pStyle w:val="Obsah2"/>
            <w:tabs>
              <w:tab w:val="right" w:leader="dot" w:pos="8776"/>
            </w:tabs>
            <w:rPr>
              <w:rFonts w:eastAsiaTheme="minorEastAsia"/>
              <w:noProof/>
              <w:sz w:val="24"/>
              <w:szCs w:val="24"/>
              <w:lang w:eastAsia="cs-CZ"/>
              <w14:numForm w14:val="default"/>
            </w:rPr>
          </w:pPr>
          <w:hyperlink w:anchor="_Toc69471877" w:history="1">
            <w:r w:rsidR="00C10A66" w:rsidRPr="00D07249">
              <w:rPr>
                <w:rStyle w:val="Hypertextovodkaz"/>
                <w:noProof/>
              </w:rPr>
              <w:t>7.2 Jednostránková aplikace</w:t>
            </w:r>
            <w:r w:rsidR="00C10A66">
              <w:rPr>
                <w:noProof/>
                <w:webHidden/>
              </w:rPr>
              <w:tab/>
            </w:r>
            <w:r w:rsidR="00C10A66">
              <w:rPr>
                <w:noProof/>
                <w:webHidden/>
              </w:rPr>
              <w:fldChar w:fldCharType="begin"/>
            </w:r>
            <w:r w:rsidR="00C10A66">
              <w:rPr>
                <w:noProof/>
                <w:webHidden/>
              </w:rPr>
              <w:instrText xml:space="preserve"> PAGEREF _Toc69471877 \h </w:instrText>
            </w:r>
            <w:r w:rsidR="00C10A66">
              <w:rPr>
                <w:noProof/>
                <w:webHidden/>
              </w:rPr>
            </w:r>
            <w:r w:rsidR="00C10A66">
              <w:rPr>
                <w:noProof/>
                <w:webHidden/>
              </w:rPr>
              <w:fldChar w:fldCharType="separate"/>
            </w:r>
            <w:r w:rsidR="00C10A66">
              <w:rPr>
                <w:noProof/>
                <w:webHidden/>
              </w:rPr>
              <w:t>50</w:t>
            </w:r>
            <w:r w:rsidR="00C10A66">
              <w:rPr>
                <w:noProof/>
                <w:webHidden/>
              </w:rPr>
              <w:fldChar w:fldCharType="end"/>
            </w:r>
          </w:hyperlink>
        </w:p>
        <w:p w14:paraId="0D9E2D9F" w14:textId="07F0E03E" w:rsidR="00C10A66" w:rsidRDefault="00A85E97">
          <w:pPr>
            <w:pStyle w:val="Obsah3"/>
            <w:tabs>
              <w:tab w:val="right" w:leader="dot" w:pos="8776"/>
            </w:tabs>
            <w:rPr>
              <w:rFonts w:eastAsiaTheme="minorEastAsia"/>
              <w:noProof/>
              <w:sz w:val="24"/>
              <w:szCs w:val="24"/>
              <w:lang w:eastAsia="cs-CZ"/>
              <w14:numForm w14:val="default"/>
            </w:rPr>
          </w:pPr>
          <w:hyperlink w:anchor="_Toc69471878" w:history="1">
            <w:r w:rsidR="00C10A66" w:rsidRPr="00D07249">
              <w:rPr>
                <w:rStyle w:val="Hypertextovodkaz"/>
                <w:noProof/>
              </w:rPr>
              <w:t>7.2.1 A/B proxy</w:t>
            </w:r>
            <w:r w:rsidR="00C10A66">
              <w:rPr>
                <w:noProof/>
                <w:webHidden/>
              </w:rPr>
              <w:tab/>
            </w:r>
            <w:r w:rsidR="00C10A66">
              <w:rPr>
                <w:noProof/>
                <w:webHidden/>
              </w:rPr>
              <w:fldChar w:fldCharType="begin"/>
            </w:r>
            <w:r w:rsidR="00C10A66">
              <w:rPr>
                <w:noProof/>
                <w:webHidden/>
              </w:rPr>
              <w:instrText xml:space="preserve"> PAGEREF _Toc69471878 \h </w:instrText>
            </w:r>
            <w:r w:rsidR="00C10A66">
              <w:rPr>
                <w:noProof/>
                <w:webHidden/>
              </w:rPr>
            </w:r>
            <w:r w:rsidR="00C10A66">
              <w:rPr>
                <w:noProof/>
                <w:webHidden/>
              </w:rPr>
              <w:fldChar w:fldCharType="separate"/>
            </w:r>
            <w:r w:rsidR="00C10A66">
              <w:rPr>
                <w:noProof/>
                <w:webHidden/>
              </w:rPr>
              <w:t>51</w:t>
            </w:r>
            <w:r w:rsidR="00C10A66">
              <w:rPr>
                <w:noProof/>
                <w:webHidden/>
              </w:rPr>
              <w:fldChar w:fldCharType="end"/>
            </w:r>
          </w:hyperlink>
        </w:p>
        <w:p w14:paraId="0848D24E" w14:textId="36C772A5" w:rsidR="00C10A66" w:rsidRDefault="00A85E97">
          <w:pPr>
            <w:pStyle w:val="Obsah3"/>
            <w:tabs>
              <w:tab w:val="right" w:leader="dot" w:pos="8776"/>
            </w:tabs>
            <w:rPr>
              <w:rFonts w:eastAsiaTheme="minorEastAsia"/>
              <w:noProof/>
              <w:sz w:val="24"/>
              <w:szCs w:val="24"/>
              <w:lang w:eastAsia="cs-CZ"/>
              <w14:numForm w14:val="default"/>
            </w:rPr>
          </w:pPr>
          <w:hyperlink w:anchor="_Toc69471879" w:history="1">
            <w:r w:rsidR="00C10A66" w:rsidRPr="00D07249">
              <w:rPr>
                <w:rStyle w:val="Hypertextovodkaz"/>
                <w:noProof/>
              </w:rPr>
              <w:t>7.2.2 Sbírání metrik reálných uživatelů</w:t>
            </w:r>
            <w:r w:rsidR="00C10A66">
              <w:rPr>
                <w:noProof/>
                <w:webHidden/>
              </w:rPr>
              <w:tab/>
            </w:r>
            <w:r w:rsidR="00C10A66">
              <w:rPr>
                <w:noProof/>
                <w:webHidden/>
              </w:rPr>
              <w:fldChar w:fldCharType="begin"/>
            </w:r>
            <w:r w:rsidR="00C10A66">
              <w:rPr>
                <w:noProof/>
                <w:webHidden/>
              </w:rPr>
              <w:instrText xml:space="preserve"> PAGEREF _Toc69471879 \h </w:instrText>
            </w:r>
            <w:r w:rsidR="00C10A66">
              <w:rPr>
                <w:noProof/>
                <w:webHidden/>
              </w:rPr>
            </w:r>
            <w:r w:rsidR="00C10A66">
              <w:rPr>
                <w:noProof/>
                <w:webHidden/>
              </w:rPr>
              <w:fldChar w:fldCharType="separate"/>
            </w:r>
            <w:r w:rsidR="00C10A66">
              <w:rPr>
                <w:noProof/>
                <w:webHidden/>
              </w:rPr>
              <w:t>51</w:t>
            </w:r>
            <w:r w:rsidR="00C10A66">
              <w:rPr>
                <w:noProof/>
                <w:webHidden/>
              </w:rPr>
              <w:fldChar w:fldCharType="end"/>
            </w:r>
          </w:hyperlink>
        </w:p>
        <w:p w14:paraId="6CB8ADE2" w14:textId="30B58DC9" w:rsidR="00C10A66" w:rsidRDefault="00A85E97">
          <w:pPr>
            <w:pStyle w:val="Obsah3"/>
            <w:tabs>
              <w:tab w:val="right" w:leader="dot" w:pos="8776"/>
            </w:tabs>
            <w:rPr>
              <w:rFonts w:eastAsiaTheme="minorEastAsia"/>
              <w:noProof/>
              <w:sz w:val="24"/>
              <w:szCs w:val="24"/>
              <w:lang w:eastAsia="cs-CZ"/>
              <w14:numForm w14:val="default"/>
            </w:rPr>
          </w:pPr>
          <w:hyperlink w:anchor="_Toc69471880" w:history="1">
            <w:r w:rsidR="00C10A66" w:rsidRPr="00D07249">
              <w:rPr>
                <w:rStyle w:val="Hypertextovodkaz"/>
                <w:noProof/>
              </w:rPr>
              <w:t>7.2.3 Farní události</w:t>
            </w:r>
            <w:r w:rsidR="00C10A66">
              <w:rPr>
                <w:noProof/>
                <w:webHidden/>
              </w:rPr>
              <w:tab/>
            </w:r>
            <w:r w:rsidR="00C10A66">
              <w:rPr>
                <w:noProof/>
                <w:webHidden/>
              </w:rPr>
              <w:fldChar w:fldCharType="begin"/>
            </w:r>
            <w:r w:rsidR="00C10A66">
              <w:rPr>
                <w:noProof/>
                <w:webHidden/>
              </w:rPr>
              <w:instrText xml:space="preserve"> PAGEREF _Toc69471880 \h </w:instrText>
            </w:r>
            <w:r w:rsidR="00C10A66">
              <w:rPr>
                <w:noProof/>
                <w:webHidden/>
              </w:rPr>
            </w:r>
            <w:r w:rsidR="00C10A66">
              <w:rPr>
                <w:noProof/>
                <w:webHidden/>
              </w:rPr>
              <w:fldChar w:fldCharType="separate"/>
            </w:r>
            <w:r w:rsidR="00C10A66">
              <w:rPr>
                <w:noProof/>
                <w:webHidden/>
              </w:rPr>
              <w:t>51</w:t>
            </w:r>
            <w:r w:rsidR="00C10A66">
              <w:rPr>
                <w:noProof/>
                <w:webHidden/>
              </w:rPr>
              <w:fldChar w:fldCharType="end"/>
            </w:r>
          </w:hyperlink>
        </w:p>
        <w:p w14:paraId="03F3B61C" w14:textId="2F6AA68E" w:rsidR="00C10A66" w:rsidRDefault="00A85E97">
          <w:pPr>
            <w:pStyle w:val="Obsah3"/>
            <w:tabs>
              <w:tab w:val="right" w:leader="dot" w:pos="8776"/>
            </w:tabs>
            <w:rPr>
              <w:rFonts w:eastAsiaTheme="minorEastAsia"/>
              <w:noProof/>
              <w:sz w:val="24"/>
              <w:szCs w:val="24"/>
              <w:lang w:eastAsia="cs-CZ"/>
              <w14:numForm w14:val="default"/>
            </w:rPr>
          </w:pPr>
          <w:hyperlink w:anchor="_Toc69471881" w:history="1">
            <w:r w:rsidR="00C10A66" w:rsidRPr="00D07249">
              <w:rPr>
                <w:rStyle w:val="Hypertextovodkaz"/>
                <w:noProof/>
              </w:rPr>
              <w:t>7.2.4 FE aplikace</w:t>
            </w:r>
            <w:r w:rsidR="00C10A66">
              <w:rPr>
                <w:noProof/>
                <w:webHidden/>
              </w:rPr>
              <w:tab/>
            </w:r>
            <w:r w:rsidR="00C10A66">
              <w:rPr>
                <w:noProof/>
                <w:webHidden/>
              </w:rPr>
              <w:fldChar w:fldCharType="begin"/>
            </w:r>
            <w:r w:rsidR="00C10A66">
              <w:rPr>
                <w:noProof/>
                <w:webHidden/>
              </w:rPr>
              <w:instrText xml:space="preserve"> PAGEREF _Toc69471881 \h </w:instrText>
            </w:r>
            <w:r w:rsidR="00C10A66">
              <w:rPr>
                <w:noProof/>
                <w:webHidden/>
              </w:rPr>
            </w:r>
            <w:r w:rsidR="00C10A66">
              <w:rPr>
                <w:noProof/>
                <w:webHidden/>
              </w:rPr>
              <w:fldChar w:fldCharType="separate"/>
            </w:r>
            <w:r w:rsidR="00C10A66">
              <w:rPr>
                <w:noProof/>
                <w:webHidden/>
              </w:rPr>
              <w:t>51</w:t>
            </w:r>
            <w:r w:rsidR="00C10A66">
              <w:rPr>
                <w:noProof/>
                <w:webHidden/>
              </w:rPr>
              <w:fldChar w:fldCharType="end"/>
            </w:r>
          </w:hyperlink>
        </w:p>
        <w:p w14:paraId="379DFF27" w14:textId="543D31E3" w:rsidR="00C10A66" w:rsidRDefault="00A85E97">
          <w:pPr>
            <w:pStyle w:val="Obsah2"/>
            <w:tabs>
              <w:tab w:val="right" w:leader="dot" w:pos="8776"/>
            </w:tabs>
            <w:rPr>
              <w:rFonts w:eastAsiaTheme="minorEastAsia"/>
              <w:noProof/>
              <w:sz w:val="24"/>
              <w:szCs w:val="24"/>
              <w:lang w:eastAsia="cs-CZ"/>
              <w14:numForm w14:val="default"/>
            </w:rPr>
          </w:pPr>
          <w:hyperlink w:anchor="_Toc69471882" w:history="1">
            <w:r w:rsidR="00C10A66" w:rsidRPr="00D07249">
              <w:rPr>
                <w:rStyle w:val="Hypertextovodkaz"/>
                <w:noProof/>
              </w:rPr>
              <w:t>7.3 Sbírání metrik</w:t>
            </w:r>
            <w:r w:rsidR="00C10A66">
              <w:rPr>
                <w:noProof/>
                <w:webHidden/>
              </w:rPr>
              <w:tab/>
            </w:r>
            <w:r w:rsidR="00C10A66">
              <w:rPr>
                <w:noProof/>
                <w:webHidden/>
              </w:rPr>
              <w:fldChar w:fldCharType="begin"/>
            </w:r>
            <w:r w:rsidR="00C10A66">
              <w:rPr>
                <w:noProof/>
                <w:webHidden/>
              </w:rPr>
              <w:instrText xml:space="preserve"> PAGEREF _Toc69471882 \h </w:instrText>
            </w:r>
            <w:r w:rsidR="00C10A66">
              <w:rPr>
                <w:noProof/>
                <w:webHidden/>
              </w:rPr>
            </w:r>
            <w:r w:rsidR="00C10A66">
              <w:rPr>
                <w:noProof/>
                <w:webHidden/>
              </w:rPr>
              <w:fldChar w:fldCharType="separate"/>
            </w:r>
            <w:r w:rsidR="00C10A66">
              <w:rPr>
                <w:noProof/>
                <w:webHidden/>
              </w:rPr>
              <w:t>51</w:t>
            </w:r>
            <w:r w:rsidR="00C10A66">
              <w:rPr>
                <w:noProof/>
                <w:webHidden/>
              </w:rPr>
              <w:fldChar w:fldCharType="end"/>
            </w:r>
          </w:hyperlink>
        </w:p>
        <w:p w14:paraId="435250BC" w14:textId="643712DE" w:rsidR="00C10A66" w:rsidRDefault="00A85E97">
          <w:pPr>
            <w:pStyle w:val="Obsah2"/>
            <w:tabs>
              <w:tab w:val="right" w:leader="dot" w:pos="8776"/>
            </w:tabs>
            <w:rPr>
              <w:rFonts w:eastAsiaTheme="minorEastAsia"/>
              <w:noProof/>
              <w:sz w:val="24"/>
              <w:szCs w:val="24"/>
              <w:lang w:eastAsia="cs-CZ"/>
              <w14:numForm w14:val="default"/>
            </w:rPr>
          </w:pPr>
          <w:hyperlink w:anchor="_Toc69471883" w:history="1">
            <w:r w:rsidR="00C10A66" w:rsidRPr="00D07249">
              <w:rPr>
                <w:rStyle w:val="Hypertextovodkaz"/>
                <w:noProof/>
              </w:rPr>
              <w:t>7.4 Jednostránková aplikace</w:t>
            </w:r>
            <w:r w:rsidR="00C10A66">
              <w:rPr>
                <w:noProof/>
                <w:webHidden/>
              </w:rPr>
              <w:tab/>
            </w:r>
            <w:r w:rsidR="00C10A66">
              <w:rPr>
                <w:noProof/>
                <w:webHidden/>
              </w:rPr>
              <w:fldChar w:fldCharType="begin"/>
            </w:r>
            <w:r w:rsidR="00C10A66">
              <w:rPr>
                <w:noProof/>
                <w:webHidden/>
              </w:rPr>
              <w:instrText xml:space="preserve"> PAGEREF _Toc69471883 \h </w:instrText>
            </w:r>
            <w:r w:rsidR="00C10A66">
              <w:rPr>
                <w:noProof/>
                <w:webHidden/>
              </w:rPr>
            </w:r>
            <w:r w:rsidR="00C10A66">
              <w:rPr>
                <w:noProof/>
                <w:webHidden/>
              </w:rPr>
              <w:fldChar w:fldCharType="separate"/>
            </w:r>
            <w:r w:rsidR="00C10A66">
              <w:rPr>
                <w:noProof/>
                <w:webHidden/>
              </w:rPr>
              <w:t>51</w:t>
            </w:r>
            <w:r w:rsidR="00C10A66">
              <w:rPr>
                <w:noProof/>
                <w:webHidden/>
              </w:rPr>
              <w:fldChar w:fldCharType="end"/>
            </w:r>
          </w:hyperlink>
        </w:p>
        <w:p w14:paraId="47F026C5" w14:textId="4AEAA620" w:rsidR="00C10A66" w:rsidRDefault="00A85E97">
          <w:pPr>
            <w:pStyle w:val="Obsah2"/>
            <w:tabs>
              <w:tab w:val="right" w:leader="dot" w:pos="8776"/>
            </w:tabs>
            <w:rPr>
              <w:rFonts w:eastAsiaTheme="minorEastAsia"/>
              <w:noProof/>
              <w:sz w:val="24"/>
              <w:szCs w:val="24"/>
              <w:lang w:eastAsia="cs-CZ"/>
              <w14:numForm w14:val="default"/>
            </w:rPr>
          </w:pPr>
          <w:hyperlink w:anchor="_Toc69471884" w:history="1">
            <w:r w:rsidR="00C10A66" w:rsidRPr="00D07249">
              <w:rPr>
                <w:rStyle w:val="Hypertextovodkaz"/>
                <w:noProof/>
              </w:rPr>
              <w:t>7.5 E-shop</w:t>
            </w:r>
            <w:r w:rsidR="00C10A66">
              <w:rPr>
                <w:noProof/>
                <w:webHidden/>
              </w:rPr>
              <w:tab/>
            </w:r>
            <w:r w:rsidR="00C10A66">
              <w:rPr>
                <w:noProof/>
                <w:webHidden/>
              </w:rPr>
              <w:fldChar w:fldCharType="begin"/>
            </w:r>
            <w:r w:rsidR="00C10A66">
              <w:rPr>
                <w:noProof/>
                <w:webHidden/>
              </w:rPr>
              <w:instrText xml:space="preserve"> PAGEREF _Toc69471884 \h </w:instrText>
            </w:r>
            <w:r w:rsidR="00C10A66">
              <w:rPr>
                <w:noProof/>
                <w:webHidden/>
              </w:rPr>
            </w:r>
            <w:r w:rsidR="00C10A66">
              <w:rPr>
                <w:noProof/>
                <w:webHidden/>
              </w:rPr>
              <w:fldChar w:fldCharType="separate"/>
            </w:r>
            <w:r w:rsidR="00C10A66">
              <w:rPr>
                <w:noProof/>
                <w:webHidden/>
              </w:rPr>
              <w:t>52</w:t>
            </w:r>
            <w:r w:rsidR="00C10A66">
              <w:rPr>
                <w:noProof/>
                <w:webHidden/>
              </w:rPr>
              <w:fldChar w:fldCharType="end"/>
            </w:r>
          </w:hyperlink>
        </w:p>
        <w:p w14:paraId="630C31AD" w14:textId="00779A66" w:rsidR="00C10A66" w:rsidRDefault="00A85E97">
          <w:pPr>
            <w:pStyle w:val="Obsah3"/>
            <w:tabs>
              <w:tab w:val="right" w:leader="dot" w:pos="8776"/>
            </w:tabs>
            <w:rPr>
              <w:rFonts w:eastAsiaTheme="minorEastAsia"/>
              <w:noProof/>
              <w:sz w:val="24"/>
              <w:szCs w:val="24"/>
              <w:lang w:eastAsia="cs-CZ"/>
              <w14:numForm w14:val="default"/>
            </w:rPr>
          </w:pPr>
          <w:hyperlink w:anchor="_Toc69471885" w:history="1">
            <w:r w:rsidR="00C10A66" w:rsidRPr="00D07249">
              <w:rPr>
                <w:rStyle w:val="Hypertextovodkaz"/>
                <w:noProof/>
              </w:rPr>
              <w:t>7.5.1 Backend</w:t>
            </w:r>
            <w:r w:rsidR="00C10A66">
              <w:rPr>
                <w:noProof/>
                <w:webHidden/>
              </w:rPr>
              <w:tab/>
            </w:r>
            <w:r w:rsidR="00C10A66">
              <w:rPr>
                <w:noProof/>
                <w:webHidden/>
              </w:rPr>
              <w:fldChar w:fldCharType="begin"/>
            </w:r>
            <w:r w:rsidR="00C10A66">
              <w:rPr>
                <w:noProof/>
                <w:webHidden/>
              </w:rPr>
              <w:instrText xml:space="preserve"> PAGEREF _Toc69471885 \h </w:instrText>
            </w:r>
            <w:r w:rsidR="00C10A66">
              <w:rPr>
                <w:noProof/>
                <w:webHidden/>
              </w:rPr>
            </w:r>
            <w:r w:rsidR="00C10A66">
              <w:rPr>
                <w:noProof/>
                <w:webHidden/>
              </w:rPr>
              <w:fldChar w:fldCharType="separate"/>
            </w:r>
            <w:r w:rsidR="00C10A66">
              <w:rPr>
                <w:noProof/>
                <w:webHidden/>
              </w:rPr>
              <w:t>52</w:t>
            </w:r>
            <w:r w:rsidR="00C10A66">
              <w:rPr>
                <w:noProof/>
                <w:webHidden/>
              </w:rPr>
              <w:fldChar w:fldCharType="end"/>
            </w:r>
          </w:hyperlink>
        </w:p>
        <w:p w14:paraId="65DA9914" w14:textId="044BA6E0" w:rsidR="00C10A66" w:rsidRDefault="00A85E97">
          <w:pPr>
            <w:pStyle w:val="Obsah3"/>
            <w:tabs>
              <w:tab w:val="right" w:leader="dot" w:pos="8776"/>
            </w:tabs>
            <w:rPr>
              <w:rFonts w:eastAsiaTheme="minorEastAsia"/>
              <w:noProof/>
              <w:sz w:val="24"/>
              <w:szCs w:val="24"/>
              <w:lang w:eastAsia="cs-CZ"/>
              <w14:numForm w14:val="default"/>
            </w:rPr>
          </w:pPr>
          <w:hyperlink w:anchor="_Toc69471886" w:history="1">
            <w:r w:rsidR="00C10A66" w:rsidRPr="00D07249">
              <w:rPr>
                <w:rStyle w:val="Hypertextovodkaz"/>
                <w:noProof/>
              </w:rPr>
              <w:t>7.5.2 FE aplikace</w:t>
            </w:r>
            <w:r w:rsidR="00C10A66">
              <w:rPr>
                <w:noProof/>
                <w:webHidden/>
              </w:rPr>
              <w:tab/>
            </w:r>
            <w:r w:rsidR="00C10A66">
              <w:rPr>
                <w:noProof/>
                <w:webHidden/>
              </w:rPr>
              <w:fldChar w:fldCharType="begin"/>
            </w:r>
            <w:r w:rsidR="00C10A66">
              <w:rPr>
                <w:noProof/>
                <w:webHidden/>
              </w:rPr>
              <w:instrText xml:space="preserve"> PAGEREF _Toc69471886 \h </w:instrText>
            </w:r>
            <w:r w:rsidR="00C10A66">
              <w:rPr>
                <w:noProof/>
                <w:webHidden/>
              </w:rPr>
            </w:r>
            <w:r w:rsidR="00C10A66">
              <w:rPr>
                <w:noProof/>
                <w:webHidden/>
              </w:rPr>
              <w:fldChar w:fldCharType="separate"/>
            </w:r>
            <w:r w:rsidR="00C10A66">
              <w:rPr>
                <w:noProof/>
                <w:webHidden/>
              </w:rPr>
              <w:t>52</w:t>
            </w:r>
            <w:r w:rsidR="00C10A66">
              <w:rPr>
                <w:noProof/>
                <w:webHidden/>
              </w:rPr>
              <w:fldChar w:fldCharType="end"/>
            </w:r>
          </w:hyperlink>
        </w:p>
        <w:p w14:paraId="0E2F8F4D" w14:textId="6D20CF42" w:rsidR="00C10A66" w:rsidRDefault="00A85E97">
          <w:pPr>
            <w:pStyle w:val="Obsah1"/>
            <w:tabs>
              <w:tab w:val="right" w:leader="dot" w:pos="8776"/>
            </w:tabs>
            <w:rPr>
              <w:rFonts w:eastAsiaTheme="minorEastAsia"/>
              <w:noProof/>
              <w:sz w:val="24"/>
              <w:szCs w:val="24"/>
              <w:lang w:eastAsia="cs-CZ"/>
              <w14:numForm w14:val="default"/>
            </w:rPr>
          </w:pPr>
          <w:hyperlink w:anchor="_Toc69471887" w:history="1">
            <w:r w:rsidR="00C10A66" w:rsidRPr="00D07249">
              <w:rPr>
                <w:rStyle w:val="Hypertextovodkaz"/>
                <w:noProof/>
              </w:rPr>
              <w:t>8 Vyhodnocení</w:t>
            </w:r>
            <w:r w:rsidR="00C10A66">
              <w:rPr>
                <w:noProof/>
                <w:webHidden/>
              </w:rPr>
              <w:tab/>
            </w:r>
            <w:r w:rsidR="00C10A66">
              <w:rPr>
                <w:noProof/>
                <w:webHidden/>
              </w:rPr>
              <w:fldChar w:fldCharType="begin"/>
            </w:r>
            <w:r w:rsidR="00C10A66">
              <w:rPr>
                <w:noProof/>
                <w:webHidden/>
              </w:rPr>
              <w:instrText xml:space="preserve"> PAGEREF _Toc69471887 \h </w:instrText>
            </w:r>
            <w:r w:rsidR="00C10A66">
              <w:rPr>
                <w:noProof/>
                <w:webHidden/>
              </w:rPr>
            </w:r>
            <w:r w:rsidR="00C10A66">
              <w:rPr>
                <w:noProof/>
                <w:webHidden/>
              </w:rPr>
              <w:fldChar w:fldCharType="separate"/>
            </w:r>
            <w:r w:rsidR="00C10A66">
              <w:rPr>
                <w:noProof/>
                <w:webHidden/>
              </w:rPr>
              <w:t>53</w:t>
            </w:r>
            <w:r w:rsidR="00C10A66">
              <w:rPr>
                <w:noProof/>
                <w:webHidden/>
              </w:rPr>
              <w:fldChar w:fldCharType="end"/>
            </w:r>
          </w:hyperlink>
        </w:p>
        <w:p w14:paraId="51993A30" w14:textId="3CFC3C05" w:rsidR="00C10A66" w:rsidRDefault="00A85E97">
          <w:pPr>
            <w:pStyle w:val="Obsah1"/>
            <w:tabs>
              <w:tab w:val="right" w:leader="dot" w:pos="8776"/>
            </w:tabs>
            <w:rPr>
              <w:rFonts w:eastAsiaTheme="minorEastAsia"/>
              <w:noProof/>
              <w:sz w:val="24"/>
              <w:szCs w:val="24"/>
              <w:lang w:eastAsia="cs-CZ"/>
              <w14:numForm w14:val="default"/>
            </w:rPr>
          </w:pPr>
          <w:hyperlink w:anchor="_Toc69471888" w:history="1">
            <w:r w:rsidR="00C10A66" w:rsidRPr="00D07249">
              <w:rPr>
                <w:rStyle w:val="Hypertextovodkaz"/>
                <w:noProof/>
              </w:rPr>
              <w:t>9 TODOs</w:t>
            </w:r>
            <w:r w:rsidR="00C10A66">
              <w:rPr>
                <w:noProof/>
                <w:webHidden/>
              </w:rPr>
              <w:tab/>
            </w:r>
            <w:r w:rsidR="00C10A66">
              <w:rPr>
                <w:noProof/>
                <w:webHidden/>
              </w:rPr>
              <w:fldChar w:fldCharType="begin"/>
            </w:r>
            <w:r w:rsidR="00C10A66">
              <w:rPr>
                <w:noProof/>
                <w:webHidden/>
              </w:rPr>
              <w:instrText xml:space="preserve"> PAGEREF _Toc69471888 \h </w:instrText>
            </w:r>
            <w:r w:rsidR="00C10A66">
              <w:rPr>
                <w:noProof/>
                <w:webHidden/>
              </w:rPr>
            </w:r>
            <w:r w:rsidR="00C10A66">
              <w:rPr>
                <w:noProof/>
                <w:webHidden/>
              </w:rPr>
              <w:fldChar w:fldCharType="separate"/>
            </w:r>
            <w:r w:rsidR="00C10A66">
              <w:rPr>
                <w:noProof/>
                <w:webHidden/>
              </w:rPr>
              <w:t>54</w:t>
            </w:r>
            <w:r w:rsidR="00C10A66">
              <w:rPr>
                <w:noProof/>
                <w:webHidden/>
              </w:rPr>
              <w:fldChar w:fldCharType="end"/>
            </w:r>
          </w:hyperlink>
        </w:p>
        <w:p w14:paraId="7E5A2CA2" w14:textId="32CAEC57" w:rsidR="00C10A66" w:rsidRDefault="00A85E97">
          <w:pPr>
            <w:pStyle w:val="Obsah1"/>
            <w:tabs>
              <w:tab w:val="right" w:leader="dot" w:pos="8776"/>
            </w:tabs>
            <w:rPr>
              <w:rFonts w:eastAsiaTheme="minorEastAsia"/>
              <w:noProof/>
              <w:sz w:val="24"/>
              <w:szCs w:val="24"/>
              <w:lang w:eastAsia="cs-CZ"/>
              <w14:numForm w14:val="default"/>
            </w:rPr>
          </w:pPr>
          <w:hyperlink w:anchor="_Toc69471889" w:history="1">
            <w:r w:rsidR="00C10A66" w:rsidRPr="00D07249">
              <w:rPr>
                <w:rStyle w:val="Hypertextovodkaz"/>
                <w:noProof/>
              </w:rPr>
              <w:t>10 Otázky ke konzultaci</w:t>
            </w:r>
            <w:r w:rsidR="00C10A66">
              <w:rPr>
                <w:noProof/>
                <w:webHidden/>
              </w:rPr>
              <w:tab/>
            </w:r>
            <w:r w:rsidR="00C10A66">
              <w:rPr>
                <w:noProof/>
                <w:webHidden/>
              </w:rPr>
              <w:fldChar w:fldCharType="begin"/>
            </w:r>
            <w:r w:rsidR="00C10A66">
              <w:rPr>
                <w:noProof/>
                <w:webHidden/>
              </w:rPr>
              <w:instrText xml:space="preserve"> PAGEREF _Toc69471889 \h </w:instrText>
            </w:r>
            <w:r w:rsidR="00C10A66">
              <w:rPr>
                <w:noProof/>
                <w:webHidden/>
              </w:rPr>
            </w:r>
            <w:r w:rsidR="00C10A66">
              <w:rPr>
                <w:noProof/>
                <w:webHidden/>
              </w:rPr>
              <w:fldChar w:fldCharType="separate"/>
            </w:r>
            <w:r w:rsidR="00C10A66">
              <w:rPr>
                <w:noProof/>
                <w:webHidden/>
              </w:rPr>
              <w:t>55</w:t>
            </w:r>
            <w:r w:rsidR="00C10A66">
              <w:rPr>
                <w:noProof/>
                <w:webHidden/>
              </w:rPr>
              <w:fldChar w:fldCharType="end"/>
            </w:r>
          </w:hyperlink>
        </w:p>
        <w:p w14:paraId="646F43F3" w14:textId="4ECFB9D0" w:rsidR="00C10A66" w:rsidRDefault="00A85E97">
          <w:pPr>
            <w:pStyle w:val="Obsah1"/>
            <w:tabs>
              <w:tab w:val="right" w:leader="dot" w:pos="8776"/>
            </w:tabs>
            <w:rPr>
              <w:rFonts w:eastAsiaTheme="minorEastAsia"/>
              <w:noProof/>
              <w:sz w:val="24"/>
              <w:szCs w:val="24"/>
              <w:lang w:eastAsia="cs-CZ"/>
              <w14:numForm w14:val="default"/>
            </w:rPr>
          </w:pPr>
          <w:hyperlink w:anchor="_Toc69471890" w:history="1">
            <w:r w:rsidR="00C10A66" w:rsidRPr="00D07249">
              <w:rPr>
                <w:rStyle w:val="Hypertextovodkaz"/>
                <w:noProof/>
              </w:rPr>
              <w:t>Závěr</w:t>
            </w:r>
            <w:r w:rsidR="00C10A66">
              <w:rPr>
                <w:noProof/>
                <w:webHidden/>
              </w:rPr>
              <w:tab/>
            </w:r>
            <w:r w:rsidR="00C10A66">
              <w:rPr>
                <w:noProof/>
                <w:webHidden/>
              </w:rPr>
              <w:fldChar w:fldCharType="begin"/>
            </w:r>
            <w:r w:rsidR="00C10A66">
              <w:rPr>
                <w:noProof/>
                <w:webHidden/>
              </w:rPr>
              <w:instrText xml:space="preserve"> PAGEREF _Toc69471890 \h </w:instrText>
            </w:r>
            <w:r w:rsidR="00C10A66">
              <w:rPr>
                <w:noProof/>
                <w:webHidden/>
              </w:rPr>
            </w:r>
            <w:r w:rsidR="00C10A66">
              <w:rPr>
                <w:noProof/>
                <w:webHidden/>
              </w:rPr>
              <w:fldChar w:fldCharType="separate"/>
            </w:r>
            <w:r w:rsidR="00C10A66">
              <w:rPr>
                <w:noProof/>
                <w:webHidden/>
              </w:rPr>
              <w:t>56</w:t>
            </w:r>
            <w:r w:rsidR="00C10A66">
              <w:rPr>
                <w:noProof/>
                <w:webHidden/>
              </w:rPr>
              <w:fldChar w:fldCharType="end"/>
            </w:r>
          </w:hyperlink>
        </w:p>
        <w:p w14:paraId="1B8EC049" w14:textId="21C9834A" w:rsidR="00C10A66" w:rsidRDefault="00A85E97">
          <w:pPr>
            <w:pStyle w:val="Obsah1"/>
            <w:tabs>
              <w:tab w:val="right" w:leader="dot" w:pos="8776"/>
            </w:tabs>
            <w:rPr>
              <w:rFonts w:eastAsiaTheme="minorEastAsia"/>
              <w:noProof/>
              <w:sz w:val="24"/>
              <w:szCs w:val="24"/>
              <w:lang w:eastAsia="cs-CZ"/>
              <w14:numForm w14:val="default"/>
            </w:rPr>
          </w:pPr>
          <w:hyperlink w:anchor="_Toc69471891" w:history="1">
            <w:r w:rsidR="00C10A66" w:rsidRPr="00D07249">
              <w:rPr>
                <w:rStyle w:val="Hypertextovodkaz"/>
                <w:noProof/>
              </w:rPr>
              <w:t>Použitá literatura</w:t>
            </w:r>
            <w:r w:rsidR="00C10A66">
              <w:rPr>
                <w:noProof/>
                <w:webHidden/>
              </w:rPr>
              <w:tab/>
            </w:r>
            <w:r w:rsidR="00C10A66">
              <w:rPr>
                <w:noProof/>
                <w:webHidden/>
              </w:rPr>
              <w:fldChar w:fldCharType="begin"/>
            </w:r>
            <w:r w:rsidR="00C10A66">
              <w:rPr>
                <w:noProof/>
                <w:webHidden/>
              </w:rPr>
              <w:instrText xml:space="preserve"> PAGEREF _Toc69471891 \h </w:instrText>
            </w:r>
            <w:r w:rsidR="00C10A66">
              <w:rPr>
                <w:noProof/>
                <w:webHidden/>
              </w:rPr>
            </w:r>
            <w:r w:rsidR="00C10A66">
              <w:rPr>
                <w:noProof/>
                <w:webHidden/>
              </w:rPr>
              <w:fldChar w:fldCharType="separate"/>
            </w:r>
            <w:r w:rsidR="00C10A66">
              <w:rPr>
                <w:noProof/>
                <w:webHidden/>
              </w:rPr>
              <w:t>57</w:t>
            </w:r>
            <w:r w:rsidR="00C10A66">
              <w:rPr>
                <w:noProof/>
                <w:webHidden/>
              </w:rPr>
              <w:fldChar w:fldCharType="end"/>
            </w:r>
          </w:hyperlink>
        </w:p>
        <w:p w14:paraId="4E735F6D" w14:textId="11AE4E6C" w:rsidR="00C10A66" w:rsidRDefault="00A85E97">
          <w:pPr>
            <w:pStyle w:val="Obsah1"/>
            <w:tabs>
              <w:tab w:val="right" w:leader="dot" w:pos="8776"/>
            </w:tabs>
            <w:rPr>
              <w:rFonts w:eastAsiaTheme="minorEastAsia"/>
              <w:noProof/>
              <w:sz w:val="24"/>
              <w:szCs w:val="24"/>
              <w:lang w:eastAsia="cs-CZ"/>
              <w14:numForm w14:val="default"/>
            </w:rPr>
          </w:pPr>
          <w:hyperlink w:anchor="_Toc69471892" w:history="1">
            <w:r w:rsidR="00C10A66" w:rsidRPr="00D07249">
              <w:rPr>
                <w:rStyle w:val="Hypertextovodkaz"/>
                <w:noProof/>
              </w:rPr>
              <w:t>Přílohy</w:t>
            </w:r>
            <w:r w:rsidR="00C10A66">
              <w:rPr>
                <w:noProof/>
                <w:webHidden/>
              </w:rPr>
              <w:tab/>
            </w:r>
            <w:r w:rsidR="00C10A66">
              <w:rPr>
                <w:noProof/>
                <w:webHidden/>
              </w:rPr>
              <w:fldChar w:fldCharType="begin"/>
            </w:r>
            <w:r w:rsidR="00C10A66">
              <w:rPr>
                <w:noProof/>
                <w:webHidden/>
              </w:rPr>
              <w:instrText xml:space="preserve"> PAGEREF _Toc69471892 \h </w:instrText>
            </w:r>
            <w:r w:rsidR="00C10A66">
              <w:rPr>
                <w:noProof/>
                <w:webHidden/>
              </w:rPr>
            </w:r>
            <w:r w:rsidR="00C10A66">
              <w:rPr>
                <w:noProof/>
                <w:webHidden/>
              </w:rPr>
              <w:fldChar w:fldCharType="separate"/>
            </w:r>
            <w:r w:rsidR="00C10A66">
              <w:rPr>
                <w:noProof/>
                <w:webHidden/>
              </w:rPr>
              <w:t>I</w:t>
            </w:r>
            <w:r w:rsidR="00C10A66">
              <w:rPr>
                <w:noProof/>
                <w:webHidden/>
              </w:rPr>
              <w:fldChar w:fldCharType="end"/>
            </w:r>
          </w:hyperlink>
        </w:p>
        <w:p w14:paraId="3B20A733" w14:textId="5B310127" w:rsidR="00C10A66" w:rsidRDefault="00A85E97">
          <w:pPr>
            <w:pStyle w:val="Obsah2"/>
            <w:tabs>
              <w:tab w:val="right" w:leader="dot" w:pos="8776"/>
            </w:tabs>
            <w:rPr>
              <w:rFonts w:eastAsiaTheme="minorEastAsia"/>
              <w:noProof/>
              <w:sz w:val="24"/>
              <w:szCs w:val="24"/>
              <w:lang w:eastAsia="cs-CZ"/>
              <w14:numForm w14:val="default"/>
            </w:rPr>
          </w:pPr>
          <w:hyperlink w:anchor="_Toc69471893" w:history="1">
            <w:r w:rsidR="00C10A66" w:rsidRPr="00D07249">
              <w:rPr>
                <w:rStyle w:val="Hypertextovodkaz"/>
                <w:noProof/>
              </w:rPr>
              <w:t>Příloha A: Wireframe aplikace farní sbírky</w:t>
            </w:r>
            <w:r w:rsidR="00C10A66">
              <w:rPr>
                <w:noProof/>
                <w:webHidden/>
              </w:rPr>
              <w:tab/>
            </w:r>
            <w:r w:rsidR="00C10A66">
              <w:rPr>
                <w:noProof/>
                <w:webHidden/>
              </w:rPr>
              <w:fldChar w:fldCharType="begin"/>
            </w:r>
            <w:r w:rsidR="00C10A66">
              <w:rPr>
                <w:noProof/>
                <w:webHidden/>
              </w:rPr>
              <w:instrText xml:space="preserve"> PAGEREF _Toc69471893 \h </w:instrText>
            </w:r>
            <w:r w:rsidR="00C10A66">
              <w:rPr>
                <w:noProof/>
                <w:webHidden/>
              </w:rPr>
            </w:r>
            <w:r w:rsidR="00C10A66">
              <w:rPr>
                <w:noProof/>
                <w:webHidden/>
              </w:rPr>
              <w:fldChar w:fldCharType="separate"/>
            </w:r>
            <w:r w:rsidR="00C10A66">
              <w:rPr>
                <w:noProof/>
                <w:webHidden/>
              </w:rPr>
              <w:t>I</w:t>
            </w:r>
            <w:r w:rsidR="00C10A66">
              <w:rPr>
                <w:noProof/>
                <w:webHidden/>
              </w:rPr>
              <w:fldChar w:fldCharType="end"/>
            </w:r>
          </w:hyperlink>
        </w:p>
        <w:p w14:paraId="6EBB17C1" w14:textId="06ECC62B" w:rsidR="00C10A66" w:rsidRDefault="00A85E97">
          <w:pPr>
            <w:pStyle w:val="Obsah2"/>
            <w:tabs>
              <w:tab w:val="right" w:leader="dot" w:pos="8776"/>
            </w:tabs>
            <w:rPr>
              <w:rFonts w:eastAsiaTheme="minorEastAsia"/>
              <w:noProof/>
              <w:sz w:val="24"/>
              <w:szCs w:val="24"/>
              <w:lang w:eastAsia="cs-CZ"/>
              <w14:numForm w14:val="default"/>
            </w:rPr>
          </w:pPr>
          <w:hyperlink w:anchor="_Toc69471894" w:history="1">
            <w:r w:rsidR="00C10A66" w:rsidRPr="00D07249">
              <w:rPr>
                <w:rStyle w:val="Hypertextovodkaz"/>
                <w:noProof/>
              </w:rPr>
              <w:t>Příloha B: Wireframe e-shop zahradnictví</w:t>
            </w:r>
            <w:r w:rsidR="00C10A66">
              <w:rPr>
                <w:noProof/>
                <w:webHidden/>
              </w:rPr>
              <w:tab/>
            </w:r>
            <w:r w:rsidR="00C10A66">
              <w:rPr>
                <w:noProof/>
                <w:webHidden/>
              </w:rPr>
              <w:fldChar w:fldCharType="begin"/>
            </w:r>
            <w:r w:rsidR="00C10A66">
              <w:rPr>
                <w:noProof/>
                <w:webHidden/>
              </w:rPr>
              <w:instrText xml:space="preserve"> PAGEREF _Toc69471894 \h </w:instrText>
            </w:r>
            <w:r w:rsidR="00C10A66">
              <w:rPr>
                <w:noProof/>
                <w:webHidden/>
              </w:rPr>
            </w:r>
            <w:r w:rsidR="00C10A66">
              <w:rPr>
                <w:noProof/>
                <w:webHidden/>
              </w:rPr>
              <w:fldChar w:fldCharType="separate"/>
            </w:r>
            <w:r w:rsidR="00C10A66">
              <w:rPr>
                <w:noProof/>
                <w:webHidden/>
              </w:rPr>
              <w:t>I</w:t>
            </w:r>
            <w:r w:rsidR="00C10A66">
              <w:rPr>
                <w:noProof/>
                <w:webHidden/>
              </w:rPr>
              <w:fldChar w:fldCharType="end"/>
            </w:r>
          </w:hyperlink>
        </w:p>
        <w:p w14:paraId="6C279EF4" w14:textId="1A8B4B37" w:rsidR="00D9373F" w:rsidRPr="00CC2A1F" w:rsidRDefault="00D9373F" w:rsidP="00D9373F">
          <w:r w:rsidRPr="00CC2A1F">
            <w:rPr>
              <w:b/>
              <w:bCs/>
              <w:highlight w:val="cyan"/>
            </w:rPr>
            <w:fldChar w:fldCharType="end"/>
          </w:r>
        </w:p>
      </w:sdtContent>
    </w:sdt>
    <w:p w14:paraId="706177F7" w14:textId="77777777" w:rsidR="001466B0" w:rsidRPr="00CC2A1F" w:rsidRDefault="001466B0" w:rsidP="001466B0">
      <w:pPr>
        <w:sectPr w:rsidR="001466B0" w:rsidRPr="00CC2A1F" w:rsidSect="00FA0C12">
          <w:footerReference w:type="default" r:id="rId15"/>
          <w:pgSz w:w="11906" w:h="16838" w:code="9"/>
          <w:pgMar w:top="1418" w:right="1418" w:bottom="1418" w:left="1418" w:header="709" w:footer="709" w:gutter="284"/>
          <w:cols w:space="708"/>
          <w:docGrid w:linePitch="360"/>
        </w:sectPr>
      </w:pPr>
    </w:p>
    <w:p w14:paraId="5A1A3CFE" w14:textId="3BA2D210" w:rsidR="001466B0" w:rsidRPr="00CC2A1F" w:rsidRDefault="001466B0" w:rsidP="001466B0"/>
    <w:p w14:paraId="4709E84F" w14:textId="3D6E4B6E" w:rsidR="0002754A" w:rsidRPr="00CC2A1F" w:rsidRDefault="0002754A" w:rsidP="00C167FC">
      <w:pPr>
        <w:pStyle w:val="Nadpisnzvyjin"/>
      </w:pPr>
      <w:r w:rsidRPr="00CC2A1F">
        <w:lastRenderedPageBreak/>
        <w:t xml:space="preserve">Seznam obrázků </w:t>
      </w:r>
    </w:p>
    <w:p w14:paraId="673EE7F4" w14:textId="2A108DAE" w:rsidR="00725B48" w:rsidRPr="00CC2A1F" w:rsidRDefault="00725B48">
      <w:pPr>
        <w:pStyle w:val="Seznamobrzk"/>
        <w:tabs>
          <w:tab w:val="right" w:leader="dot" w:pos="8776"/>
        </w:tabs>
        <w:rPr>
          <w:rFonts w:eastAsiaTheme="minorEastAsia"/>
          <w:noProof/>
          <w:lang w:eastAsia="cs-CZ"/>
          <w14:numForm w14:val="default"/>
        </w:rPr>
      </w:pPr>
      <w:r w:rsidRPr="00CC2A1F">
        <w:fldChar w:fldCharType="begin"/>
      </w:r>
      <w:r w:rsidRPr="00CC2A1F">
        <w:instrText xml:space="preserve"> TOC \h \z \c "Obr." </w:instrText>
      </w:r>
      <w:r w:rsidRPr="00CC2A1F">
        <w:fldChar w:fldCharType="separate"/>
      </w:r>
      <w:hyperlink w:anchor="_Toc529974559" w:history="1">
        <w:r w:rsidRPr="00CC2A1F">
          <w:rPr>
            <w:rStyle w:val="Hypertextovodkaz"/>
            <w:noProof/>
          </w:rPr>
          <w:t>Obr. 1.1 Četnosti různých velikostí bot v populaci žen, mužů a dětí (vlastní zpracování)</w:t>
        </w:r>
        <w:r w:rsidRPr="00CC2A1F">
          <w:rPr>
            <w:noProof/>
            <w:webHidden/>
          </w:rPr>
          <w:tab/>
        </w:r>
        <w:r w:rsidRPr="00CC2A1F">
          <w:rPr>
            <w:noProof/>
            <w:webHidden/>
          </w:rPr>
          <w:fldChar w:fldCharType="begin"/>
        </w:r>
        <w:r w:rsidRPr="00CC2A1F">
          <w:rPr>
            <w:noProof/>
            <w:webHidden/>
          </w:rPr>
          <w:instrText xml:space="preserve"> PAGEREF _Toc529974559 \h </w:instrText>
        </w:r>
        <w:r w:rsidRPr="00CC2A1F">
          <w:rPr>
            <w:noProof/>
            <w:webHidden/>
          </w:rPr>
        </w:r>
        <w:r w:rsidRPr="00CC2A1F">
          <w:rPr>
            <w:noProof/>
            <w:webHidden/>
          </w:rPr>
          <w:fldChar w:fldCharType="separate"/>
        </w:r>
        <w:r w:rsidR="00604368" w:rsidRPr="00CC2A1F">
          <w:rPr>
            <w:noProof/>
            <w:webHidden/>
          </w:rPr>
          <w:t>13</w:t>
        </w:r>
        <w:r w:rsidRPr="00CC2A1F">
          <w:rPr>
            <w:noProof/>
            <w:webHidden/>
          </w:rPr>
          <w:fldChar w:fldCharType="end"/>
        </w:r>
      </w:hyperlink>
    </w:p>
    <w:p w14:paraId="6F75976D" w14:textId="44883645" w:rsidR="00725B48" w:rsidRPr="00CC2A1F" w:rsidRDefault="00725B48" w:rsidP="009F04E0">
      <w:r w:rsidRPr="00CC2A1F">
        <w:fldChar w:fldCharType="end"/>
      </w:r>
    </w:p>
    <w:p w14:paraId="22CC0A58" w14:textId="6E6505FE" w:rsidR="009F04E0" w:rsidRPr="00CC2A1F" w:rsidRDefault="009F04E0" w:rsidP="009F04E0">
      <w:r w:rsidRPr="00CC2A1F">
        <w:t>Poznámka: Seznam obrázků</w:t>
      </w:r>
      <w:r w:rsidR="00283565" w:rsidRPr="00CC2A1F">
        <w:t xml:space="preserve"> j</w:t>
      </w:r>
      <w:r w:rsidRPr="00CC2A1F">
        <w:t>e vhodn</w:t>
      </w:r>
      <w:r w:rsidR="00283565" w:rsidRPr="00CC2A1F">
        <w:t>ý</w:t>
      </w:r>
      <w:r w:rsidRPr="00CC2A1F">
        <w:t xml:space="preserve"> použít, pokud počet obrázků v textu práce je větší než 20. Seznam grafů </w:t>
      </w:r>
      <w:r w:rsidR="00283565" w:rsidRPr="00CC2A1F">
        <w:t>j</w:t>
      </w:r>
      <w:r w:rsidRPr="00CC2A1F">
        <w:t>e vhodn</w:t>
      </w:r>
      <w:r w:rsidR="00283565" w:rsidRPr="00CC2A1F">
        <w:t>ý</w:t>
      </w:r>
      <w:r w:rsidRPr="00CC2A1F">
        <w:t xml:space="preserve"> použít pouze v případě, že autor práce rozlišuje mezi obrázkem a grafem. Seznam grafů je utvářen, pokud je počet grafů větší než 20. V této šabloně </w:t>
      </w:r>
      <w:r w:rsidR="00725B48" w:rsidRPr="00CC2A1F">
        <w:t>závěrečné</w:t>
      </w:r>
      <w:r w:rsidRPr="00CC2A1F">
        <w:t xml:space="preserve"> práce se grafy a obrázky nerozlišují. </w:t>
      </w:r>
    </w:p>
    <w:p w14:paraId="49B3758D" w14:textId="3277CFC7" w:rsidR="0002754A" w:rsidRPr="00CC2A1F" w:rsidRDefault="0002754A" w:rsidP="00C167FC">
      <w:pPr>
        <w:pStyle w:val="Nadpisnzvyjin"/>
      </w:pPr>
      <w:r w:rsidRPr="00CC2A1F">
        <w:lastRenderedPageBreak/>
        <w:t xml:space="preserve">Seznam tabulek </w:t>
      </w:r>
    </w:p>
    <w:p w14:paraId="341D36C7" w14:textId="301CC20B" w:rsidR="00725B48" w:rsidRPr="00CC2A1F" w:rsidRDefault="00725B48">
      <w:pPr>
        <w:pStyle w:val="Seznamobrzk"/>
        <w:tabs>
          <w:tab w:val="right" w:leader="dot" w:pos="8776"/>
        </w:tabs>
        <w:rPr>
          <w:rFonts w:eastAsiaTheme="minorEastAsia"/>
          <w:noProof/>
          <w:lang w:eastAsia="cs-CZ"/>
          <w14:numForm w14:val="default"/>
        </w:rPr>
      </w:pPr>
      <w:r w:rsidRPr="00CC2A1F">
        <w:fldChar w:fldCharType="begin"/>
      </w:r>
      <w:r w:rsidRPr="00CC2A1F">
        <w:instrText xml:space="preserve"> TOC \h \z \c "Tab." </w:instrText>
      </w:r>
      <w:r w:rsidRPr="00CC2A1F">
        <w:fldChar w:fldCharType="separate"/>
      </w:r>
      <w:hyperlink w:anchor="_Toc529974579" w:history="1">
        <w:r w:rsidRPr="00CC2A1F">
          <w:rPr>
            <w:rStyle w:val="Hypertextovodkaz"/>
            <w:noProof/>
          </w:rPr>
          <w:t>Tab. 1.1 Záznam výsledků závodu robotů (vlastní zpracování)</w:t>
        </w:r>
        <w:r w:rsidRPr="00CC2A1F">
          <w:rPr>
            <w:noProof/>
            <w:webHidden/>
          </w:rPr>
          <w:tab/>
        </w:r>
        <w:r w:rsidRPr="00CC2A1F">
          <w:rPr>
            <w:noProof/>
            <w:webHidden/>
          </w:rPr>
          <w:fldChar w:fldCharType="begin"/>
        </w:r>
        <w:r w:rsidRPr="00CC2A1F">
          <w:rPr>
            <w:noProof/>
            <w:webHidden/>
          </w:rPr>
          <w:instrText xml:space="preserve"> PAGEREF _Toc529974579 \h </w:instrText>
        </w:r>
        <w:r w:rsidRPr="00CC2A1F">
          <w:rPr>
            <w:noProof/>
            <w:webHidden/>
          </w:rPr>
        </w:r>
        <w:r w:rsidRPr="00CC2A1F">
          <w:rPr>
            <w:noProof/>
            <w:webHidden/>
          </w:rPr>
          <w:fldChar w:fldCharType="separate"/>
        </w:r>
        <w:r w:rsidR="00604368" w:rsidRPr="00CC2A1F">
          <w:rPr>
            <w:noProof/>
            <w:webHidden/>
          </w:rPr>
          <w:t>14</w:t>
        </w:r>
        <w:r w:rsidRPr="00CC2A1F">
          <w:rPr>
            <w:noProof/>
            <w:webHidden/>
          </w:rPr>
          <w:fldChar w:fldCharType="end"/>
        </w:r>
      </w:hyperlink>
    </w:p>
    <w:p w14:paraId="79CEA705" w14:textId="165188C8" w:rsidR="00725B48" w:rsidRPr="00CC2A1F" w:rsidRDefault="00725B48" w:rsidP="009F04E0">
      <w:r w:rsidRPr="00CC2A1F">
        <w:fldChar w:fldCharType="end"/>
      </w:r>
    </w:p>
    <w:p w14:paraId="04972225" w14:textId="77EB3F6C" w:rsidR="009F04E0" w:rsidRPr="00CC2A1F" w:rsidRDefault="009F04E0" w:rsidP="009F04E0">
      <w:r w:rsidRPr="00CC2A1F">
        <w:t xml:space="preserve">Poznámka: Seznam tabulek </w:t>
      </w:r>
      <w:r w:rsidR="00283565" w:rsidRPr="00CC2A1F">
        <w:t>j</w:t>
      </w:r>
      <w:r w:rsidRPr="00CC2A1F">
        <w:t>e vhodn</w:t>
      </w:r>
      <w:r w:rsidR="00283565" w:rsidRPr="00CC2A1F">
        <w:t>ý</w:t>
      </w:r>
      <w:r w:rsidRPr="00CC2A1F">
        <w:t xml:space="preserve"> použít, pokud počet tabulek v textu práce je větší než 20.</w:t>
      </w:r>
    </w:p>
    <w:p w14:paraId="609CABB7" w14:textId="69E4D73E" w:rsidR="00481BA6" w:rsidRPr="00CC2A1F" w:rsidRDefault="00481BA6" w:rsidP="00481BA6"/>
    <w:p w14:paraId="04B17060" w14:textId="3E52B2AE" w:rsidR="0002754A" w:rsidRPr="00CC2A1F" w:rsidRDefault="0002754A" w:rsidP="00C167FC">
      <w:pPr>
        <w:pStyle w:val="Nadpisnzvyjin"/>
      </w:pPr>
      <w:r w:rsidRPr="00CC2A1F">
        <w:lastRenderedPageBreak/>
        <w:t xml:space="preserve">Seznam výpisů programového kódu </w:t>
      </w:r>
    </w:p>
    <w:p w14:paraId="1E2B70B0" w14:textId="56053951" w:rsidR="00725B48" w:rsidRPr="00CC2A1F" w:rsidRDefault="00725B48">
      <w:pPr>
        <w:pStyle w:val="Seznamobrzk"/>
        <w:tabs>
          <w:tab w:val="right" w:leader="dot" w:pos="8776"/>
        </w:tabs>
        <w:rPr>
          <w:rFonts w:eastAsiaTheme="minorEastAsia"/>
          <w:noProof/>
          <w:lang w:eastAsia="cs-CZ"/>
          <w14:numForm w14:val="default"/>
        </w:rPr>
      </w:pPr>
      <w:r w:rsidRPr="00CC2A1F">
        <w:fldChar w:fldCharType="begin"/>
      </w:r>
      <w:r w:rsidRPr="00CC2A1F">
        <w:instrText xml:space="preserve"> TOC \h \z \c "Výpis" </w:instrText>
      </w:r>
      <w:r w:rsidRPr="00CC2A1F">
        <w:fldChar w:fldCharType="separate"/>
      </w:r>
      <w:hyperlink w:anchor="_Toc529974597" w:history="1">
        <w:r w:rsidRPr="00CC2A1F">
          <w:rPr>
            <w:rStyle w:val="Hypertextovodkaz"/>
            <w:noProof/>
          </w:rPr>
          <w:t>Výpis 1.1 Ukázka formátování krátkého výpisu programového kódu (vlastní zpracování)</w:t>
        </w:r>
        <w:r w:rsidRPr="00CC2A1F">
          <w:rPr>
            <w:noProof/>
            <w:webHidden/>
          </w:rPr>
          <w:tab/>
        </w:r>
        <w:r w:rsidRPr="00CC2A1F">
          <w:rPr>
            <w:noProof/>
            <w:webHidden/>
          </w:rPr>
          <w:fldChar w:fldCharType="begin"/>
        </w:r>
        <w:r w:rsidRPr="00CC2A1F">
          <w:rPr>
            <w:noProof/>
            <w:webHidden/>
          </w:rPr>
          <w:instrText xml:space="preserve"> PAGEREF _Toc529974597 \h </w:instrText>
        </w:r>
        <w:r w:rsidRPr="00CC2A1F">
          <w:rPr>
            <w:noProof/>
            <w:webHidden/>
          </w:rPr>
        </w:r>
        <w:r w:rsidRPr="00CC2A1F">
          <w:rPr>
            <w:noProof/>
            <w:webHidden/>
          </w:rPr>
          <w:fldChar w:fldCharType="separate"/>
        </w:r>
        <w:r w:rsidR="00604368" w:rsidRPr="00CC2A1F">
          <w:rPr>
            <w:noProof/>
            <w:webHidden/>
          </w:rPr>
          <w:t>14</w:t>
        </w:r>
        <w:r w:rsidRPr="00CC2A1F">
          <w:rPr>
            <w:noProof/>
            <w:webHidden/>
          </w:rPr>
          <w:fldChar w:fldCharType="end"/>
        </w:r>
      </w:hyperlink>
    </w:p>
    <w:p w14:paraId="193BE45E" w14:textId="62762B17" w:rsidR="00725B48" w:rsidRPr="00CC2A1F" w:rsidRDefault="00725B48" w:rsidP="009F04E0">
      <w:r w:rsidRPr="00CC2A1F">
        <w:fldChar w:fldCharType="end"/>
      </w:r>
    </w:p>
    <w:p w14:paraId="04F46D21" w14:textId="6688E227" w:rsidR="009F04E0" w:rsidRPr="00CC2A1F" w:rsidRDefault="009F04E0" w:rsidP="009F04E0">
      <w:r w:rsidRPr="00CC2A1F">
        <w:t>Poznámka: Seznam výpisů programového kódu</w:t>
      </w:r>
      <w:r w:rsidR="00283565" w:rsidRPr="00CC2A1F">
        <w:t xml:space="preserve"> j</w:t>
      </w:r>
      <w:r w:rsidRPr="00CC2A1F">
        <w:t>e vhodn</w:t>
      </w:r>
      <w:r w:rsidR="00283565" w:rsidRPr="00CC2A1F">
        <w:t>ý</w:t>
      </w:r>
      <w:r w:rsidRPr="00CC2A1F">
        <w:t xml:space="preserve"> použít, pokud počet vložených objektů tohoto typu je větší než 20. </w:t>
      </w:r>
    </w:p>
    <w:p w14:paraId="2630D7A9" w14:textId="03ECB111" w:rsidR="0002754A" w:rsidRPr="007D5CA2" w:rsidRDefault="0002754A" w:rsidP="00C167FC">
      <w:pPr>
        <w:pStyle w:val="Nadpisnzvyjin"/>
      </w:pPr>
      <w:r w:rsidRPr="007D5CA2">
        <w:lastRenderedPageBreak/>
        <w:t xml:space="preserve">Seznam zkratek </w:t>
      </w:r>
    </w:p>
    <w:p w14:paraId="1B857B53" w14:textId="1149165E" w:rsidR="00337B81" w:rsidRDefault="00662290" w:rsidP="00481BA6">
      <w:r>
        <w:t>SSR</w:t>
      </w:r>
      <w:r w:rsidR="002823F2" w:rsidRPr="00CC2A1F">
        <w:t xml:space="preserve"> </w:t>
      </w:r>
      <w:r w:rsidR="00337B81" w:rsidRPr="00CC2A1F">
        <w:tab/>
      </w:r>
      <w:r w:rsidR="00337B81" w:rsidRPr="00CC2A1F">
        <w:tab/>
      </w:r>
      <w:r>
        <w:t>server-</w:t>
      </w:r>
      <w:proofErr w:type="spellStart"/>
      <w:r>
        <w:t>side</w:t>
      </w:r>
      <w:proofErr w:type="spellEnd"/>
      <w:r>
        <w:t xml:space="preserve"> </w:t>
      </w:r>
      <w:proofErr w:type="spellStart"/>
      <w:r>
        <w:t>rendering</w:t>
      </w:r>
      <w:proofErr w:type="spellEnd"/>
    </w:p>
    <w:p w14:paraId="683696C2" w14:textId="74CBAC02" w:rsidR="007D5CA2" w:rsidRDefault="007D5CA2" w:rsidP="00481BA6">
      <w:r>
        <w:t>SPA</w:t>
      </w:r>
      <w:r>
        <w:tab/>
      </w:r>
      <w:r>
        <w:tab/>
        <w:t xml:space="preserve">single </w:t>
      </w:r>
      <w:proofErr w:type="spellStart"/>
      <w:r>
        <w:t>page</w:t>
      </w:r>
      <w:proofErr w:type="spellEnd"/>
      <w:r>
        <w:t xml:space="preserve"> </w:t>
      </w:r>
      <w:proofErr w:type="spellStart"/>
      <w:r>
        <w:t>application</w:t>
      </w:r>
      <w:proofErr w:type="spellEnd"/>
    </w:p>
    <w:p w14:paraId="4492CB40" w14:textId="60F9A250" w:rsidR="006456AA" w:rsidRDefault="006456AA" w:rsidP="00481BA6">
      <w:r>
        <w:t>SEO</w:t>
      </w:r>
    </w:p>
    <w:p w14:paraId="07B4D141" w14:textId="09773147" w:rsidR="00647A73" w:rsidRDefault="00647A73" w:rsidP="00481BA6">
      <w:r>
        <w:t>API</w:t>
      </w:r>
      <w:r>
        <w:tab/>
      </w:r>
      <w:r>
        <w:tab/>
      </w:r>
    </w:p>
    <w:p w14:paraId="3CAA2F22" w14:textId="000DAA9D" w:rsidR="00647A73" w:rsidRDefault="00647A73" w:rsidP="00481BA6">
      <w:r>
        <w:t>DOM</w:t>
      </w:r>
    </w:p>
    <w:p w14:paraId="2756FA44" w14:textId="6AA31C11" w:rsidR="00647A73" w:rsidRDefault="00647A73" w:rsidP="00481BA6">
      <w:r>
        <w:t>HTML</w:t>
      </w:r>
    </w:p>
    <w:p w14:paraId="6837A7E7" w14:textId="67561E5F" w:rsidR="00B6668D" w:rsidRDefault="00A73BA0" w:rsidP="009F04E0">
      <w:r>
        <w:t>CDN</w:t>
      </w:r>
    </w:p>
    <w:p w14:paraId="6DD808B6" w14:textId="724C0D98" w:rsidR="00DA2A2D" w:rsidRDefault="00DA2A2D" w:rsidP="009F04E0">
      <w:pPr>
        <w:rPr>
          <w:lang w:eastAsia="en-US"/>
        </w:rPr>
      </w:pPr>
      <w:r>
        <w:rPr>
          <w:lang w:eastAsia="en-US"/>
        </w:rPr>
        <w:t>URL</w:t>
      </w:r>
    </w:p>
    <w:p w14:paraId="4056EF6A" w14:textId="77777777" w:rsidR="005F52FE" w:rsidRDefault="00EE5442" w:rsidP="009F04E0">
      <w:pPr>
        <w:rPr>
          <w:lang w:eastAsia="en-US"/>
        </w:rPr>
      </w:pPr>
      <w:r w:rsidRPr="00EE5442">
        <w:rPr>
          <w:lang w:eastAsia="en-US"/>
        </w:rPr>
        <w:t>LPS</w:t>
      </w:r>
    </w:p>
    <w:p w14:paraId="39611AF3" w14:textId="77777777" w:rsidR="005F52FE" w:rsidRDefault="00EE5442" w:rsidP="009F04E0">
      <w:pPr>
        <w:rPr>
          <w:lang w:eastAsia="en-US"/>
        </w:rPr>
      </w:pPr>
      <w:r w:rsidRPr="00EE5442">
        <w:rPr>
          <w:lang w:eastAsia="en-US"/>
        </w:rPr>
        <w:t>FCP</w:t>
      </w:r>
    </w:p>
    <w:p w14:paraId="57015937" w14:textId="77777777" w:rsidR="005F52FE" w:rsidRDefault="00EE5442" w:rsidP="009F04E0">
      <w:pPr>
        <w:rPr>
          <w:lang w:eastAsia="en-US"/>
        </w:rPr>
      </w:pPr>
      <w:r w:rsidRPr="00EE5442">
        <w:rPr>
          <w:lang w:eastAsia="en-US"/>
        </w:rPr>
        <w:t>SI</w:t>
      </w:r>
    </w:p>
    <w:p w14:paraId="07B24B56" w14:textId="77777777" w:rsidR="005F52FE" w:rsidRDefault="00EE5442" w:rsidP="009F04E0">
      <w:pPr>
        <w:rPr>
          <w:lang w:eastAsia="en-US"/>
        </w:rPr>
      </w:pPr>
      <w:r w:rsidRPr="00EE5442">
        <w:rPr>
          <w:lang w:eastAsia="en-US"/>
        </w:rPr>
        <w:t>LCP</w:t>
      </w:r>
    </w:p>
    <w:p w14:paraId="3A8F60D9" w14:textId="77777777" w:rsidR="005F52FE" w:rsidRDefault="00EE5442" w:rsidP="009F04E0">
      <w:pPr>
        <w:rPr>
          <w:lang w:eastAsia="en-US"/>
        </w:rPr>
      </w:pPr>
      <w:r w:rsidRPr="00EE5442">
        <w:rPr>
          <w:lang w:eastAsia="en-US"/>
        </w:rPr>
        <w:t>TTI</w:t>
      </w:r>
    </w:p>
    <w:p w14:paraId="3C0EC161" w14:textId="77777777" w:rsidR="005F52FE" w:rsidRDefault="00EE5442" w:rsidP="009F04E0">
      <w:pPr>
        <w:rPr>
          <w:lang w:eastAsia="en-US"/>
        </w:rPr>
      </w:pPr>
      <w:r w:rsidRPr="00EE5442">
        <w:rPr>
          <w:lang w:eastAsia="en-US"/>
        </w:rPr>
        <w:t>TBT</w:t>
      </w:r>
    </w:p>
    <w:p w14:paraId="6AD007CC" w14:textId="2C866CF5" w:rsidR="00F30FCB" w:rsidRDefault="00EE5442" w:rsidP="009F04E0">
      <w:pPr>
        <w:rPr>
          <w:lang w:eastAsia="en-US"/>
        </w:rPr>
      </w:pPr>
      <w:r w:rsidRPr="00EE5442">
        <w:rPr>
          <w:lang w:eastAsia="en-US"/>
        </w:rPr>
        <w:t>CLS</w:t>
      </w:r>
    </w:p>
    <w:p w14:paraId="79BAD68D" w14:textId="77777777" w:rsidR="00F30FCB" w:rsidRDefault="00F30FCB" w:rsidP="009F04E0"/>
    <w:p w14:paraId="5FCB2956" w14:textId="77777777" w:rsidR="00A73BA0" w:rsidRPr="00CC2A1F" w:rsidRDefault="00A73BA0" w:rsidP="009F04E0"/>
    <w:p w14:paraId="16EE4B0F" w14:textId="38E3F5FE" w:rsidR="009F04E0" w:rsidRPr="00CC2A1F" w:rsidRDefault="009F04E0" w:rsidP="009F04E0">
      <w:r w:rsidRPr="00CC2A1F">
        <w:t>Poznámka: Seznam zkratek</w:t>
      </w:r>
      <w:r w:rsidR="00283565" w:rsidRPr="00CC2A1F">
        <w:t xml:space="preserve"> j</w:t>
      </w:r>
      <w:r w:rsidRPr="00CC2A1F">
        <w:t>e vhodn</w:t>
      </w:r>
      <w:r w:rsidR="00283565" w:rsidRPr="00CC2A1F">
        <w:t>ý</w:t>
      </w:r>
      <w:r w:rsidRPr="00CC2A1F">
        <w:t xml:space="preserve"> použít, pokud počet zkratek v textu práce je větší než 20 a nejedná se o zkratky běžné. </w:t>
      </w:r>
    </w:p>
    <w:p w14:paraId="6FA58E00" w14:textId="4C14CCC4" w:rsidR="006B5749" w:rsidRPr="006B5749" w:rsidRDefault="004E2530" w:rsidP="00085FCF">
      <w:pPr>
        <w:pStyle w:val="Nadpis1neslovan"/>
      </w:pPr>
      <w:bookmarkStart w:id="0" w:name="_Toc69471784"/>
      <w:r w:rsidRPr="00CC2A1F">
        <w:lastRenderedPageBreak/>
        <w:t>Úvod</w:t>
      </w:r>
      <w:bookmarkEnd w:id="0"/>
    </w:p>
    <w:p w14:paraId="279B2E6E" w14:textId="19783934" w:rsidR="009F793F" w:rsidRPr="00444469" w:rsidRDefault="009F793F" w:rsidP="009F793F">
      <w:pPr>
        <w:rPr>
          <w:color w:val="FF0000"/>
        </w:rPr>
      </w:pPr>
      <w:r w:rsidRPr="00444469">
        <w:rPr>
          <w:color w:val="FF0000"/>
        </w:rPr>
        <w:t xml:space="preserve">V diplomové </w:t>
      </w:r>
      <w:r w:rsidR="001527BE" w:rsidRPr="00444469">
        <w:rPr>
          <w:color w:val="FF0000"/>
        </w:rPr>
        <w:t>je</w:t>
      </w:r>
      <w:r w:rsidRPr="00444469">
        <w:rPr>
          <w:color w:val="FF0000"/>
        </w:rPr>
        <w:t xml:space="preserve"> rozeb</w:t>
      </w:r>
      <w:r w:rsidR="001527BE" w:rsidRPr="00444469">
        <w:rPr>
          <w:color w:val="FF0000"/>
        </w:rPr>
        <w:t>rán</w:t>
      </w:r>
      <w:r w:rsidRPr="00444469">
        <w:rPr>
          <w:color w:val="FF0000"/>
        </w:rPr>
        <w:t xml:space="preserve"> vliv různých druhů </w:t>
      </w:r>
      <w:proofErr w:type="spellStart"/>
      <w:r w:rsidRPr="00444469">
        <w:rPr>
          <w:color w:val="FF0000"/>
        </w:rPr>
        <w:t>renderingu</w:t>
      </w:r>
      <w:proofErr w:type="spellEnd"/>
      <w:r w:rsidRPr="00444469">
        <w:rPr>
          <w:color w:val="FF0000"/>
        </w:rPr>
        <w:t xml:space="preserve"> webových aplikací na jejich výkonnost. Kromě toho </w:t>
      </w:r>
      <w:r w:rsidR="001527BE" w:rsidRPr="00444469">
        <w:rPr>
          <w:color w:val="FF0000"/>
        </w:rPr>
        <w:t>je snaha</w:t>
      </w:r>
      <w:r w:rsidRPr="00444469">
        <w:rPr>
          <w:color w:val="FF0000"/>
        </w:rPr>
        <w:t xml:space="preserve"> popsat, jak si s jednotlivými druhy </w:t>
      </w:r>
      <w:proofErr w:type="spellStart"/>
      <w:r w:rsidRPr="00444469">
        <w:rPr>
          <w:color w:val="FF0000"/>
        </w:rPr>
        <w:t>renderingu</w:t>
      </w:r>
      <w:proofErr w:type="spellEnd"/>
      <w:r w:rsidRPr="00444469">
        <w:rPr>
          <w:color w:val="FF0000"/>
        </w:rPr>
        <w:t xml:space="preserve"> umí poradit vyhledávací a jiní roboti a jaký vliv mají tyto druhy </w:t>
      </w:r>
      <w:proofErr w:type="spellStart"/>
      <w:r w:rsidRPr="00444469">
        <w:rPr>
          <w:color w:val="FF0000"/>
        </w:rPr>
        <w:t>renderingu</w:t>
      </w:r>
      <w:proofErr w:type="spellEnd"/>
      <w:r w:rsidRPr="00444469">
        <w:rPr>
          <w:color w:val="FF0000"/>
        </w:rPr>
        <w:t xml:space="preserve"> na SEO. </w:t>
      </w:r>
    </w:p>
    <w:p w14:paraId="34375276" w14:textId="49635926" w:rsidR="004F4BC9" w:rsidRPr="00444469" w:rsidRDefault="004F4BC9" w:rsidP="009F793F">
      <w:pPr>
        <w:rPr>
          <w:color w:val="FF0000"/>
        </w:rPr>
      </w:pPr>
    </w:p>
    <w:p w14:paraId="5D98BD60" w14:textId="495A3614" w:rsidR="004F4BC9" w:rsidRPr="00444469" w:rsidRDefault="004F4BC9" w:rsidP="009F793F">
      <w:pPr>
        <w:rPr>
          <w:color w:val="FF0000"/>
        </w:rPr>
      </w:pPr>
      <w:r w:rsidRPr="00444469">
        <w:rPr>
          <w:color w:val="FF0000"/>
        </w:rPr>
        <w:t>Hypotézy, které chceme ověřit:</w:t>
      </w:r>
    </w:p>
    <w:p w14:paraId="24D984E5" w14:textId="14650758" w:rsidR="004F4BC9" w:rsidRPr="00444469" w:rsidRDefault="0040601A" w:rsidP="004F4BC9">
      <w:pPr>
        <w:pStyle w:val="Odstavecseseznamem"/>
        <w:numPr>
          <w:ilvl w:val="0"/>
          <w:numId w:val="21"/>
        </w:numPr>
        <w:rPr>
          <w:color w:val="FF0000"/>
        </w:rPr>
      </w:pPr>
      <w:r w:rsidRPr="00444469">
        <w:rPr>
          <w:color w:val="FF0000"/>
        </w:rPr>
        <w:t xml:space="preserve">Jednotlivé </w:t>
      </w:r>
      <w:proofErr w:type="spellStart"/>
      <w:r w:rsidRPr="00444469">
        <w:rPr>
          <w:color w:val="FF0000"/>
        </w:rPr>
        <w:t>renderingy</w:t>
      </w:r>
      <w:proofErr w:type="spellEnd"/>
      <w:r w:rsidRPr="00444469">
        <w:rPr>
          <w:color w:val="FF0000"/>
        </w:rPr>
        <w:t xml:space="preserve"> vzhledem k hodnotám TTFB, CLS, </w:t>
      </w:r>
      <w:proofErr w:type="spellStart"/>
      <w:r w:rsidRPr="00444469">
        <w:rPr>
          <w:color w:val="FF0000"/>
        </w:rPr>
        <w:t>atd</w:t>
      </w:r>
      <w:proofErr w:type="spellEnd"/>
      <w:r w:rsidRPr="00444469">
        <w:rPr>
          <w:color w:val="FF0000"/>
        </w:rPr>
        <w:t xml:space="preserve">… - viz </w:t>
      </w:r>
      <w:proofErr w:type="spellStart"/>
      <w:r w:rsidRPr="00444469">
        <w:rPr>
          <w:color w:val="FF0000"/>
        </w:rPr>
        <w:t>google</w:t>
      </w:r>
      <w:proofErr w:type="spellEnd"/>
      <w:r w:rsidRPr="00444469">
        <w:rPr>
          <w:color w:val="FF0000"/>
        </w:rPr>
        <w:t xml:space="preserve"> obrázek</w:t>
      </w:r>
    </w:p>
    <w:p w14:paraId="7E8F93CE" w14:textId="0B975D9B" w:rsidR="0040601A" w:rsidRPr="00444469" w:rsidRDefault="0040601A" w:rsidP="004F4BC9">
      <w:pPr>
        <w:pStyle w:val="Odstavecseseznamem"/>
        <w:numPr>
          <w:ilvl w:val="0"/>
          <w:numId w:val="21"/>
        </w:numPr>
        <w:rPr>
          <w:color w:val="FF0000"/>
        </w:rPr>
      </w:pPr>
      <w:r w:rsidRPr="00444469">
        <w:rPr>
          <w:color w:val="FF0000"/>
        </w:rPr>
        <w:t xml:space="preserve">Google umí indexovat CSR, </w:t>
      </w:r>
      <w:r w:rsidR="002E0699" w:rsidRPr="00444469">
        <w:rPr>
          <w:color w:val="FF0000"/>
        </w:rPr>
        <w:t>ostatní vyhledávače</w:t>
      </w:r>
      <w:r w:rsidR="00C548F2" w:rsidRPr="00444469">
        <w:rPr>
          <w:color w:val="FF0000"/>
        </w:rPr>
        <w:t xml:space="preserve">, </w:t>
      </w:r>
      <w:proofErr w:type="spellStart"/>
      <w:r w:rsidR="00C548F2" w:rsidRPr="00444469">
        <w:rPr>
          <w:color w:val="FF0000"/>
        </w:rPr>
        <w:t>soc</w:t>
      </w:r>
      <w:proofErr w:type="spellEnd"/>
      <w:r w:rsidR="00C548F2" w:rsidRPr="00444469">
        <w:rPr>
          <w:color w:val="FF0000"/>
        </w:rPr>
        <w:t xml:space="preserve"> sítě</w:t>
      </w:r>
      <w:r w:rsidR="002E0699" w:rsidRPr="00444469">
        <w:rPr>
          <w:color w:val="FF0000"/>
        </w:rPr>
        <w:t xml:space="preserve"> ne, </w:t>
      </w:r>
      <w:proofErr w:type="spellStart"/>
      <w:r w:rsidR="002E0699" w:rsidRPr="00444469">
        <w:rPr>
          <w:color w:val="FF0000"/>
        </w:rPr>
        <w:t>what’s</w:t>
      </w:r>
      <w:proofErr w:type="spellEnd"/>
      <w:r w:rsidR="002E0699" w:rsidRPr="00444469">
        <w:rPr>
          <w:color w:val="FF0000"/>
        </w:rPr>
        <w:t xml:space="preserve"> </w:t>
      </w:r>
      <w:proofErr w:type="spellStart"/>
      <w:r w:rsidR="002E0699" w:rsidRPr="00444469">
        <w:rPr>
          <w:color w:val="FF0000"/>
        </w:rPr>
        <w:t>the</w:t>
      </w:r>
      <w:proofErr w:type="spellEnd"/>
      <w:r w:rsidR="002E0699" w:rsidRPr="00444469">
        <w:rPr>
          <w:color w:val="FF0000"/>
        </w:rPr>
        <w:t xml:space="preserve"> </w:t>
      </w:r>
      <w:proofErr w:type="spellStart"/>
      <w:r w:rsidR="002E0699" w:rsidRPr="00444469">
        <w:rPr>
          <w:color w:val="FF0000"/>
        </w:rPr>
        <w:t>state</w:t>
      </w:r>
      <w:proofErr w:type="spellEnd"/>
      <w:r w:rsidR="002E0699" w:rsidRPr="00444469">
        <w:rPr>
          <w:color w:val="FF0000"/>
        </w:rPr>
        <w:t xml:space="preserve"> pro jednotlivé </w:t>
      </w:r>
      <w:proofErr w:type="spellStart"/>
      <w:r w:rsidR="002E0699" w:rsidRPr="00444469">
        <w:rPr>
          <w:color w:val="FF0000"/>
        </w:rPr>
        <w:t>renderingy</w:t>
      </w:r>
      <w:proofErr w:type="spellEnd"/>
      <w:r w:rsidR="00C548F2" w:rsidRPr="00444469">
        <w:rPr>
          <w:color w:val="FF0000"/>
        </w:rPr>
        <w:t>?</w:t>
      </w:r>
    </w:p>
    <w:p w14:paraId="1604F605" w14:textId="48EEAB65" w:rsidR="002E0699" w:rsidRPr="00444469" w:rsidRDefault="002E0699" w:rsidP="004F4BC9">
      <w:pPr>
        <w:pStyle w:val="Odstavecseseznamem"/>
        <w:numPr>
          <w:ilvl w:val="0"/>
          <w:numId w:val="21"/>
        </w:numPr>
        <w:rPr>
          <w:color w:val="FF0000"/>
        </w:rPr>
      </w:pPr>
      <w:r w:rsidRPr="00444469">
        <w:rPr>
          <w:color w:val="FF0000"/>
        </w:rPr>
        <w:t>Google dává</w:t>
      </w:r>
      <w:r w:rsidR="00C548F2" w:rsidRPr="00444469">
        <w:rPr>
          <w:color w:val="FF0000"/>
        </w:rPr>
        <w:t xml:space="preserve"> ve vyhledávání</w:t>
      </w:r>
      <w:r w:rsidRPr="00444469">
        <w:rPr>
          <w:color w:val="FF0000"/>
        </w:rPr>
        <w:t xml:space="preserve"> stále prioritu SSR/server </w:t>
      </w:r>
      <w:proofErr w:type="spellStart"/>
      <w:r w:rsidRPr="00444469">
        <w:rPr>
          <w:color w:val="FF0000"/>
        </w:rPr>
        <w:t>render</w:t>
      </w:r>
      <w:proofErr w:type="spellEnd"/>
      <w:r w:rsidRPr="00444469">
        <w:rPr>
          <w:color w:val="FF0000"/>
        </w:rPr>
        <w:t xml:space="preserve"> aplikacím oproti CSR</w:t>
      </w:r>
    </w:p>
    <w:p w14:paraId="0732225A" w14:textId="77777777" w:rsidR="00C548F2" w:rsidRPr="00444469" w:rsidRDefault="00C548F2" w:rsidP="004F4BC9">
      <w:pPr>
        <w:pStyle w:val="Odstavecseseznamem"/>
        <w:numPr>
          <w:ilvl w:val="0"/>
          <w:numId w:val="21"/>
        </w:numPr>
        <w:rPr>
          <w:color w:val="FF0000"/>
        </w:rPr>
      </w:pPr>
    </w:p>
    <w:p w14:paraId="312D4B29" w14:textId="6ECDE53C" w:rsidR="00121CE2" w:rsidRDefault="00121CE2" w:rsidP="009F793F"/>
    <w:p w14:paraId="6BE02ABA" w14:textId="422997CC" w:rsidR="00D60C70" w:rsidRPr="00D60C70" w:rsidRDefault="00D60C70" w:rsidP="009F793F">
      <w:pPr>
        <w:rPr>
          <w:color w:val="FF0000"/>
        </w:rPr>
      </w:pPr>
      <w:r>
        <w:rPr>
          <w:color w:val="FF0000"/>
        </w:rPr>
        <w:t>Napsat aspoň cíl teď…</w:t>
      </w:r>
    </w:p>
    <w:p w14:paraId="45AC3BB8" w14:textId="7B7BCDF8" w:rsidR="00121CE2" w:rsidRDefault="00121CE2" w:rsidP="009F793F"/>
    <w:p w14:paraId="579991E9" w14:textId="7D51A5A1" w:rsidR="00121CE2" w:rsidRDefault="005B3BDD" w:rsidP="009F793F">
      <w:pPr>
        <w:rPr>
          <w:color w:val="FF0000"/>
        </w:rPr>
      </w:pPr>
      <w:r>
        <w:rPr>
          <w:color w:val="FF0000"/>
        </w:rPr>
        <w:t xml:space="preserve">Začít obecnou motivací proč tuto diplomku vlastně řeším, pár vět o tom že existuje více druhů </w:t>
      </w:r>
      <w:proofErr w:type="spellStart"/>
      <w:r>
        <w:rPr>
          <w:color w:val="FF0000"/>
        </w:rPr>
        <w:t>renderingů</w:t>
      </w:r>
      <w:proofErr w:type="spellEnd"/>
      <w:r>
        <w:rPr>
          <w:color w:val="FF0000"/>
        </w:rPr>
        <w:t xml:space="preserve"> – nejen </w:t>
      </w:r>
      <w:proofErr w:type="gramStart"/>
      <w:r>
        <w:rPr>
          <w:color w:val="FF0000"/>
        </w:rPr>
        <w:t>to</w:t>
      </w:r>
      <w:proofErr w:type="gramEnd"/>
      <w:r>
        <w:rPr>
          <w:color w:val="FF0000"/>
        </w:rPr>
        <w:t xml:space="preserve"> jak vykresluje prohlížeč, ale i to jak se stránka vytváří. Pak </w:t>
      </w:r>
      <w:r w:rsidR="00644E8D">
        <w:rPr>
          <w:color w:val="FF0000"/>
        </w:rPr>
        <w:t xml:space="preserve">nějaký náš nápad, který konkretizujeme do </w:t>
      </w:r>
      <w:proofErr w:type="spellStart"/>
      <w:r w:rsidR="00644E8D">
        <w:rPr>
          <w:color w:val="FF0000"/>
        </w:rPr>
        <w:t>cílle</w:t>
      </w:r>
      <w:proofErr w:type="spellEnd"/>
      <w:r w:rsidR="00644E8D">
        <w:rPr>
          <w:color w:val="FF0000"/>
        </w:rPr>
        <w:t xml:space="preserve"> – předpoklad – výkonnostní rozdíly + cíl práce – je prozkoumat… </w:t>
      </w:r>
    </w:p>
    <w:p w14:paraId="404C174F" w14:textId="19803654" w:rsidR="00644E8D" w:rsidRDefault="00644E8D" w:rsidP="009F793F">
      <w:pPr>
        <w:rPr>
          <w:color w:val="FF0000"/>
        </w:rPr>
      </w:pPr>
      <w:r>
        <w:rPr>
          <w:color w:val="FF0000"/>
        </w:rPr>
        <w:t xml:space="preserve">U cíle metodika řešení </w:t>
      </w:r>
      <w:r w:rsidR="00DA0173">
        <w:rPr>
          <w:color w:val="FF0000"/>
        </w:rPr>
        <w:t>–</w:t>
      </w:r>
      <w:r>
        <w:rPr>
          <w:color w:val="FF0000"/>
        </w:rPr>
        <w:t xml:space="preserve"> </w:t>
      </w:r>
      <w:proofErr w:type="gramStart"/>
      <w:r w:rsidR="00DA0173">
        <w:rPr>
          <w:color w:val="FF0000"/>
        </w:rPr>
        <w:t>návod</w:t>
      </w:r>
      <w:proofErr w:type="gramEnd"/>
      <w:r w:rsidR="00DA0173">
        <w:rPr>
          <w:color w:val="FF0000"/>
        </w:rPr>
        <w:t xml:space="preserve"> jak dosáhneme toho cíle</w:t>
      </w:r>
      <w:r w:rsidR="008B7691">
        <w:rPr>
          <w:color w:val="FF0000"/>
        </w:rPr>
        <w:t xml:space="preserve">, kouknout na wiki k článku </w:t>
      </w:r>
      <w:commentRangeStart w:id="1"/>
      <w:commentRangeStart w:id="2"/>
      <w:r w:rsidR="008B7691">
        <w:rPr>
          <w:color w:val="FF0000"/>
        </w:rPr>
        <w:t xml:space="preserve">vědecké metody </w:t>
      </w:r>
      <w:commentRangeEnd w:id="1"/>
      <w:r w:rsidR="00244DFD">
        <w:rPr>
          <w:rStyle w:val="Odkaznakoment"/>
          <w:rFonts w:asciiTheme="minorHAnsi" w:eastAsiaTheme="minorHAnsi" w:hAnsiTheme="minorHAnsi" w:cstheme="minorBidi"/>
          <w:lang w:eastAsia="en-US"/>
          <w14:numForm w14:val="lining"/>
        </w:rPr>
        <w:commentReference w:id="1"/>
      </w:r>
      <w:commentRangeEnd w:id="2"/>
      <w:r w:rsidR="00BD39C4">
        <w:rPr>
          <w:rStyle w:val="Odkaznakoment"/>
          <w:rFonts w:asciiTheme="minorHAnsi" w:eastAsiaTheme="minorHAnsi" w:hAnsiTheme="minorHAnsi" w:cstheme="minorBidi"/>
          <w:lang w:eastAsia="en-US"/>
          <w14:numForm w14:val="lining"/>
        </w:rPr>
        <w:commentReference w:id="2"/>
      </w:r>
      <w:r w:rsidR="008B7691">
        <w:rPr>
          <w:color w:val="FF0000"/>
        </w:rPr>
        <w:t>a najít správné termíny které se týkají mě.</w:t>
      </w:r>
      <w:r w:rsidR="00A053E6">
        <w:rPr>
          <w:color w:val="FF0000"/>
        </w:rPr>
        <w:t xml:space="preserve"> Najít článek</w:t>
      </w:r>
      <w:r w:rsidR="00BF104D">
        <w:rPr>
          <w:color w:val="FF0000"/>
        </w:rPr>
        <w:t xml:space="preserve"> o výkonnostním měření (diplomová práce o měření z </w:t>
      </w:r>
      <w:proofErr w:type="spellStart"/>
      <w:r w:rsidR="00BF104D">
        <w:rPr>
          <w:color w:val="FF0000"/>
        </w:rPr>
        <w:t>budějc</w:t>
      </w:r>
      <w:proofErr w:type="spellEnd"/>
      <w:r w:rsidR="00BF104D">
        <w:rPr>
          <w:color w:val="FF0000"/>
        </w:rPr>
        <w:t>?).</w:t>
      </w:r>
    </w:p>
    <w:p w14:paraId="66B0FCAB" w14:textId="69563508" w:rsidR="008F3F50" w:rsidRDefault="008F3F50" w:rsidP="009F793F">
      <w:pPr>
        <w:rPr>
          <w:color w:val="FF0000"/>
        </w:rPr>
      </w:pPr>
      <w:r>
        <w:rPr>
          <w:color w:val="FF0000"/>
        </w:rPr>
        <w:t xml:space="preserve">Předpoklady a omezení – předpoklad = nechceme psát pro laiky, ale pro </w:t>
      </w:r>
      <w:proofErr w:type="gramStart"/>
      <w:r>
        <w:rPr>
          <w:color w:val="FF0000"/>
        </w:rPr>
        <w:t>člověka</w:t>
      </w:r>
      <w:proofErr w:type="gramEnd"/>
      <w:r>
        <w:rPr>
          <w:color w:val="FF0000"/>
        </w:rPr>
        <w:t xml:space="preserve"> který má zkušeností s programováním (webů?). Omezení – věci co máme dané</w:t>
      </w:r>
      <w:r w:rsidR="00913929">
        <w:rPr>
          <w:color w:val="FF0000"/>
        </w:rPr>
        <w:t xml:space="preserve"> (technologie kterou chceme měřit, máme to už na nějakém serveru…)</w:t>
      </w:r>
    </w:p>
    <w:p w14:paraId="2B3D717D" w14:textId="46B33EA6" w:rsidR="005146FF" w:rsidRDefault="00D60C70" w:rsidP="009F793F">
      <w:pPr>
        <w:rPr>
          <w:color w:val="FF0000"/>
        </w:rPr>
      </w:pPr>
      <w:r>
        <w:rPr>
          <w:color w:val="FF0000"/>
        </w:rPr>
        <w:t>Odstavec, kde shrneme strukturu práce.</w:t>
      </w:r>
    </w:p>
    <w:p w14:paraId="41DBC82D" w14:textId="67F49E9D" w:rsidR="009F793F" w:rsidRPr="00251959" w:rsidRDefault="00D60C70" w:rsidP="004E2530">
      <w:pPr>
        <w:rPr>
          <w:color w:val="FF0000"/>
        </w:rPr>
      </w:pPr>
      <w:r>
        <w:rPr>
          <w:color w:val="FF0000"/>
        </w:rPr>
        <w:t xml:space="preserve">Cekem </w:t>
      </w:r>
      <w:proofErr w:type="gramStart"/>
      <w:r>
        <w:rPr>
          <w:color w:val="FF0000"/>
        </w:rPr>
        <w:t>1 – 2</w:t>
      </w:r>
      <w:proofErr w:type="gramEnd"/>
      <w:r>
        <w:rPr>
          <w:color w:val="FF0000"/>
        </w:rPr>
        <w:t xml:space="preserve"> strany.</w:t>
      </w:r>
    </w:p>
    <w:p w14:paraId="67679B77" w14:textId="1F1FFA80" w:rsidR="003E7105" w:rsidRDefault="001C6917" w:rsidP="007205D8">
      <w:pPr>
        <w:pStyle w:val="Nadpis1"/>
      </w:pPr>
      <w:bookmarkStart w:id="3" w:name="_Ref68122802"/>
      <w:bookmarkStart w:id="4" w:name="_Toc69471785"/>
      <w:r>
        <w:lastRenderedPageBreak/>
        <w:t xml:space="preserve">Druhy </w:t>
      </w:r>
      <w:proofErr w:type="spellStart"/>
      <w:r>
        <w:t>renderingu</w:t>
      </w:r>
      <w:bookmarkEnd w:id="3"/>
      <w:bookmarkEnd w:id="4"/>
      <w:proofErr w:type="spellEnd"/>
    </w:p>
    <w:p w14:paraId="437C743F" w14:textId="67DA2460" w:rsidR="00E5213B" w:rsidRDefault="002E06DE" w:rsidP="001C6917">
      <w:r>
        <w:t>Ze začátku</w:t>
      </w:r>
      <w:r w:rsidR="003E28BF">
        <w:t xml:space="preserve"> je potřeba vyjasnit</w:t>
      </w:r>
      <w:r>
        <w:t xml:space="preserve">, o jakém </w:t>
      </w:r>
      <w:commentRangeStart w:id="5"/>
      <w:commentRangeStart w:id="6"/>
      <w:proofErr w:type="spellStart"/>
      <w:r>
        <w:t>renderingu</w:t>
      </w:r>
      <w:proofErr w:type="spellEnd"/>
      <w:r>
        <w:t xml:space="preserve"> </w:t>
      </w:r>
      <w:commentRangeEnd w:id="5"/>
      <w:r w:rsidR="006E7C81">
        <w:rPr>
          <w:rStyle w:val="Odkaznakoment"/>
          <w:rFonts w:asciiTheme="minorHAnsi" w:eastAsiaTheme="minorHAnsi" w:hAnsiTheme="minorHAnsi" w:cstheme="minorBidi"/>
          <w:lang w:eastAsia="en-US"/>
          <w14:numForm w14:val="lining"/>
        </w:rPr>
        <w:commentReference w:id="5"/>
      </w:r>
      <w:commentRangeEnd w:id="6"/>
      <w:r w:rsidR="003C065D">
        <w:rPr>
          <w:rStyle w:val="Odkaznakoment"/>
          <w:rFonts w:asciiTheme="minorHAnsi" w:eastAsiaTheme="minorHAnsi" w:hAnsiTheme="minorHAnsi" w:cstheme="minorBidi"/>
          <w:lang w:eastAsia="en-US"/>
          <w14:numForm w14:val="lining"/>
        </w:rPr>
        <w:commentReference w:id="6"/>
      </w:r>
      <w:r>
        <w:t xml:space="preserve">webových aplikací </w:t>
      </w:r>
      <w:r w:rsidR="003E28BF">
        <w:t>tato práce pojednává</w:t>
      </w:r>
      <w:r w:rsidR="00DC4580">
        <w:t>.</w:t>
      </w:r>
      <w:r w:rsidR="00630818">
        <w:t xml:space="preserve"> </w:t>
      </w:r>
      <w:proofErr w:type="spellStart"/>
      <w:r w:rsidR="00DC4580">
        <w:t>Renderingem</w:t>
      </w:r>
      <w:proofErr w:type="spellEnd"/>
      <w:r w:rsidR="00DC4580">
        <w:t xml:space="preserve"> webové aplikace </w:t>
      </w:r>
      <w:r w:rsidR="006E3BF7">
        <w:t>v </w:t>
      </w:r>
      <w:proofErr w:type="spellStart"/>
      <w:r w:rsidR="006E3BF7">
        <w:t>kontexu</w:t>
      </w:r>
      <w:proofErr w:type="spellEnd"/>
      <w:r w:rsidR="006E3BF7">
        <w:t xml:space="preserve"> této práce je myšleno </w:t>
      </w:r>
      <w:r w:rsidR="00DC4580">
        <w:t xml:space="preserve">především </w:t>
      </w:r>
      <w:r w:rsidR="00372017">
        <w:t xml:space="preserve">převedení </w:t>
      </w:r>
      <w:r w:rsidR="006A2CA3">
        <w:t>surových dat do HTML a CSS.</w:t>
      </w:r>
      <w:r w:rsidR="0062499C">
        <w:t xml:space="preserve"> </w:t>
      </w:r>
      <w:r w:rsidR="00F74242">
        <w:t xml:space="preserve">Explicitně </w:t>
      </w:r>
      <w:r w:rsidR="00924425">
        <w:t xml:space="preserve">se </w:t>
      </w:r>
      <w:r w:rsidR="00FB5AD7">
        <w:t>ted</w:t>
      </w:r>
      <w:r w:rsidR="00924425">
        <w:t xml:space="preserve">y nejedná o </w:t>
      </w:r>
      <w:proofErr w:type="spellStart"/>
      <w:r w:rsidR="00924425">
        <w:t>rendering</w:t>
      </w:r>
      <w:proofErr w:type="spellEnd"/>
      <w:r w:rsidR="0062499C">
        <w:t>, kter</w:t>
      </w:r>
      <w:r w:rsidR="00F74242">
        <w:t>ý</w:t>
      </w:r>
      <w:r w:rsidR="0062499C">
        <w:t xml:space="preserve"> řeší vykreslovací jádra</w:t>
      </w:r>
      <w:r w:rsidR="00757095" w:rsidRPr="00694E34">
        <w:rPr>
          <w:rStyle w:val="Znakapoznpodarou"/>
        </w:rPr>
        <w:footnoteReference w:id="2"/>
      </w:r>
      <w:r w:rsidR="00757095">
        <w:t xml:space="preserve"> </w:t>
      </w:r>
      <w:r w:rsidR="00F74242">
        <w:t>jednotlivých prohlížečů</w:t>
      </w:r>
      <w:r w:rsidR="00C76D24">
        <w:t xml:space="preserve"> – tj. převod HTML a CSS na</w:t>
      </w:r>
      <w:r w:rsidR="00FE79A2">
        <w:t xml:space="preserve"> jednotlivé</w:t>
      </w:r>
      <w:r w:rsidR="00C76D24">
        <w:t xml:space="preserve"> pixely.</w:t>
      </w:r>
      <w:r w:rsidR="00FE79A2">
        <w:t xml:space="preserve"> </w:t>
      </w:r>
      <w:r w:rsidR="00DE3A25">
        <w:t>V práci je</w:t>
      </w:r>
      <w:r w:rsidR="00514C00">
        <w:t xml:space="preserve"> </w:t>
      </w:r>
      <w:r w:rsidR="006B6B6E">
        <w:t>tedy řešeno</w:t>
      </w:r>
      <w:r w:rsidR="00B32A11">
        <w:t>,</w:t>
      </w:r>
      <w:r w:rsidR="00EE2DD3">
        <w:t xml:space="preserve"> v jaký čas a </w:t>
      </w:r>
      <w:r w:rsidR="00D83C42">
        <w:t>jakými</w:t>
      </w:r>
      <w:r w:rsidR="00C95050">
        <w:t xml:space="preserve"> výpočetními prostředky převedeme </w:t>
      </w:r>
      <w:r w:rsidR="00601512">
        <w:t>surová data do formy, kterou již umí vykreslovací jádra vykreslit</w:t>
      </w:r>
      <w:r w:rsidR="00E5213B">
        <w:t xml:space="preserve"> (HTML, CSS).</w:t>
      </w:r>
    </w:p>
    <w:p w14:paraId="76B5D78B" w14:textId="4F980867" w:rsidR="00B3677E" w:rsidRDefault="00F46B65" w:rsidP="001C6917">
      <w:r>
        <w:t>V následující</w:t>
      </w:r>
      <w:r w:rsidR="009220E9">
        <w:t>ch</w:t>
      </w:r>
      <w:r>
        <w:t xml:space="preserve"> </w:t>
      </w:r>
      <w:r w:rsidR="009220E9">
        <w:t>podkapitolách</w:t>
      </w:r>
      <w:r>
        <w:t xml:space="preserve"> </w:t>
      </w:r>
      <w:r w:rsidR="00F42ABB">
        <w:t xml:space="preserve">jsou </w:t>
      </w:r>
      <w:r w:rsidR="003531E3">
        <w:t>pop</w:t>
      </w:r>
      <w:r w:rsidR="00F42ABB">
        <w:t>sány</w:t>
      </w:r>
      <w:r w:rsidR="00F2767C">
        <w:t xml:space="preserve"> jednotlivé přístupy k </w:t>
      </w:r>
      <w:proofErr w:type="spellStart"/>
      <w:r w:rsidR="00F2767C">
        <w:t>renderingu</w:t>
      </w:r>
      <w:proofErr w:type="spellEnd"/>
      <w:r w:rsidR="00F2767C">
        <w:t xml:space="preserve">. </w:t>
      </w:r>
      <w:r w:rsidR="00F42ABB">
        <w:t>Je vycházeno</w:t>
      </w:r>
      <w:r w:rsidR="007818A5">
        <w:t xml:space="preserve"> především ze článku </w:t>
      </w:r>
      <w:r w:rsidR="006370FE">
        <w:fldChar w:fldCharType="begin"/>
      </w:r>
      <w:r w:rsidR="002F11D6">
        <w:instrText xml:space="preserve"> ADDIN ZOTERO_ITEM CSL_CITATION {"citationID":"ApsWKcRg","properties":{"formattedCitation":"(Miller a Osmani, 2019)","plainCitation":"(Miller a Osmani, 2019)","noteIndex":0},"citationItems":[{"id":16,"uris":["http://zotero.org/users/local/drXuekKW/items/HVJSWX4P"],"uri":["http://zotero.org/users/local/drXuekKW/items/HVJSWX4P"],"itemData":{"id":16,"type":"webpage","container-title":"Google Developers","language":"en","title":"Rendering on the Web","URL":"https://developers.google.com/web/updates/2019/02/rendering-on-the-web","author":[{"family":"Miller","given":"Jason"},{"family":"Osmani","given":"Addy"}],"accessed":{"date-parts":[["2020",8,18]]},"issued":{"date-parts":[["2019",2]]}}}],"schema":"https://github.com/citation-style-language/schema/raw/master/csl-citation.json"} </w:instrText>
      </w:r>
      <w:r w:rsidR="006370FE">
        <w:fldChar w:fldCharType="separate"/>
      </w:r>
      <w:r w:rsidR="001B6D44">
        <w:rPr>
          <w:noProof/>
        </w:rPr>
        <w:t>(Miller a Osmani, 2019)</w:t>
      </w:r>
      <w:r w:rsidR="006370FE">
        <w:fldChar w:fldCharType="end"/>
      </w:r>
      <w:r w:rsidR="00A634D7">
        <w:t>, k</w:t>
      </w:r>
      <w:r w:rsidR="00923CBC">
        <w:t>de jsou</w:t>
      </w:r>
      <w:r w:rsidR="00286F8C">
        <w:t xml:space="preserve"> jednotlivé druhy </w:t>
      </w:r>
      <w:r w:rsidR="002140C9">
        <w:t>velice dobře pop</w:t>
      </w:r>
      <w:r w:rsidR="00923CBC">
        <w:t>sány</w:t>
      </w:r>
      <w:r w:rsidR="002140C9">
        <w:t xml:space="preserve"> a shrnu</w:t>
      </w:r>
      <w:r w:rsidR="00923CBC">
        <w:t>ty</w:t>
      </w:r>
      <w:r w:rsidR="002140C9">
        <w:t xml:space="preserve">. </w:t>
      </w:r>
      <w:r w:rsidR="009E5ACC">
        <w:t xml:space="preserve">U každého druhu </w:t>
      </w:r>
      <w:r w:rsidR="00923CBC">
        <w:t xml:space="preserve">je rozebrána typická architektura aplikace </w:t>
      </w:r>
      <w:proofErr w:type="spellStart"/>
      <w:r w:rsidR="00923CBC">
        <w:t>rendering</w:t>
      </w:r>
      <w:proofErr w:type="spellEnd"/>
      <w:r w:rsidR="00923CBC">
        <w:t xml:space="preserve"> využívající</w:t>
      </w:r>
      <w:r w:rsidR="006B405B">
        <w:t xml:space="preserve"> a </w:t>
      </w:r>
      <w:r w:rsidR="009E5ACC">
        <w:t>princip fungován</w:t>
      </w:r>
      <w:r w:rsidR="00122AD0">
        <w:t>í</w:t>
      </w:r>
      <w:r w:rsidR="00DB38CE">
        <w:t xml:space="preserve">. </w:t>
      </w:r>
      <w:r w:rsidR="00D2602C">
        <w:t>Je naznačeno</w:t>
      </w:r>
      <w:r w:rsidR="00913B40">
        <w:t>,</w:t>
      </w:r>
      <w:r w:rsidR="006C0668">
        <w:t xml:space="preserve"> </w:t>
      </w:r>
      <w:r w:rsidR="00913B40">
        <w:t xml:space="preserve">jak </w:t>
      </w:r>
      <w:r w:rsidR="00122AD0">
        <w:t xml:space="preserve">se </w:t>
      </w:r>
      <w:r w:rsidR="00913B40">
        <w:t xml:space="preserve">u jednotlivých </w:t>
      </w:r>
      <w:r w:rsidR="00FD7044">
        <w:t xml:space="preserve">druhů </w:t>
      </w:r>
      <w:proofErr w:type="spellStart"/>
      <w:r w:rsidR="00FD7044">
        <w:t>renderingu</w:t>
      </w:r>
      <w:proofErr w:type="spellEnd"/>
      <w:r w:rsidR="00122AD0">
        <w:t xml:space="preserve"> pracuje s daty a jak</w:t>
      </w:r>
      <w:r w:rsidR="00FD7044">
        <w:t xml:space="preserve"> vypadá odpověď na </w:t>
      </w:r>
      <w:r w:rsidR="005A1760">
        <w:t>HTTP</w:t>
      </w:r>
      <w:r w:rsidR="00FD7044">
        <w:t xml:space="preserve"> požadavek</w:t>
      </w:r>
      <w:r w:rsidR="00353424">
        <w:t xml:space="preserve"> pro</w:t>
      </w:r>
      <w:r w:rsidR="005261F1">
        <w:t xml:space="preserve"> jednoduchou</w:t>
      </w:r>
      <w:r w:rsidR="00353424">
        <w:t xml:space="preserve"> </w:t>
      </w:r>
      <w:r w:rsidR="00F550D5">
        <w:t xml:space="preserve">aplikaci </w:t>
      </w:r>
      <w:proofErr w:type="spellStart"/>
      <w:r w:rsidR="00F550D5">
        <w:t>úkolníčku</w:t>
      </w:r>
      <w:proofErr w:type="spellEnd"/>
      <w:r w:rsidR="008E249D">
        <w:t>.</w:t>
      </w:r>
      <w:r w:rsidR="00A60114">
        <w:t xml:space="preserve"> Také</w:t>
      </w:r>
      <w:r w:rsidR="00C323AD">
        <w:t xml:space="preserve"> je</w:t>
      </w:r>
      <w:r w:rsidR="00A60114">
        <w:t xml:space="preserve"> u každého druhu</w:t>
      </w:r>
      <w:r w:rsidR="009E5ACC">
        <w:t xml:space="preserve"> </w:t>
      </w:r>
      <w:r w:rsidR="00C323AD">
        <w:t>dán za</w:t>
      </w:r>
      <w:r w:rsidR="009E5ACC">
        <w:t xml:space="preserve"> příklad </w:t>
      </w:r>
      <w:proofErr w:type="spellStart"/>
      <w:r w:rsidR="009E5ACC">
        <w:t>framework</w:t>
      </w:r>
      <w:proofErr w:type="spellEnd"/>
      <w:r w:rsidR="002140C9">
        <w:t>,</w:t>
      </w:r>
      <w:r w:rsidR="00DB38CE">
        <w:t xml:space="preserve"> </w:t>
      </w:r>
      <w:r w:rsidR="009E5ACC">
        <w:t>knihov</w:t>
      </w:r>
      <w:r w:rsidR="00C323AD">
        <w:t>na</w:t>
      </w:r>
      <w:r w:rsidR="002140C9">
        <w:t>, či aplikac</w:t>
      </w:r>
      <w:r w:rsidR="00C323AD">
        <w:t>e</w:t>
      </w:r>
      <w:r w:rsidR="002140C9">
        <w:t>,</w:t>
      </w:r>
      <w:r w:rsidR="009E5ACC">
        <w:t xml:space="preserve"> tento druh </w:t>
      </w:r>
      <w:proofErr w:type="spellStart"/>
      <w:r w:rsidR="009E5ACC">
        <w:t>renderingu</w:t>
      </w:r>
      <w:proofErr w:type="spellEnd"/>
      <w:r w:rsidR="009E5ACC">
        <w:t xml:space="preserve"> používající.</w:t>
      </w:r>
    </w:p>
    <w:p w14:paraId="168735D5" w14:textId="77777777" w:rsidR="00677B26" w:rsidRDefault="00677B26" w:rsidP="001C6917"/>
    <w:p w14:paraId="66FEB3CA" w14:textId="7A81EE53" w:rsidR="00E204C8" w:rsidRDefault="00E204C8" w:rsidP="00341A3B">
      <w:pPr>
        <w:pStyle w:val="Nadpis2"/>
      </w:pPr>
      <w:bookmarkStart w:id="7" w:name="_Toc69471786"/>
      <w:r>
        <w:t xml:space="preserve">Server </w:t>
      </w:r>
      <w:proofErr w:type="spellStart"/>
      <w:r>
        <w:t>rendering</w:t>
      </w:r>
      <w:bookmarkEnd w:id="7"/>
      <w:proofErr w:type="spellEnd"/>
    </w:p>
    <w:p w14:paraId="33CDB24E" w14:textId="76806ADB" w:rsidR="00EA36D3" w:rsidRDefault="00B2265E" w:rsidP="00E204C8">
      <w:r>
        <w:t>Jedná se o nejstarší</w:t>
      </w:r>
      <w:r w:rsidR="00606035">
        <w:t>,</w:t>
      </w:r>
      <w:r>
        <w:t xml:space="preserve"> nejklasičtější</w:t>
      </w:r>
      <w:r w:rsidR="00606035">
        <w:t xml:space="preserve"> a také nejrozšířenější</w:t>
      </w:r>
      <w:r>
        <w:t xml:space="preserve"> podobu </w:t>
      </w:r>
      <w:proofErr w:type="spellStart"/>
      <w:r>
        <w:t>renderingu</w:t>
      </w:r>
      <w:proofErr w:type="spellEnd"/>
      <w:r>
        <w:t xml:space="preserve"> webových aplikací. </w:t>
      </w:r>
      <w:r w:rsidR="00793E27">
        <w:t xml:space="preserve">Prohlížeč na </w:t>
      </w:r>
      <w:r w:rsidR="005A1760">
        <w:t>HTTP</w:t>
      </w:r>
      <w:r w:rsidR="00793E27">
        <w:t xml:space="preserve"> požadavek obdrží v</w:t>
      </w:r>
      <w:r w:rsidR="00F30764">
        <w:t> </w:t>
      </w:r>
      <w:r w:rsidR="00793E27">
        <w:t>odp</w:t>
      </w:r>
      <w:r w:rsidR="00F30764">
        <w:t>ovědi HTML dokument již obsahující data, která chceme vykreslit</w:t>
      </w:r>
      <w:r w:rsidR="00DE2877">
        <w:t>,</w:t>
      </w:r>
      <w:r w:rsidR="00F30764">
        <w:t xml:space="preserve"> také ve formátu HTML</w:t>
      </w:r>
      <w:r w:rsidR="0062633B">
        <w:t xml:space="preserve"> (viz</w:t>
      </w:r>
      <w:r w:rsidR="005612DE">
        <w:t xml:space="preserve"> </w:t>
      </w:r>
      <w:r w:rsidR="005612DE">
        <w:fldChar w:fldCharType="begin"/>
      </w:r>
      <w:r w:rsidR="005612DE">
        <w:instrText xml:space="preserve"> REF _Ref54191154 \h </w:instrText>
      </w:r>
      <w:r w:rsidR="005612DE">
        <w:fldChar w:fldCharType="separate"/>
      </w:r>
      <w:r w:rsidR="005612DE">
        <w:t xml:space="preserve">Výpis </w:t>
      </w:r>
      <w:r w:rsidR="005612DE">
        <w:rPr>
          <w:noProof/>
        </w:rPr>
        <w:t>1</w:t>
      </w:r>
      <w:r w:rsidR="005612DE">
        <w:t>.</w:t>
      </w:r>
      <w:r w:rsidR="005612DE">
        <w:rPr>
          <w:noProof/>
        </w:rPr>
        <w:t>1</w:t>
      </w:r>
      <w:r w:rsidR="005612DE">
        <w:fldChar w:fldCharType="end"/>
      </w:r>
      <w:r w:rsidR="0062633B">
        <w:t>)</w:t>
      </w:r>
      <w:r w:rsidR="00F30764">
        <w:t>.</w:t>
      </w:r>
      <w:r w:rsidR="00761DDE">
        <w:t xml:space="preserve"> V</w:t>
      </w:r>
      <w:r w:rsidR="00ED2A6C">
        <w:t xml:space="preserve"> rámci tohoto dokumentu </w:t>
      </w:r>
      <w:r w:rsidR="008621FD">
        <w:t>j</w:t>
      </w:r>
      <w:r w:rsidR="00ED2379">
        <w:t>sou</w:t>
      </w:r>
      <w:r w:rsidR="0098780B">
        <w:t xml:space="preserve"> </w:t>
      </w:r>
      <w:r w:rsidR="00ED2A6C">
        <w:t>také v</w:t>
      </w:r>
      <w:r w:rsidR="0098780B">
        <w:t> </w:t>
      </w:r>
      <w:r w:rsidR="00ED2A6C">
        <w:t>hlavičkách</w:t>
      </w:r>
      <w:r w:rsidR="0098780B">
        <w:t xml:space="preserve"> obvykle</w:t>
      </w:r>
      <w:r w:rsidR="00ED2A6C">
        <w:t xml:space="preserve"> </w:t>
      </w:r>
      <w:r w:rsidR="002F191F">
        <w:t xml:space="preserve">připojeny </w:t>
      </w:r>
      <w:r w:rsidR="003D0E5D">
        <w:t>kaskádové styly</w:t>
      </w:r>
      <w:r w:rsidR="004C51F0">
        <w:t xml:space="preserve"> upravující vzhled stránky. </w:t>
      </w:r>
      <w:proofErr w:type="spellStart"/>
      <w:r w:rsidR="004C51F0">
        <w:t>Javasc</w:t>
      </w:r>
      <w:r w:rsidR="008702BB">
        <w:t>ript</w:t>
      </w:r>
      <w:proofErr w:type="spellEnd"/>
      <w:r w:rsidR="00993796">
        <w:t xml:space="preserve"> se</w:t>
      </w:r>
      <w:r w:rsidR="008702BB">
        <w:t xml:space="preserve"> </w:t>
      </w:r>
      <w:r w:rsidR="00EE5976">
        <w:t>při</w:t>
      </w:r>
      <w:r w:rsidR="008702BB">
        <w:t xml:space="preserve"> tomto druhu </w:t>
      </w:r>
      <w:proofErr w:type="spellStart"/>
      <w:r w:rsidR="008702BB">
        <w:t>renderingu</w:t>
      </w:r>
      <w:proofErr w:type="spellEnd"/>
      <w:r w:rsidR="008702BB">
        <w:t xml:space="preserve"> </w:t>
      </w:r>
      <w:r w:rsidR="00EE5976">
        <w:t xml:space="preserve">obvykle </w:t>
      </w:r>
      <w:r w:rsidR="00993796">
        <w:t xml:space="preserve">používá hlavně pro </w:t>
      </w:r>
      <w:r w:rsidR="00291E2D">
        <w:t>„</w:t>
      </w:r>
      <w:proofErr w:type="spellStart"/>
      <w:r w:rsidR="00291E2D">
        <w:t>zinteraktivnění</w:t>
      </w:r>
      <w:proofErr w:type="spellEnd"/>
      <w:r w:rsidR="00291E2D">
        <w:t>“</w:t>
      </w:r>
      <w:r w:rsidR="003A6751">
        <w:t xml:space="preserve"> aplikace – např. validování uživatelských vstupů ve formuláři</w:t>
      </w:r>
      <w:r w:rsidR="001E12FE">
        <w:t xml:space="preserve">, </w:t>
      </w:r>
      <w:r w:rsidR="009B61C0">
        <w:t xml:space="preserve">pokročilé animace, </w:t>
      </w:r>
      <w:proofErr w:type="spellStart"/>
      <w:r w:rsidR="00693CA6" w:rsidRPr="00953604">
        <w:rPr>
          <w:i/>
          <w:iCs/>
        </w:rPr>
        <w:t>drag&amp;drop</w:t>
      </w:r>
      <w:proofErr w:type="spellEnd"/>
      <w:r w:rsidR="00693CA6">
        <w:t xml:space="preserve"> </w:t>
      </w:r>
      <w:r w:rsidR="008D73D1">
        <w:t>operace</w:t>
      </w:r>
      <w:r w:rsidR="002E2617">
        <w:t xml:space="preserve"> </w:t>
      </w:r>
      <w:r w:rsidR="005B694F">
        <w:t>atd</w:t>
      </w:r>
      <w:r w:rsidR="00693CA6">
        <w:t>.</w:t>
      </w:r>
      <w:r w:rsidR="00EA36D3">
        <w:t xml:space="preserve"> </w:t>
      </w:r>
      <w:r w:rsidR="00E27CAB">
        <w:t xml:space="preserve">Serverově </w:t>
      </w:r>
      <w:proofErr w:type="spellStart"/>
      <w:r w:rsidR="00E27CAB">
        <w:t>renderované</w:t>
      </w:r>
      <w:proofErr w:type="spellEnd"/>
      <w:r w:rsidR="00E27CAB">
        <w:t xml:space="preserve"> aplikace jsou také specifické tím, že jejich stav</w:t>
      </w:r>
      <w:r w:rsidR="00965240">
        <w:t xml:space="preserve"> (např. položky v košíku)</w:t>
      </w:r>
      <w:r w:rsidR="00E27CAB">
        <w:t xml:space="preserve"> </w:t>
      </w:r>
      <w:r w:rsidR="00264F26">
        <w:t>je</w:t>
      </w:r>
      <w:r w:rsidR="00E27CAB">
        <w:t xml:space="preserve"> </w:t>
      </w:r>
      <w:r w:rsidR="006C56A2">
        <w:t xml:space="preserve">obvykle </w:t>
      </w:r>
      <w:r w:rsidR="00264F26">
        <w:t>uchováván</w:t>
      </w:r>
      <w:r w:rsidR="006C56A2">
        <w:t xml:space="preserve"> kompletně</w:t>
      </w:r>
      <w:r w:rsidR="00E27CAB">
        <w:t xml:space="preserve"> na serveru</w:t>
      </w:r>
      <w:r w:rsidR="0044396C">
        <w:t xml:space="preserve">. Změna tohoto stavu probíhá obvykle posláním příslušného </w:t>
      </w:r>
      <w:r w:rsidR="005A1760">
        <w:t>HTTP</w:t>
      </w:r>
      <w:r w:rsidR="0044396C">
        <w:t xml:space="preserve"> požadavku</w:t>
      </w:r>
      <w:r w:rsidR="00837977">
        <w:t xml:space="preserve">, který </w:t>
      </w:r>
      <w:r w:rsidR="008F4274">
        <w:t xml:space="preserve">opět </w:t>
      </w:r>
      <w:r w:rsidR="00837977">
        <w:t>vrátí</w:t>
      </w:r>
      <w:r w:rsidR="00650494">
        <w:t xml:space="preserve"> kompletní</w:t>
      </w:r>
      <w:r w:rsidR="00837977">
        <w:t xml:space="preserve"> HTML dokument </w:t>
      </w:r>
      <w:r w:rsidR="00E279EE">
        <w:t>zobrazující již aktualizovaný</w:t>
      </w:r>
      <w:r w:rsidR="00837977">
        <w:t xml:space="preserve"> stav.</w:t>
      </w:r>
    </w:p>
    <w:p w14:paraId="05808377" w14:textId="7D384EC9" w:rsidR="007A53E6" w:rsidRDefault="00EA6C73" w:rsidP="00E204C8">
      <w:r>
        <w:t xml:space="preserve">Z hlediska softwarové architektury jsou serverově </w:t>
      </w:r>
      <w:proofErr w:type="spellStart"/>
      <w:r>
        <w:t>renderované</w:t>
      </w:r>
      <w:proofErr w:type="spellEnd"/>
      <w:r>
        <w:t xml:space="preserve"> aplikace obvykle </w:t>
      </w:r>
      <w:r w:rsidR="001C6152">
        <w:t>monolitického typu</w:t>
      </w:r>
      <w:r w:rsidR="00280610">
        <w:t>.</w:t>
      </w:r>
      <w:r w:rsidR="00071C72" w:rsidRPr="00694E34">
        <w:rPr>
          <w:rStyle w:val="Znakapoznpodarou"/>
        </w:rPr>
        <w:footnoteReference w:id="3"/>
      </w:r>
      <w:r w:rsidR="009916CD">
        <w:t xml:space="preserve"> </w:t>
      </w:r>
      <w:r w:rsidR="007D0BFB">
        <w:t xml:space="preserve">Jedná se tedy o jedinou aplikaci řešící vše od </w:t>
      </w:r>
      <w:r w:rsidR="001544C3">
        <w:t xml:space="preserve">zpracování </w:t>
      </w:r>
      <w:r w:rsidR="005A1760">
        <w:t>HTTP</w:t>
      </w:r>
      <w:r w:rsidR="001544C3">
        <w:t xml:space="preserve"> požadavku, </w:t>
      </w:r>
      <w:r w:rsidR="007D0BFB">
        <w:t>přístupu k</w:t>
      </w:r>
      <w:r w:rsidR="00FD2CE6">
        <w:t> </w:t>
      </w:r>
      <w:r w:rsidR="007D0BFB">
        <w:t>databázi</w:t>
      </w:r>
      <w:r w:rsidR="00FD2CE6">
        <w:t xml:space="preserve">, až po </w:t>
      </w:r>
      <w:proofErr w:type="spellStart"/>
      <w:r w:rsidR="00FD2CE6">
        <w:t>vyrenderování</w:t>
      </w:r>
      <w:proofErr w:type="spellEnd"/>
      <w:r w:rsidR="00FD2CE6">
        <w:t xml:space="preserve"> samotného HTML.</w:t>
      </w:r>
    </w:p>
    <w:p w14:paraId="39BBB06F" w14:textId="114A3FAF" w:rsidR="004628C0" w:rsidRDefault="00F1288E" w:rsidP="003D5684">
      <w:r>
        <w:t>Na</w:t>
      </w:r>
      <w:r w:rsidR="0072096F">
        <w:t xml:space="preserve"> tvorbu</w:t>
      </w:r>
      <w:r>
        <w:t xml:space="preserve"> serverově </w:t>
      </w:r>
      <w:proofErr w:type="spellStart"/>
      <w:r>
        <w:t>renderované</w:t>
      </w:r>
      <w:proofErr w:type="spellEnd"/>
      <w:r>
        <w:t xml:space="preserve"> aplikace existuje nespočet </w:t>
      </w:r>
      <w:proofErr w:type="spellStart"/>
      <w:r>
        <w:t>frameworků</w:t>
      </w:r>
      <w:proofErr w:type="spellEnd"/>
      <w:r>
        <w:t xml:space="preserve"> a jazyků, ve kterých je </w:t>
      </w:r>
      <w:r w:rsidR="00B33BF2">
        <w:t>možno</w:t>
      </w:r>
      <w:r w:rsidR="00D15F29">
        <w:t xml:space="preserve"> </w:t>
      </w:r>
      <w:r w:rsidR="00B33BF2">
        <w:t>je</w:t>
      </w:r>
      <w:r>
        <w:t xml:space="preserve"> psát. </w:t>
      </w:r>
      <w:r w:rsidR="005A0689">
        <w:t>Nejčastěji používaným je jazyk PHP</w:t>
      </w:r>
      <w:r w:rsidR="004D4938">
        <w:t xml:space="preserve"> </w:t>
      </w:r>
      <w:r w:rsidR="00B3145D">
        <w:fldChar w:fldCharType="begin"/>
      </w:r>
      <w:r w:rsidR="00250999">
        <w:instrText xml:space="preserve"> ADDIN ZOTERO_ITEM CSL_CITATION {"citationID":"eCQG3TIu","properties":{"formattedCitation":"(W3Techs.com, 2020)","plainCitation":"(W3Techs.com, 2020)","noteIndex":0},"citationItems":[{"id":49,"uris":["http://zotero.org/users/local/drXuekKW/items/583KHMDG"],"uri":["http://zotero.org/users/local/drXuekKW/items/583KHMDG"],"itemData":{"id":49,"type":"webpage","title":"Usage Statistics and Market Share of Server-side Programming Languages for Websites, October 2020","URL":"https://w3techs.com/technologies/overview/programming_language","author":[{"family":"W3Techs.com","given":""}],"accessed":{"date-parts":[["2020",10,17]]},"issued":{"date-parts":[["2020",10,17]]}}}],"schema":"https://github.com/citation-style-language/schema/raw/master/csl-citation.json"} </w:instrText>
      </w:r>
      <w:r w:rsidR="00B3145D">
        <w:fldChar w:fldCharType="separate"/>
      </w:r>
      <w:r w:rsidR="001B6D44">
        <w:t>(W3Techs.com, 2020)</w:t>
      </w:r>
      <w:r w:rsidR="00B3145D">
        <w:fldChar w:fldCharType="end"/>
      </w:r>
      <w:r w:rsidR="005A0689">
        <w:t>.</w:t>
      </w:r>
      <w:r w:rsidR="00C44538">
        <w:t xml:space="preserve"> </w:t>
      </w:r>
      <w:r w:rsidR="00606035">
        <w:t>Z</w:t>
      </w:r>
      <w:r w:rsidR="0061592F">
        <w:t xml:space="preserve">ástupcem serverově </w:t>
      </w:r>
      <w:proofErr w:type="spellStart"/>
      <w:r w:rsidR="0061592F">
        <w:t>renderované</w:t>
      </w:r>
      <w:proofErr w:type="spellEnd"/>
      <w:r w:rsidR="0061592F">
        <w:t xml:space="preserve"> aplikace může být například </w:t>
      </w:r>
      <w:proofErr w:type="spellStart"/>
      <w:r w:rsidR="00441690">
        <w:t>InSIS</w:t>
      </w:r>
      <w:proofErr w:type="spellEnd"/>
      <w:r w:rsidR="002E434E">
        <w:t>, který je napsaný v Perlu</w:t>
      </w:r>
      <w:r w:rsidR="009C2654" w:rsidRPr="00694E34">
        <w:rPr>
          <w:rStyle w:val="Znakapoznpodarou"/>
        </w:rPr>
        <w:footnoteReference w:id="4"/>
      </w:r>
      <w:r w:rsidR="00FC02E8">
        <w:t>.</w:t>
      </w:r>
    </w:p>
    <w:p w14:paraId="195092A0" w14:textId="77777777" w:rsidR="004628C0" w:rsidRPr="004628C0" w:rsidRDefault="004628C0" w:rsidP="00564050">
      <w:pPr>
        <w:pStyle w:val="Textprogramovhokdu"/>
      </w:pPr>
      <w:r w:rsidRPr="004628C0">
        <w:lastRenderedPageBreak/>
        <w:t xml:space="preserve">&lt;!DOCTYPE </w:t>
      </w:r>
      <w:proofErr w:type="spellStart"/>
      <w:r w:rsidRPr="004628C0">
        <w:t>html</w:t>
      </w:r>
      <w:proofErr w:type="spellEnd"/>
      <w:r w:rsidRPr="004628C0">
        <w:t>&gt;</w:t>
      </w:r>
    </w:p>
    <w:p w14:paraId="4315C5D6" w14:textId="77777777" w:rsidR="004628C0" w:rsidRPr="004628C0" w:rsidRDefault="004628C0" w:rsidP="00564050">
      <w:pPr>
        <w:pStyle w:val="Textprogramovhokdu"/>
      </w:pPr>
      <w:r w:rsidRPr="004628C0">
        <w:t>&lt;</w:t>
      </w:r>
      <w:proofErr w:type="spellStart"/>
      <w:r w:rsidRPr="004628C0">
        <w:t>html</w:t>
      </w:r>
      <w:proofErr w:type="spellEnd"/>
      <w:r w:rsidRPr="004628C0">
        <w:t xml:space="preserve"> </w:t>
      </w:r>
      <w:proofErr w:type="spellStart"/>
      <w:r w:rsidRPr="004628C0">
        <w:t>lang</w:t>
      </w:r>
      <w:proofErr w:type="spellEnd"/>
      <w:r w:rsidRPr="004628C0">
        <w:t>="en"&gt;</w:t>
      </w:r>
    </w:p>
    <w:p w14:paraId="3553880C" w14:textId="77777777" w:rsidR="004628C0" w:rsidRPr="004628C0" w:rsidRDefault="004628C0" w:rsidP="00564050">
      <w:pPr>
        <w:pStyle w:val="Textprogramovhokdu"/>
      </w:pPr>
    </w:p>
    <w:p w14:paraId="6096FE03" w14:textId="77777777" w:rsidR="004628C0" w:rsidRPr="004628C0" w:rsidRDefault="004628C0" w:rsidP="00564050">
      <w:pPr>
        <w:pStyle w:val="Textprogramovhokdu"/>
      </w:pPr>
      <w:r w:rsidRPr="004628C0">
        <w:t>&lt;</w:t>
      </w:r>
      <w:proofErr w:type="spellStart"/>
      <w:r w:rsidRPr="004628C0">
        <w:t>head</w:t>
      </w:r>
      <w:proofErr w:type="spellEnd"/>
      <w:r w:rsidRPr="004628C0">
        <w:t>&gt;</w:t>
      </w:r>
    </w:p>
    <w:p w14:paraId="1B9BA823" w14:textId="77777777" w:rsidR="004628C0" w:rsidRPr="004628C0" w:rsidRDefault="004628C0" w:rsidP="00564050">
      <w:pPr>
        <w:pStyle w:val="Textprogramovhokdu"/>
      </w:pPr>
      <w:r w:rsidRPr="004628C0">
        <w:t xml:space="preserve">    &lt;meta </w:t>
      </w:r>
      <w:proofErr w:type="spellStart"/>
      <w:r w:rsidRPr="004628C0">
        <w:t>charset</w:t>
      </w:r>
      <w:proofErr w:type="spellEnd"/>
      <w:r w:rsidRPr="004628C0">
        <w:t>="UTF-8"&gt;</w:t>
      </w:r>
    </w:p>
    <w:p w14:paraId="3D8E0189" w14:textId="77777777" w:rsidR="004628C0" w:rsidRPr="004628C0" w:rsidRDefault="004628C0" w:rsidP="00564050">
      <w:pPr>
        <w:pStyle w:val="Textprogramovhokdu"/>
      </w:pPr>
      <w:r w:rsidRPr="004628C0">
        <w:t xml:space="preserve">    &lt;meta </w:t>
      </w:r>
      <w:proofErr w:type="spellStart"/>
      <w:r w:rsidRPr="004628C0">
        <w:t>name</w:t>
      </w:r>
      <w:proofErr w:type="spellEnd"/>
      <w:r w:rsidRPr="004628C0">
        <w:t>="</w:t>
      </w:r>
      <w:proofErr w:type="spellStart"/>
      <w:r w:rsidRPr="004628C0">
        <w:t>viewport</w:t>
      </w:r>
      <w:proofErr w:type="spellEnd"/>
      <w:r w:rsidRPr="004628C0">
        <w:t xml:space="preserve">" </w:t>
      </w:r>
      <w:proofErr w:type="spellStart"/>
      <w:r w:rsidRPr="004628C0">
        <w:t>content</w:t>
      </w:r>
      <w:proofErr w:type="spellEnd"/>
      <w:r w:rsidRPr="004628C0">
        <w:t>="</w:t>
      </w:r>
      <w:proofErr w:type="spellStart"/>
      <w:r w:rsidRPr="004628C0">
        <w:t>width</w:t>
      </w:r>
      <w:proofErr w:type="spellEnd"/>
      <w:r w:rsidRPr="004628C0">
        <w:t>=</w:t>
      </w:r>
      <w:proofErr w:type="spellStart"/>
      <w:r w:rsidRPr="004628C0">
        <w:t>device-width</w:t>
      </w:r>
      <w:proofErr w:type="spellEnd"/>
      <w:r w:rsidRPr="004628C0">
        <w:t xml:space="preserve">, </w:t>
      </w:r>
      <w:proofErr w:type="spellStart"/>
      <w:r w:rsidRPr="004628C0">
        <w:t>initial-scale</w:t>
      </w:r>
      <w:proofErr w:type="spellEnd"/>
      <w:r w:rsidRPr="004628C0">
        <w:t>=1.0"&gt;</w:t>
      </w:r>
    </w:p>
    <w:p w14:paraId="0BDDAECD" w14:textId="77777777" w:rsidR="004628C0" w:rsidRPr="004628C0" w:rsidRDefault="004628C0" w:rsidP="00564050">
      <w:pPr>
        <w:pStyle w:val="Textprogramovhokdu"/>
      </w:pPr>
      <w:r w:rsidRPr="004628C0">
        <w:t xml:space="preserve">    &lt;link </w:t>
      </w:r>
      <w:proofErr w:type="spellStart"/>
      <w:r w:rsidRPr="004628C0">
        <w:t>rel</w:t>
      </w:r>
      <w:proofErr w:type="spellEnd"/>
      <w:r w:rsidRPr="004628C0">
        <w:t>="</w:t>
      </w:r>
      <w:proofErr w:type="spellStart"/>
      <w:r w:rsidRPr="004628C0">
        <w:t>stylesheet</w:t>
      </w:r>
      <w:proofErr w:type="spellEnd"/>
      <w:r w:rsidRPr="004628C0">
        <w:t xml:space="preserve">" </w:t>
      </w:r>
      <w:proofErr w:type="spellStart"/>
      <w:r w:rsidRPr="004628C0">
        <w:t>href</w:t>
      </w:r>
      <w:proofErr w:type="spellEnd"/>
      <w:r w:rsidRPr="004628C0">
        <w:t>="style.css"&gt;</w:t>
      </w:r>
    </w:p>
    <w:p w14:paraId="5287B3A1" w14:textId="77777777" w:rsidR="004628C0" w:rsidRPr="004628C0" w:rsidRDefault="004628C0" w:rsidP="00564050">
      <w:pPr>
        <w:pStyle w:val="Textprogramovhokdu"/>
      </w:pPr>
      <w:r w:rsidRPr="004628C0">
        <w:t xml:space="preserve">    &lt;</w:t>
      </w:r>
      <w:proofErr w:type="spellStart"/>
      <w:r w:rsidRPr="004628C0">
        <w:t>title</w:t>
      </w:r>
      <w:proofErr w:type="spellEnd"/>
      <w:r w:rsidRPr="004628C0">
        <w:t>&gt;</w:t>
      </w:r>
      <w:proofErr w:type="spellStart"/>
      <w:r w:rsidRPr="004628C0">
        <w:t>Úkolníček</w:t>
      </w:r>
      <w:proofErr w:type="spellEnd"/>
      <w:r w:rsidRPr="004628C0">
        <w:t>&lt;/</w:t>
      </w:r>
      <w:proofErr w:type="spellStart"/>
      <w:r w:rsidRPr="004628C0">
        <w:t>title</w:t>
      </w:r>
      <w:proofErr w:type="spellEnd"/>
      <w:r w:rsidRPr="004628C0">
        <w:t>&gt;</w:t>
      </w:r>
    </w:p>
    <w:p w14:paraId="3B031A6E" w14:textId="77777777" w:rsidR="004628C0" w:rsidRPr="004628C0" w:rsidRDefault="004628C0" w:rsidP="00564050">
      <w:pPr>
        <w:pStyle w:val="Textprogramovhokdu"/>
      </w:pPr>
      <w:r w:rsidRPr="004628C0">
        <w:t>&lt;/</w:t>
      </w:r>
      <w:proofErr w:type="spellStart"/>
      <w:r w:rsidRPr="004628C0">
        <w:t>head</w:t>
      </w:r>
      <w:proofErr w:type="spellEnd"/>
      <w:r w:rsidRPr="004628C0">
        <w:t>&gt;</w:t>
      </w:r>
    </w:p>
    <w:p w14:paraId="0119B9DE" w14:textId="77777777" w:rsidR="004628C0" w:rsidRPr="004628C0" w:rsidRDefault="004628C0" w:rsidP="00564050">
      <w:pPr>
        <w:pStyle w:val="Textprogramovhokdu"/>
      </w:pPr>
    </w:p>
    <w:p w14:paraId="52FC2D33" w14:textId="77777777" w:rsidR="004628C0" w:rsidRPr="004628C0" w:rsidRDefault="004628C0" w:rsidP="00564050">
      <w:pPr>
        <w:pStyle w:val="Textprogramovhokdu"/>
      </w:pPr>
      <w:r w:rsidRPr="004628C0">
        <w:t>&lt;body&gt;</w:t>
      </w:r>
    </w:p>
    <w:p w14:paraId="2F5ED62C" w14:textId="77777777" w:rsidR="004628C0" w:rsidRPr="004628C0" w:rsidRDefault="004628C0" w:rsidP="00564050">
      <w:pPr>
        <w:pStyle w:val="Textprogramovhokdu"/>
      </w:pPr>
      <w:r w:rsidRPr="004628C0">
        <w:t xml:space="preserve">    &lt;h</w:t>
      </w:r>
      <w:proofErr w:type="gramStart"/>
      <w:r w:rsidRPr="004628C0">
        <w:t>1&gt;Výpis</w:t>
      </w:r>
      <w:proofErr w:type="gramEnd"/>
      <w:r w:rsidRPr="004628C0">
        <w:t xml:space="preserve"> úkolů&lt;/h1&gt;</w:t>
      </w:r>
    </w:p>
    <w:p w14:paraId="644B105A" w14:textId="77777777" w:rsidR="004628C0" w:rsidRPr="004628C0" w:rsidRDefault="004628C0" w:rsidP="00564050">
      <w:pPr>
        <w:pStyle w:val="Textprogramovhokdu"/>
      </w:pPr>
      <w:r w:rsidRPr="004628C0">
        <w:t xml:space="preserve">    &lt;</w:t>
      </w:r>
      <w:proofErr w:type="spellStart"/>
      <w:r w:rsidRPr="004628C0">
        <w:t>ul</w:t>
      </w:r>
      <w:proofErr w:type="spellEnd"/>
      <w:r w:rsidRPr="004628C0">
        <w:t>&gt;</w:t>
      </w:r>
    </w:p>
    <w:p w14:paraId="2EBF39A4" w14:textId="77777777" w:rsidR="004628C0" w:rsidRPr="004628C0" w:rsidRDefault="004628C0" w:rsidP="00564050">
      <w:pPr>
        <w:pStyle w:val="Textprogramovhokdu"/>
      </w:pPr>
      <w:r w:rsidRPr="004628C0">
        <w:t xml:space="preserve">        &lt;</w:t>
      </w:r>
      <w:proofErr w:type="spellStart"/>
      <w:r w:rsidRPr="004628C0">
        <w:t>li</w:t>
      </w:r>
      <w:proofErr w:type="spellEnd"/>
      <w:proofErr w:type="gramStart"/>
      <w:r w:rsidRPr="004628C0">
        <w:t>&gt;&lt;</w:t>
      </w:r>
      <w:proofErr w:type="gramEnd"/>
      <w:r w:rsidRPr="004628C0">
        <w:t xml:space="preserve">a </w:t>
      </w:r>
      <w:proofErr w:type="spellStart"/>
      <w:r w:rsidRPr="004628C0">
        <w:t>href</w:t>
      </w:r>
      <w:proofErr w:type="spellEnd"/>
      <w:r w:rsidRPr="004628C0">
        <w:t>="/</w:t>
      </w:r>
      <w:proofErr w:type="spellStart"/>
      <w:r w:rsidRPr="004628C0">
        <w:t>ukol</w:t>
      </w:r>
      <w:proofErr w:type="spellEnd"/>
      <w:r w:rsidRPr="004628C0">
        <w:t>/1"&gt;Vyvenčit psa&lt;/a&gt;&lt;/</w:t>
      </w:r>
      <w:proofErr w:type="spellStart"/>
      <w:r w:rsidRPr="004628C0">
        <w:t>li</w:t>
      </w:r>
      <w:proofErr w:type="spellEnd"/>
      <w:r w:rsidRPr="004628C0">
        <w:t>&gt;</w:t>
      </w:r>
    </w:p>
    <w:p w14:paraId="79132676" w14:textId="77777777" w:rsidR="004628C0" w:rsidRPr="004628C0" w:rsidRDefault="004628C0" w:rsidP="00564050">
      <w:pPr>
        <w:pStyle w:val="Textprogramovhokdu"/>
      </w:pPr>
      <w:r w:rsidRPr="004628C0">
        <w:t xml:space="preserve">        &lt;</w:t>
      </w:r>
      <w:proofErr w:type="spellStart"/>
      <w:r w:rsidRPr="004628C0">
        <w:t>li</w:t>
      </w:r>
      <w:proofErr w:type="spellEnd"/>
      <w:proofErr w:type="gramStart"/>
      <w:r w:rsidRPr="004628C0">
        <w:t>&gt;&lt;</w:t>
      </w:r>
      <w:proofErr w:type="gramEnd"/>
      <w:r w:rsidRPr="004628C0">
        <w:t xml:space="preserve">a </w:t>
      </w:r>
      <w:proofErr w:type="spellStart"/>
      <w:r w:rsidRPr="004628C0">
        <w:t>href</w:t>
      </w:r>
      <w:proofErr w:type="spellEnd"/>
      <w:r w:rsidRPr="004628C0">
        <w:t>="/</w:t>
      </w:r>
      <w:proofErr w:type="spellStart"/>
      <w:r w:rsidRPr="004628C0">
        <w:t>ukol</w:t>
      </w:r>
      <w:proofErr w:type="spellEnd"/>
      <w:r w:rsidRPr="004628C0">
        <w:t>/2"&gt;Vynést koše&lt;/a&gt;&lt;/</w:t>
      </w:r>
      <w:proofErr w:type="spellStart"/>
      <w:r w:rsidRPr="004628C0">
        <w:t>li</w:t>
      </w:r>
      <w:proofErr w:type="spellEnd"/>
      <w:r w:rsidRPr="004628C0">
        <w:t>&gt;</w:t>
      </w:r>
    </w:p>
    <w:p w14:paraId="6EB76D8F" w14:textId="77777777" w:rsidR="004628C0" w:rsidRPr="004628C0" w:rsidRDefault="004628C0" w:rsidP="00564050">
      <w:pPr>
        <w:pStyle w:val="Textprogramovhokdu"/>
      </w:pPr>
      <w:r w:rsidRPr="004628C0">
        <w:t xml:space="preserve">    &lt;/</w:t>
      </w:r>
      <w:proofErr w:type="spellStart"/>
      <w:r w:rsidRPr="004628C0">
        <w:t>ul</w:t>
      </w:r>
      <w:proofErr w:type="spellEnd"/>
      <w:r w:rsidRPr="004628C0">
        <w:t>&gt;</w:t>
      </w:r>
    </w:p>
    <w:p w14:paraId="0DF2E7FC" w14:textId="77777777" w:rsidR="004628C0" w:rsidRPr="004628C0" w:rsidRDefault="004628C0" w:rsidP="00564050">
      <w:pPr>
        <w:pStyle w:val="Textprogramovhokdu"/>
      </w:pPr>
    </w:p>
    <w:p w14:paraId="3ABA6AB7" w14:textId="77777777" w:rsidR="004628C0" w:rsidRPr="004628C0" w:rsidRDefault="004628C0" w:rsidP="00564050">
      <w:pPr>
        <w:pStyle w:val="Textprogramovhokdu"/>
      </w:pPr>
      <w:r w:rsidRPr="004628C0">
        <w:t xml:space="preserve">    &lt;</w:t>
      </w:r>
      <w:proofErr w:type="spellStart"/>
      <w:r w:rsidRPr="004628C0">
        <w:t>form</w:t>
      </w:r>
      <w:proofErr w:type="spellEnd"/>
      <w:r w:rsidRPr="004628C0">
        <w:t xml:space="preserve"> </w:t>
      </w:r>
      <w:proofErr w:type="spellStart"/>
      <w:r w:rsidRPr="004628C0">
        <w:t>method</w:t>
      </w:r>
      <w:proofErr w:type="spellEnd"/>
      <w:r w:rsidRPr="004628C0">
        <w:t xml:space="preserve">="POST" </w:t>
      </w:r>
      <w:proofErr w:type="spellStart"/>
      <w:r w:rsidRPr="004628C0">
        <w:t>action</w:t>
      </w:r>
      <w:proofErr w:type="spellEnd"/>
      <w:r w:rsidRPr="004628C0">
        <w:t>="/</w:t>
      </w:r>
      <w:proofErr w:type="spellStart"/>
      <w:r w:rsidRPr="004628C0">
        <w:t>pridat_ukol</w:t>
      </w:r>
      <w:proofErr w:type="spellEnd"/>
      <w:r w:rsidRPr="004628C0">
        <w:t>"&gt;</w:t>
      </w:r>
    </w:p>
    <w:p w14:paraId="1C9CC2DA" w14:textId="77777777" w:rsidR="004628C0" w:rsidRPr="004628C0" w:rsidRDefault="004628C0" w:rsidP="00564050">
      <w:pPr>
        <w:pStyle w:val="Textprogramovhokdu"/>
      </w:pPr>
      <w:r w:rsidRPr="004628C0">
        <w:t xml:space="preserve">        &lt;label </w:t>
      </w:r>
      <w:proofErr w:type="spellStart"/>
      <w:r w:rsidRPr="004628C0">
        <w:t>for</w:t>
      </w:r>
      <w:proofErr w:type="spellEnd"/>
      <w:r w:rsidRPr="004628C0">
        <w:t>="</w:t>
      </w:r>
      <w:proofErr w:type="spellStart"/>
      <w:r w:rsidRPr="004628C0">
        <w:t>ukol</w:t>
      </w:r>
      <w:proofErr w:type="spellEnd"/>
      <w:proofErr w:type="gramStart"/>
      <w:r w:rsidRPr="004628C0">
        <w:t>"&gt;Úkol</w:t>
      </w:r>
      <w:proofErr w:type="gramEnd"/>
      <w:r w:rsidRPr="004628C0">
        <w:t>&lt;/label&gt;</w:t>
      </w:r>
    </w:p>
    <w:p w14:paraId="44EBECE7" w14:textId="77777777" w:rsidR="004628C0" w:rsidRPr="004628C0" w:rsidRDefault="004628C0" w:rsidP="00564050">
      <w:pPr>
        <w:pStyle w:val="Textprogramovhokdu"/>
      </w:pPr>
      <w:r w:rsidRPr="004628C0">
        <w:t xml:space="preserve">        &lt;input id="</w:t>
      </w:r>
      <w:proofErr w:type="spellStart"/>
      <w:r w:rsidRPr="004628C0">
        <w:t>ukol</w:t>
      </w:r>
      <w:proofErr w:type="spellEnd"/>
      <w:r w:rsidRPr="004628C0">
        <w:t>" type="text"&gt;</w:t>
      </w:r>
    </w:p>
    <w:p w14:paraId="29EC2D3D" w14:textId="77777777" w:rsidR="004628C0" w:rsidRPr="004628C0" w:rsidRDefault="004628C0" w:rsidP="00564050">
      <w:pPr>
        <w:pStyle w:val="Textprogramovhokdu"/>
      </w:pPr>
      <w:r w:rsidRPr="004628C0">
        <w:t xml:space="preserve">        &lt;</w:t>
      </w:r>
      <w:proofErr w:type="spellStart"/>
      <w:r w:rsidRPr="004628C0">
        <w:t>button</w:t>
      </w:r>
      <w:proofErr w:type="spellEnd"/>
      <w:r w:rsidRPr="004628C0">
        <w:t>&gt;Přidat&lt;/</w:t>
      </w:r>
      <w:proofErr w:type="spellStart"/>
      <w:r w:rsidRPr="004628C0">
        <w:t>button</w:t>
      </w:r>
      <w:proofErr w:type="spellEnd"/>
      <w:r w:rsidRPr="004628C0">
        <w:t>&gt;</w:t>
      </w:r>
    </w:p>
    <w:p w14:paraId="64905666" w14:textId="77777777" w:rsidR="004628C0" w:rsidRPr="004628C0" w:rsidRDefault="004628C0" w:rsidP="00564050">
      <w:pPr>
        <w:pStyle w:val="Textprogramovhokdu"/>
      </w:pPr>
      <w:r w:rsidRPr="004628C0">
        <w:t xml:space="preserve">    &lt;/</w:t>
      </w:r>
      <w:proofErr w:type="spellStart"/>
      <w:r w:rsidRPr="004628C0">
        <w:t>form</w:t>
      </w:r>
      <w:proofErr w:type="spellEnd"/>
      <w:r w:rsidRPr="004628C0">
        <w:t>&gt;</w:t>
      </w:r>
    </w:p>
    <w:p w14:paraId="104F6DB6" w14:textId="77777777" w:rsidR="004628C0" w:rsidRPr="004628C0" w:rsidRDefault="004628C0" w:rsidP="00564050">
      <w:pPr>
        <w:pStyle w:val="Textprogramovhokdu"/>
      </w:pPr>
      <w:r w:rsidRPr="004628C0">
        <w:t xml:space="preserve">    &lt;</w:t>
      </w:r>
      <w:proofErr w:type="spellStart"/>
      <w:r w:rsidRPr="004628C0">
        <w:t>script</w:t>
      </w:r>
      <w:proofErr w:type="spellEnd"/>
      <w:r w:rsidRPr="004628C0">
        <w:t xml:space="preserve"> </w:t>
      </w:r>
      <w:proofErr w:type="spellStart"/>
      <w:r w:rsidRPr="004628C0">
        <w:t>src</w:t>
      </w:r>
      <w:proofErr w:type="spellEnd"/>
      <w:r w:rsidRPr="004628C0">
        <w:t>="script.js" type="text/</w:t>
      </w:r>
      <w:proofErr w:type="spellStart"/>
      <w:r w:rsidRPr="004628C0">
        <w:t>javascript</w:t>
      </w:r>
      <w:proofErr w:type="spellEnd"/>
      <w:proofErr w:type="gramStart"/>
      <w:r w:rsidRPr="004628C0">
        <w:t>"&gt;&lt;</w:t>
      </w:r>
      <w:proofErr w:type="gramEnd"/>
      <w:r w:rsidRPr="004628C0">
        <w:t>/</w:t>
      </w:r>
      <w:proofErr w:type="spellStart"/>
      <w:r w:rsidRPr="004628C0">
        <w:t>script</w:t>
      </w:r>
      <w:proofErr w:type="spellEnd"/>
      <w:r w:rsidRPr="004628C0">
        <w:t>&gt;</w:t>
      </w:r>
    </w:p>
    <w:p w14:paraId="52308CBF" w14:textId="77777777" w:rsidR="004628C0" w:rsidRPr="004628C0" w:rsidRDefault="004628C0" w:rsidP="00564050">
      <w:pPr>
        <w:pStyle w:val="Textprogramovhokdu"/>
      </w:pPr>
      <w:r w:rsidRPr="004628C0">
        <w:t>&lt;/body&gt;</w:t>
      </w:r>
    </w:p>
    <w:p w14:paraId="2B946CFB" w14:textId="77777777" w:rsidR="004628C0" w:rsidRPr="004628C0" w:rsidRDefault="004628C0" w:rsidP="00564050">
      <w:pPr>
        <w:pStyle w:val="Textprogramovhokdu"/>
      </w:pPr>
    </w:p>
    <w:p w14:paraId="62CE48ED" w14:textId="145087C8" w:rsidR="003D5684" w:rsidRDefault="004628C0" w:rsidP="003D5684">
      <w:pPr>
        <w:pStyle w:val="Textprogramovhokdu"/>
      </w:pPr>
      <w:r w:rsidRPr="004628C0">
        <w:t>&lt;/</w:t>
      </w:r>
      <w:proofErr w:type="spellStart"/>
      <w:r w:rsidRPr="004628C0">
        <w:t>html</w:t>
      </w:r>
      <w:proofErr w:type="spellEnd"/>
      <w:r w:rsidRPr="004628C0">
        <w:t>&gt;</w:t>
      </w:r>
    </w:p>
    <w:p w14:paraId="38EC7842" w14:textId="7A932CDB" w:rsidR="003D5684" w:rsidRPr="004628C0" w:rsidRDefault="003D5684" w:rsidP="003D5684">
      <w:pPr>
        <w:pStyle w:val="Titulek"/>
      </w:pPr>
      <w:bookmarkStart w:id="8" w:name="_Ref54191154"/>
      <w:bookmarkStart w:id="9" w:name="_Ref50334510"/>
      <w:r>
        <w:t xml:space="preserve">Výpis </w:t>
      </w:r>
      <w:fldSimple w:instr=" STYLEREF 1 \s ">
        <w:r w:rsidR="005F74E2">
          <w:rPr>
            <w:noProof/>
          </w:rPr>
          <w:t>1</w:t>
        </w:r>
      </w:fldSimple>
      <w:r w:rsidR="005F74E2">
        <w:t>.</w:t>
      </w:r>
      <w:fldSimple w:instr=" SEQ Výpis \* ARABIC \s 1 ">
        <w:r w:rsidR="005F74E2">
          <w:rPr>
            <w:noProof/>
          </w:rPr>
          <w:t>1</w:t>
        </w:r>
      </w:fldSimple>
      <w:bookmarkEnd w:id="8"/>
      <w:r>
        <w:t xml:space="preserve"> Nástin HTTP odpovědi pro server-</w:t>
      </w:r>
      <w:proofErr w:type="spellStart"/>
      <w:r>
        <w:t>rendered</w:t>
      </w:r>
      <w:proofErr w:type="spellEnd"/>
      <w:r>
        <w:t xml:space="preserve"> stránku </w:t>
      </w:r>
      <w:proofErr w:type="spellStart"/>
      <w:r>
        <w:t>úkolníčku</w:t>
      </w:r>
      <w:bookmarkEnd w:id="9"/>
      <w:proofErr w:type="spellEnd"/>
    </w:p>
    <w:p w14:paraId="528E888E" w14:textId="2B0D149F" w:rsidR="00E204C8" w:rsidRDefault="001C6917" w:rsidP="00F14A4B">
      <w:pPr>
        <w:pStyle w:val="Nadpis2"/>
      </w:pPr>
      <w:bookmarkStart w:id="10" w:name="_Toc69471787"/>
      <w:proofErr w:type="spellStart"/>
      <w:r>
        <w:t>Client-side</w:t>
      </w:r>
      <w:proofErr w:type="spellEnd"/>
      <w:r>
        <w:t xml:space="preserve"> </w:t>
      </w:r>
      <w:proofErr w:type="spellStart"/>
      <w:r>
        <w:t>rendering</w:t>
      </w:r>
      <w:bookmarkEnd w:id="10"/>
      <w:proofErr w:type="spellEnd"/>
    </w:p>
    <w:p w14:paraId="2FDCD953" w14:textId="52E641D1" w:rsidR="002B0D89" w:rsidRDefault="00A578B4" w:rsidP="00762E0C">
      <w:r>
        <w:t xml:space="preserve">Na rozdíl od </w:t>
      </w:r>
      <w:r w:rsidR="00C163DA">
        <w:t xml:space="preserve">serverově </w:t>
      </w:r>
      <w:proofErr w:type="spellStart"/>
      <w:r w:rsidR="00C163DA">
        <w:t>renderovaných</w:t>
      </w:r>
      <w:proofErr w:type="spellEnd"/>
      <w:r w:rsidR="00017096">
        <w:t xml:space="preserve"> aplikací </w:t>
      </w:r>
      <w:r w:rsidR="007C77D9">
        <w:t xml:space="preserve">obvykle veškeré </w:t>
      </w:r>
      <w:r w:rsidR="005A1760">
        <w:t>HTTP</w:t>
      </w:r>
      <w:r w:rsidR="007C77D9">
        <w:t xml:space="preserve"> požadavky na</w:t>
      </w:r>
      <w:r w:rsidR="00A06231">
        <w:t> </w:t>
      </w:r>
      <w:r w:rsidR="007C77D9">
        <w:t>danou aplikaci vrací stejný obsah.</w:t>
      </w:r>
      <w:r w:rsidR="00FD0825">
        <w:t xml:space="preserve"> </w:t>
      </w:r>
      <w:r w:rsidR="004C7B90">
        <w:t>Jedná se o HTML d</w:t>
      </w:r>
      <w:r w:rsidR="002E5AD5">
        <w:t>okument obsahující odkazy na</w:t>
      </w:r>
      <w:r w:rsidR="00A06231">
        <w:t> </w:t>
      </w:r>
      <w:r w:rsidR="00F23D17">
        <w:t>kaskádové styly</w:t>
      </w:r>
      <w:r w:rsidR="002E5AD5">
        <w:t xml:space="preserve"> a </w:t>
      </w:r>
      <w:proofErr w:type="spellStart"/>
      <w:r w:rsidR="00F23D17">
        <w:t>javascripty</w:t>
      </w:r>
      <w:proofErr w:type="spellEnd"/>
      <w:r w:rsidR="00A64AF5">
        <w:t xml:space="preserve">, který obvykle v těle obsahuje pouze </w:t>
      </w:r>
      <w:r w:rsidR="00A359EB">
        <w:t>text</w:t>
      </w:r>
      <w:r w:rsidR="00612868">
        <w:t>, popř.</w:t>
      </w:r>
      <w:r w:rsidR="00A359EB">
        <w:t xml:space="preserve"> </w:t>
      </w:r>
      <w:r w:rsidR="004464D4">
        <w:t>animaci</w:t>
      </w:r>
      <w:r w:rsidR="00FF574D">
        <w:t>,</w:t>
      </w:r>
      <w:r w:rsidR="004464D4">
        <w:t xml:space="preserve"> </w:t>
      </w:r>
      <w:proofErr w:type="spellStart"/>
      <w:r w:rsidR="00612868">
        <w:t>vi</w:t>
      </w:r>
      <w:r w:rsidR="00D11C16">
        <w:t>z</w:t>
      </w:r>
      <w:r w:rsidR="00612868">
        <w:t>ualizujíc</w:t>
      </w:r>
      <w:r w:rsidR="00FF574D">
        <w:t>í</w:t>
      </w:r>
      <w:proofErr w:type="spellEnd"/>
      <w:r w:rsidR="004464D4">
        <w:t xml:space="preserve"> načítání aplikace</w:t>
      </w:r>
      <w:r w:rsidR="00300DDF">
        <w:t xml:space="preserve"> (viz</w:t>
      </w:r>
      <w:r w:rsidR="00130D92">
        <w:t xml:space="preserve"> </w:t>
      </w:r>
      <w:r w:rsidR="00130D92">
        <w:fldChar w:fldCharType="begin"/>
      </w:r>
      <w:r w:rsidR="00130D92">
        <w:instrText xml:space="preserve"> REF _Ref53837807 \h </w:instrText>
      </w:r>
      <w:r w:rsidR="00130D92">
        <w:fldChar w:fldCharType="separate"/>
      </w:r>
      <w:r w:rsidR="00A8535F">
        <w:t xml:space="preserve">Výpis </w:t>
      </w:r>
      <w:r w:rsidR="00A8535F">
        <w:rPr>
          <w:noProof/>
        </w:rPr>
        <w:t>1</w:t>
      </w:r>
      <w:r w:rsidR="00A8535F">
        <w:t>.</w:t>
      </w:r>
      <w:r w:rsidR="00A8535F">
        <w:rPr>
          <w:noProof/>
        </w:rPr>
        <w:t>2</w:t>
      </w:r>
      <w:r w:rsidR="00130D92">
        <w:fldChar w:fldCharType="end"/>
      </w:r>
      <w:r w:rsidR="00300DDF">
        <w:t>)</w:t>
      </w:r>
      <w:r w:rsidR="004464D4">
        <w:t>.</w:t>
      </w:r>
      <w:r w:rsidR="007E4179">
        <w:t xml:space="preserve"> </w:t>
      </w:r>
      <w:r w:rsidR="00C959C5">
        <w:t>J</w:t>
      </w:r>
      <w:r w:rsidR="00B0585C">
        <w:t>ak a odkud se vezmou potřebná data pro</w:t>
      </w:r>
      <w:r w:rsidR="00A06231">
        <w:t> </w:t>
      </w:r>
      <w:r w:rsidR="00B0585C">
        <w:t>daný požadavek</w:t>
      </w:r>
      <w:r w:rsidR="00C959C5">
        <w:t xml:space="preserve">, či jak se </w:t>
      </w:r>
      <w:r w:rsidR="00221019">
        <w:t xml:space="preserve">tyto data </w:t>
      </w:r>
      <w:r w:rsidR="00C959C5">
        <w:t>vykreslí</w:t>
      </w:r>
      <w:r w:rsidR="00221019">
        <w:t>,</w:t>
      </w:r>
      <w:r w:rsidR="00786819">
        <w:t xml:space="preserve"> </w:t>
      </w:r>
      <w:r w:rsidR="006F0CB7">
        <w:t xml:space="preserve">řeší již </w:t>
      </w:r>
      <w:proofErr w:type="spellStart"/>
      <w:r w:rsidR="006958EB">
        <w:t>javascriptová</w:t>
      </w:r>
      <w:proofErr w:type="spellEnd"/>
      <w:r w:rsidR="006958EB">
        <w:t xml:space="preserve"> </w:t>
      </w:r>
      <w:r w:rsidR="0011794B">
        <w:t>aplikace</w:t>
      </w:r>
      <w:r w:rsidR="006958EB">
        <w:t xml:space="preserve"> odkazovaná v </w:t>
      </w:r>
      <w:r w:rsidR="005A1760">
        <w:t>HTML</w:t>
      </w:r>
      <w:r w:rsidR="006958EB">
        <w:t xml:space="preserve"> dokumentu</w:t>
      </w:r>
      <w:r w:rsidR="008C2DA1">
        <w:t>,</w:t>
      </w:r>
      <w:r w:rsidR="0011794B">
        <w:t xml:space="preserve"> </w:t>
      </w:r>
      <w:r w:rsidR="006F0CB7">
        <w:t>u klienta v</w:t>
      </w:r>
      <w:r w:rsidR="0011794B">
        <w:t> </w:t>
      </w:r>
      <w:r w:rsidR="006F0CB7">
        <w:t>prohlížeči</w:t>
      </w:r>
      <w:r w:rsidR="00786819">
        <w:t>.</w:t>
      </w:r>
      <w:r w:rsidR="00CB6B11">
        <w:t xml:space="preserve"> </w:t>
      </w:r>
      <w:r w:rsidR="004B15C3">
        <w:t xml:space="preserve">Obvykle tedy </w:t>
      </w:r>
      <w:proofErr w:type="spellStart"/>
      <w:r w:rsidR="004B15C3">
        <w:t>javascript</w:t>
      </w:r>
      <w:proofErr w:type="spellEnd"/>
      <w:r w:rsidR="004B15C3">
        <w:t xml:space="preserve"> po načtení </w:t>
      </w:r>
      <w:r w:rsidR="00022E7F">
        <w:t xml:space="preserve">odešle několik </w:t>
      </w:r>
      <w:r w:rsidR="005A1760">
        <w:t>HTTP</w:t>
      </w:r>
      <w:r w:rsidR="00022E7F">
        <w:t xml:space="preserve"> požadavků na API, ze kterých získá potřebná data. </w:t>
      </w:r>
      <w:r w:rsidR="00D33142">
        <w:t>T</w:t>
      </w:r>
      <w:r w:rsidR="003878F5">
        <w:t>ato data</w:t>
      </w:r>
      <w:r w:rsidR="00D33142">
        <w:t xml:space="preserve"> poté vykreslí do</w:t>
      </w:r>
      <w:r w:rsidR="00A06231">
        <w:t> </w:t>
      </w:r>
      <w:proofErr w:type="spellStart"/>
      <w:r w:rsidR="00D33142">
        <w:t>DOM</w:t>
      </w:r>
      <w:r w:rsidR="003878F5">
        <w:t>u</w:t>
      </w:r>
      <w:proofErr w:type="spellEnd"/>
      <w:r w:rsidR="007C6A24">
        <w:t xml:space="preserve"> (viz</w:t>
      </w:r>
      <w:r w:rsidR="00CB4988">
        <w:t xml:space="preserve"> </w:t>
      </w:r>
      <w:r w:rsidR="00CB4988">
        <w:fldChar w:fldCharType="begin"/>
      </w:r>
      <w:r w:rsidR="00CB4988">
        <w:instrText xml:space="preserve"> REF _Ref54191033 \h </w:instrText>
      </w:r>
      <w:r w:rsidR="00CB4988">
        <w:fldChar w:fldCharType="separate"/>
      </w:r>
      <w:r w:rsidR="00CB4988">
        <w:t xml:space="preserve">Výpis </w:t>
      </w:r>
      <w:r w:rsidR="00CB4988">
        <w:rPr>
          <w:noProof/>
        </w:rPr>
        <w:t>1</w:t>
      </w:r>
      <w:r w:rsidR="00CB4988">
        <w:t>.</w:t>
      </w:r>
      <w:r w:rsidR="00CB4988">
        <w:rPr>
          <w:noProof/>
        </w:rPr>
        <w:t>3</w:t>
      </w:r>
      <w:r w:rsidR="00CB4988">
        <w:fldChar w:fldCharType="end"/>
      </w:r>
      <w:r w:rsidR="007C6A24">
        <w:t>)</w:t>
      </w:r>
      <w:r w:rsidR="00D33142">
        <w:t>.</w:t>
      </w:r>
      <w:r w:rsidR="00EF3284">
        <w:t xml:space="preserve"> </w:t>
      </w:r>
      <w:r w:rsidR="00E3473B">
        <w:t>Dost často tyto aplikace</w:t>
      </w:r>
      <w:r w:rsidR="00FD6F31">
        <w:t xml:space="preserve"> také</w:t>
      </w:r>
      <w:r w:rsidR="00E3473B">
        <w:t xml:space="preserve"> drží velkou část stavu </w:t>
      </w:r>
      <w:commentRangeStart w:id="11"/>
      <w:r w:rsidR="00E3473B">
        <w:t>aplikace</w:t>
      </w:r>
      <w:commentRangeEnd w:id="11"/>
      <w:r w:rsidR="00FE6998">
        <w:rPr>
          <w:rStyle w:val="Odkaznakoment"/>
          <w:rFonts w:asciiTheme="minorHAnsi" w:eastAsiaTheme="minorHAnsi" w:hAnsiTheme="minorHAnsi" w:cstheme="minorBidi"/>
          <w:lang w:eastAsia="en-US"/>
          <w14:numForm w14:val="lining"/>
        </w:rPr>
        <w:commentReference w:id="11"/>
      </w:r>
      <w:r w:rsidR="00482DD9">
        <w:t>.</w:t>
      </w:r>
      <w:r w:rsidR="00B30C10">
        <w:t xml:space="preserve"> Změna stavu </w:t>
      </w:r>
      <w:r w:rsidR="00473B41">
        <w:t xml:space="preserve">obvykle probíhá tak, že se na pozadí pošle </w:t>
      </w:r>
      <w:r w:rsidR="005A1760">
        <w:t>HTTP</w:t>
      </w:r>
      <w:r w:rsidR="00473B41">
        <w:t xml:space="preserve"> požadavek</w:t>
      </w:r>
      <w:r w:rsidR="00A11B45">
        <w:t xml:space="preserve"> </w:t>
      </w:r>
      <w:r w:rsidR="001F3F7C">
        <w:t xml:space="preserve">o změnu stavu a v případě úspěchu </w:t>
      </w:r>
      <w:r w:rsidR="002A4002">
        <w:t>se překreslí</w:t>
      </w:r>
      <w:r w:rsidR="001F3F7C">
        <w:t xml:space="preserve"> pouze části aplikace ovlivněné změnou tohoto stavu (např. </w:t>
      </w:r>
      <w:r w:rsidR="00AE788F">
        <w:t>změna čísla s počtem položek v košíku v hlavičce po odebrání z košíku).</w:t>
      </w:r>
      <w:r w:rsidR="00351122">
        <w:t xml:space="preserve"> </w:t>
      </w:r>
      <w:r w:rsidR="00E76B4A">
        <w:t xml:space="preserve">Hlavní výhodou </w:t>
      </w:r>
      <w:r w:rsidR="009C2B5F">
        <w:t>aplikac</w:t>
      </w:r>
      <w:r w:rsidR="00E76B4A">
        <w:t xml:space="preserve">í </w:t>
      </w:r>
      <w:proofErr w:type="spellStart"/>
      <w:r w:rsidR="00E76B4A">
        <w:t>renderovaných</w:t>
      </w:r>
      <w:proofErr w:type="spellEnd"/>
      <w:r w:rsidR="00E76B4A">
        <w:t xml:space="preserve"> na </w:t>
      </w:r>
      <w:r w:rsidR="00FA2FDD">
        <w:t xml:space="preserve">klientské straně je tedy absence kompletního </w:t>
      </w:r>
      <w:proofErr w:type="spellStart"/>
      <w:r w:rsidR="00FA2FDD">
        <w:t>přenačítávání</w:t>
      </w:r>
      <w:proofErr w:type="spellEnd"/>
      <w:r w:rsidR="00FA2FDD">
        <w:t xml:space="preserve"> celé stránky s každou změnou stavu</w:t>
      </w:r>
      <w:r w:rsidR="00C71149">
        <w:t>.</w:t>
      </w:r>
      <w:r w:rsidR="00595C54">
        <w:t xml:space="preserve"> </w:t>
      </w:r>
      <w:r w:rsidR="00457503">
        <w:t>Zásadní nevýhodou je p</w:t>
      </w:r>
      <w:r w:rsidR="009B345F">
        <w:t>omalé první načtení stránky.</w:t>
      </w:r>
    </w:p>
    <w:p w14:paraId="3838DB59" w14:textId="7D88467C" w:rsidR="00615D89" w:rsidRDefault="00ED3C36" w:rsidP="002B0D89">
      <w:r>
        <w:t>Z architektonického hlediska</w:t>
      </w:r>
      <w:r w:rsidR="009949D7">
        <w:t xml:space="preserve"> se obvykle jedná o </w:t>
      </w:r>
      <w:proofErr w:type="spellStart"/>
      <w:r w:rsidR="009949D7">
        <w:t>client</w:t>
      </w:r>
      <w:proofErr w:type="spellEnd"/>
      <w:r w:rsidR="009949D7">
        <w:t>-server architekturu</w:t>
      </w:r>
      <w:r w:rsidR="005C0A5E" w:rsidRPr="00694E34">
        <w:rPr>
          <w:rStyle w:val="Znakapoznpodarou"/>
        </w:rPr>
        <w:footnoteReference w:id="5"/>
      </w:r>
      <w:r w:rsidR="009949D7">
        <w:t>.</w:t>
      </w:r>
      <w:r w:rsidR="005C0A5E">
        <w:t xml:space="preserve"> W</w:t>
      </w:r>
      <w:r>
        <w:t>ebov</w:t>
      </w:r>
      <w:r w:rsidR="005C0A5E">
        <w:t>á</w:t>
      </w:r>
      <w:r>
        <w:t xml:space="preserve"> aplikace </w:t>
      </w:r>
      <w:r w:rsidR="005C0A5E">
        <w:t xml:space="preserve">má </w:t>
      </w:r>
      <w:r w:rsidR="00615D89">
        <w:t xml:space="preserve">obvykle </w:t>
      </w:r>
      <w:r w:rsidR="00535F19">
        <w:t>dvě oddělené části</w:t>
      </w:r>
      <w:r w:rsidR="009C3B17">
        <w:t xml:space="preserve"> – tzv</w:t>
      </w:r>
      <w:r w:rsidR="00EF74B9">
        <w:t>.</w:t>
      </w:r>
      <w:r w:rsidR="009C3B17">
        <w:t xml:space="preserve"> </w:t>
      </w:r>
      <w:proofErr w:type="spellStart"/>
      <w:r w:rsidR="009C3B17">
        <w:t>backend</w:t>
      </w:r>
      <w:proofErr w:type="spellEnd"/>
      <w:r w:rsidR="00C42273">
        <w:t xml:space="preserve"> (server)</w:t>
      </w:r>
      <w:r w:rsidR="009C3B17">
        <w:t xml:space="preserve"> a </w:t>
      </w:r>
      <w:proofErr w:type="spellStart"/>
      <w:r w:rsidR="009C3B17">
        <w:t>frontend</w:t>
      </w:r>
      <w:proofErr w:type="spellEnd"/>
      <w:r w:rsidR="00C42273">
        <w:t xml:space="preserve"> (</w:t>
      </w:r>
      <w:proofErr w:type="spellStart"/>
      <w:r w:rsidR="00C42273">
        <w:t>client</w:t>
      </w:r>
      <w:proofErr w:type="spellEnd"/>
      <w:r w:rsidR="00C42273">
        <w:t>)</w:t>
      </w:r>
      <w:r w:rsidR="009916CD">
        <w:t xml:space="preserve">, které </w:t>
      </w:r>
      <w:r w:rsidR="009916CD">
        <w:lastRenderedPageBreak/>
        <w:t>mezi sebou komunikují pomocí API.</w:t>
      </w:r>
      <w:r w:rsidR="00950F8B">
        <w:t xml:space="preserve"> </w:t>
      </w:r>
      <w:proofErr w:type="spellStart"/>
      <w:r w:rsidR="00950F8B">
        <w:t>Backend</w:t>
      </w:r>
      <w:r w:rsidR="003F2D1A">
        <w:t>ová</w:t>
      </w:r>
      <w:proofErr w:type="spellEnd"/>
      <w:r w:rsidR="003F2D1A">
        <w:t xml:space="preserve"> část obvykle řeší ukládání a zpřístupnění dat</w:t>
      </w:r>
      <w:r w:rsidR="00FE65B4">
        <w:t xml:space="preserve">, </w:t>
      </w:r>
      <w:r w:rsidR="00204EE6">
        <w:t xml:space="preserve">náročnější </w:t>
      </w:r>
      <w:r w:rsidR="00FE65B4">
        <w:t xml:space="preserve">business logiku, </w:t>
      </w:r>
      <w:r w:rsidR="0033538F">
        <w:t>komunikaci s</w:t>
      </w:r>
      <w:r w:rsidR="004A57CD">
        <w:t xml:space="preserve"> jinými</w:t>
      </w:r>
      <w:r w:rsidR="0033538F">
        <w:t xml:space="preserve"> třetími stranami, či výpočetně náročné operace. </w:t>
      </w:r>
      <w:proofErr w:type="spellStart"/>
      <w:r w:rsidR="00990733">
        <w:t>Frontendová</w:t>
      </w:r>
      <w:proofErr w:type="spellEnd"/>
      <w:r w:rsidR="00D36BC8">
        <w:t xml:space="preserve"> část </w:t>
      </w:r>
      <w:r w:rsidR="00C13292">
        <w:t>tvoří</w:t>
      </w:r>
      <w:r w:rsidR="00D36BC8">
        <w:t xml:space="preserve"> uživatelské rozhraní aplikac</w:t>
      </w:r>
      <w:r w:rsidR="00CE40B5">
        <w:t xml:space="preserve">e a má na starosti </w:t>
      </w:r>
      <w:proofErr w:type="spellStart"/>
      <w:r w:rsidR="00CE40B5">
        <w:t>rendering</w:t>
      </w:r>
      <w:proofErr w:type="spellEnd"/>
      <w:r w:rsidR="00D36BC8">
        <w:t xml:space="preserve">. </w:t>
      </w:r>
      <w:r w:rsidR="00BD2313">
        <w:t>Uživatel celou dobu interaguje pouze s touto částí</w:t>
      </w:r>
      <w:r w:rsidR="00452D4C">
        <w:t xml:space="preserve">, která </w:t>
      </w:r>
      <w:r w:rsidR="00BD2313">
        <w:t>jeho akce převádí na jednotlivá API volání.</w:t>
      </w:r>
      <w:r w:rsidR="007B7A61">
        <w:t xml:space="preserve"> </w:t>
      </w:r>
      <w:r w:rsidR="00ED141C">
        <w:t>Velkou výhodou této</w:t>
      </w:r>
      <w:r w:rsidR="000766E0">
        <w:t xml:space="preserve"> </w:t>
      </w:r>
      <w:r w:rsidR="00ED141C">
        <w:t xml:space="preserve">architektury </w:t>
      </w:r>
      <w:r w:rsidR="000766E0">
        <w:t xml:space="preserve">webových aplikací </w:t>
      </w:r>
      <w:r w:rsidR="00ED141C">
        <w:t>je to, ž</w:t>
      </w:r>
      <w:r w:rsidR="00323F21">
        <w:t xml:space="preserve">e </w:t>
      </w:r>
      <w:r w:rsidR="004F719F">
        <w:t>v tomto případě</w:t>
      </w:r>
      <w:r w:rsidR="00AC59C5">
        <w:t xml:space="preserve"> m</w:t>
      </w:r>
      <w:r w:rsidR="009B5313">
        <w:t>ohou</w:t>
      </w:r>
      <w:r w:rsidR="004F719F">
        <w:t xml:space="preserve"> </w:t>
      </w:r>
      <w:r w:rsidR="009B5313">
        <w:t xml:space="preserve">být </w:t>
      </w:r>
      <w:r w:rsidR="004F719F">
        <w:t xml:space="preserve">podle potřeby </w:t>
      </w:r>
      <w:r w:rsidR="00F12EE2">
        <w:t>pou</w:t>
      </w:r>
      <w:r w:rsidR="009B5313">
        <w:t>žito</w:t>
      </w:r>
      <w:r w:rsidR="00F12EE2">
        <w:t xml:space="preserve"> </w:t>
      </w:r>
      <w:r w:rsidR="00C54DD3">
        <w:t xml:space="preserve">a libovolně </w:t>
      </w:r>
      <w:r w:rsidR="00746948">
        <w:t>kombinov</w:t>
      </w:r>
      <w:r w:rsidR="009B5313">
        <w:t>áno</w:t>
      </w:r>
      <w:r w:rsidR="00F12EE2">
        <w:t xml:space="preserve"> </w:t>
      </w:r>
      <w:r w:rsidR="00746948">
        <w:t xml:space="preserve">více </w:t>
      </w:r>
      <w:proofErr w:type="spellStart"/>
      <w:r w:rsidR="00F12EE2">
        <w:t>backendových</w:t>
      </w:r>
      <w:proofErr w:type="spellEnd"/>
      <w:r w:rsidR="00F12EE2">
        <w:t xml:space="preserve"> částí (</w:t>
      </w:r>
      <w:r w:rsidR="004E39FD">
        <w:t>např. aplikace</w:t>
      </w:r>
      <w:r w:rsidR="00746948">
        <w:t xml:space="preserve"> sdružující více informačních systémů), </w:t>
      </w:r>
      <w:r w:rsidR="00EA332C">
        <w:t xml:space="preserve">více </w:t>
      </w:r>
      <w:proofErr w:type="spellStart"/>
      <w:r w:rsidR="00EA332C">
        <w:t>frontendových</w:t>
      </w:r>
      <w:proofErr w:type="spellEnd"/>
      <w:r w:rsidR="00EA332C">
        <w:t xml:space="preserve"> částí (web, mobilní aplikace, televizní aplikace) </w:t>
      </w:r>
      <w:r w:rsidR="008E0083">
        <w:t>či různ</w:t>
      </w:r>
      <w:r w:rsidR="00DC196B">
        <w:t>é technologie/architektury pro</w:t>
      </w:r>
      <w:r w:rsidR="008E0083">
        <w:t xml:space="preserve"> API (</w:t>
      </w:r>
      <w:r w:rsidR="007118D8">
        <w:t>REST</w:t>
      </w:r>
      <w:r w:rsidR="009777DE" w:rsidRPr="00694E34">
        <w:rPr>
          <w:rStyle w:val="Znakapoznpodarou"/>
        </w:rPr>
        <w:footnoteReference w:id="6"/>
      </w:r>
      <w:r w:rsidR="007118D8">
        <w:t xml:space="preserve">, </w:t>
      </w:r>
      <w:proofErr w:type="spellStart"/>
      <w:r w:rsidR="007118D8">
        <w:t>GraphQL</w:t>
      </w:r>
      <w:proofErr w:type="spellEnd"/>
      <w:r w:rsidR="00084C26" w:rsidRPr="00694E34">
        <w:rPr>
          <w:rStyle w:val="Znakapoznpodarou"/>
        </w:rPr>
        <w:footnoteReference w:id="7"/>
      </w:r>
      <w:r w:rsidR="007118D8">
        <w:t xml:space="preserve">, </w:t>
      </w:r>
      <w:proofErr w:type="spellStart"/>
      <w:r w:rsidR="007118D8">
        <w:t>Websocket</w:t>
      </w:r>
      <w:proofErr w:type="spellEnd"/>
      <w:r w:rsidR="00084C26" w:rsidRPr="00694E34">
        <w:rPr>
          <w:rStyle w:val="Znakapoznpodarou"/>
        </w:rPr>
        <w:footnoteReference w:id="8"/>
      </w:r>
      <w:r w:rsidR="007118D8">
        <w:t>)</w:t>
      </w:r>
      <w:r w:rsidR="00C837DB">
        <w:t>.</w:t>
      </w:r>
      <w:r w:rsidR="000766E0">
        <w:t xml:space="preserve"> </w:t>
      </w:r>
      <w:r w:rsidR="00ED6038">
        <w:t xml:space="preserve">V případě </w:t>
      </w:r>
      <w:proofErr w:type="spellStart"/>
      <w:r w:rsidR="00ED6038">
        <w:t>frontend</w:t>
      </w:r>
      <w:proofErr w:type="spellEnd"/>
      <w:r w:rsidR="00ED6038">
        <w:t xml:space="preserve"> části</w:t>
      </w:r>
      <w:r w:rsidR="006A1A1A">
        <w:t xml:space="preserve"> se stala standar</w:t>
      </w:r>
      <w:r w:rsidR="00610B1F">
        <w:t>d</w:t>
      </w:r>
      <w:r w:rsidR="006A1A1A">
        <w:t xml:space="preserve">em </w:t>
      </w:r>
      <w:proofErr w:type="spellStart"/>
      <w:r w:rsidR="006A1A1A" w:rsidRPr="003E7F4E">
        <w:rPr>
          <w:i/>
          <w:iCs/>
        </w:rPr>
        <w:t>component-oriented</w:t>
      </w:r>
      <w:proofErr w:type="spellEnd"/>
      <w:r w:rsidR="006A1A1A">
        <w:t xml:space="preserve"> architektura</w:t>
      </w:r>
      <w:r w:rsidR="003F090E">
        <w:t xml:space="preserve"> </w:t>
      </w:r>
      <w:r w:rsidR="003F090E">
        <w:fldChar w:fldCharType="begin"/>
      </w:r>
      <w:r w:rsidR="00250999">
        <w:instrText xml:space="preserve"> ADDIN ZOTERO_ITEM CSL_CITATION {"citationID":"l0CyeaT3","properties":{"formattedCitation":"(dshaps, 2016)","plainCitation":"(dshaps, 2016)","noteIndex":0},"citationItems":[{"id":34,"uris":["http://zotero.org/users/local/drXuekKW/items/IT68WB2T"],"uri":["http://zotero.org/users/local/drXuekKW/items/IT68WB2T"],"itemData":{"id":34,"type":"webpage","abstract":"When Facebook released React.js in 2013 it redefined the way in which Front End Developers could build user interfaces. React.js, a…","container-title":"Medium","language":"en","title":"Understanding Component-Based Architecture","URL":"https://medium.com/@dan.shapiro1210/understanding-component-based-architecture-3ff48ec0c238","author":[{"family":"dshaps","given":""}],"accessed":{"date-parts":[["2020",9,20]]},"issued":{"date-parts":[["2016",6,16]]}}}],"schema":"https://github.com/citation-style-language/schema/raw/master/csl-citation.json"} </w:instrText>
      </w:r>
      <w:r w:rsidR="003F090E">
        <w:fldChar w:fldCharType="separate"/>
      </w:r>
      <w:r w:rsidR="001B6D44">
        <w:rPr>
          <w:noProof/>
        </w:rPr>
        <w:t>(dshaps, 2016)</w:t>
      </w:r>
      <w:r w:rsidR="003F090E">
        <w:fldChar w:fldCharType="end"/>
      </w:r>
      <w:r w:rsidR="00F95EA4">
        <w:t>, která se také velmi liší od ar</w:t>
      </w:r>
      <w:r w:rsidR="008C4B63">
        <w:t xml:space="preserve">chitektury používané v monolitických serverově </w:t>
      </w:r>
      <w:proofErr w:type="spellStart"/>
      <w:r w:rsidR="008C4B63">
        <w:t>renderovaných</w:t>
      </w:r>
      <w:proofErr w:type="spellEnd"/>
      <w:r w:rsidR="008C4B63">
        <w:t xml:space="preserve"> aplikací. Základem jsou </w:t>
      </w:r>
      <w:r w:rsidR="00787460">
        <w:t>znovu použitelné malé celky skládající se z</w:t>
      </w:r>
      <w:r w:rsidR="00FF6D88">
        <w:t> šablony, stylů a logiky – komponenty.</w:t>
      </w:r>
    </w:p>
    <w:p w14:paraId="4A60F370" w14:textId="7AE604A7" w:rsidR="001C0C41" w:rsidRDefault="008526C3" w:rsidP="002B0D89">
      <w:r>
        <w:t xml:space="preserve">Nejznámější </w:t>
      </w:r>
      <w:proofErr w:type="spellStart"/>
      <w:r>
        <w:t>frameworky</w:t>
      </w:r>
      <w:proofErr w:type="spellEnd"/>
      <w:r>
        <w:t xml:space="preserve">/knihovny </w:t>
      </w:r>
      <w:r w:rsidR="00677FB5">
        <w:t xml:space="preserve">využívající </w:t>
      </w:r>
      <w:proofErr w:type="spellStart"/>
      <w:r w:rsidR="00677FB5">
        <w:t>client-side</w:t>
      </w:r>
      <w:proofErr w:type="spellEnd"/>
      <w:r w:rsidR="00677FB5">
        <w:t xml:space="preserve"> </w:t>
      </w:r>
      <w:proofErr w:type="spellStart"/>
      <w:r w:rsidR="00677FB5">
        <w:t>rendering</w:t>
      </w:r>
      <w:proofErr w:type="spellEnd"/>
      <w:r w:rsidR="00677FB5">
        <w:t xml:space="preserve"> jsou </w:t>
      </w:r>
      <w:proofErr w:type="spellStart"/>
      <w:r w:rsidR="00677FB5">
        <w:t>React</w:t>
      </w:r>
      <w:proofErr w:type="spellEnd"/>
      <w:r w:rsidR="00677FB5" w:rsidRPr="00694E34">
        <w:rPr>
          <w:rStyle w:val="Znakapoznpodarou"/>
        </w:rPr>
        <w:footnoteReference w:id="9"/>
      </w:r>
      <w:r w:rsidR="00677FB5">
        <w:t xml:space="preserve">, </w:t>
      </w:r>
      <w:proofErr w:type="spellStart"/>
      <w:r w:rsidR="00677FB5">
        <w:t>Angular</w:t>
      </w:r>
      <w:proofErr w:type="spellEnd"/>
      <w:r w:rsidR="00FA0868" w:rsidRPr="00694E34">
        <w:rPr>
          <w:rStyle w:val="Znakapoznpodarou"/>
        </w:rPr>
        <w:footnoteReference w:id="10"/>
      </w:r>
      <w:r w:rsidR="00704B11">
        <w:t xml:space="preserve"> </w:t>
      </w:r>
      <w:r w:rsidR="00677FB5">
        <w:t xml:space="preserve">a </w:t>
      </w:r>
      <w:proofErr w:type="spellStart"/>
      <w:r w:rsidR="00677FB5">
        <w:t>Vue</w:t>
      </w:r>
      <w:proofErr w:type="spellEnd"/>
      <w:r w:rsidR="00FA0868" w:rsidRPr="00694E34">
        <w:rPr>
          <w:rStyle w:val="Znakapoznpodarou"/>
        </w:rPr>
        <w:footnoteReference w:id="11"/>
      </w:r>
      <w:r w:rsidR="00677FB5">
        <w:t>.</w:t>
      </w:r>
      <w:r w:rsidR="006E6A2E">
        <w:t xml:space="preserve"> </w:t>
      </w:r>
      <w:r w:rsidR="00226534">
        <w:t xml:space="preserve">Typickou </w:t>
      </w:r>
      <w:proofErr w:type="spellStart"/>
      <w:r w:rsidR="00226534">
        <w:t>client-side</w:t>
      </w:r>
      <w:proofErr w:type="spellEnd"/>
      <w:r w:rsidR="00226534">
        <w:t xml:space="preserve"> </w:t>
      </w:r>
      <w:proofErr w:type="spellStart"/>
      <w:r w:rsidR="00226534">
        <w:t>rendered</w:t>
      </w:r>
      <w:proofErr w:type="spellEnd"/>
      <w:r w:rsidR="00226534">
        <w:t xml:space="preserve"> aplikací je např. </w:t>
      </w:r>
      <w:r w:rsidR="008331DE">
        <w:t>Gmail</w:t>
      </w:r>
      <w:r w:rsidR="00BC0684" w:rsidRPr="00694E34">
        <w:rPr>
          <w:rStyle w:val="Znakapoznpodarou"/>
        </w:rPr>
        <w:footnoteReference w:id="12"/>
      </w:r>
      <w:r w:rsidR="008331DE">
        <w:t>.</w:t>
      </w:r>
    </w:p>
    <w:p w14:paraId="1607B43C" w14:textId="77777777" w:rsidR="00876EBB" w:rsidRPr="00876EBB" w:rsidRDefault="00876EBB" w:rsidP="00876EBB">
      <w:pPr>
        <w:pStyle w:val="Textprogramovhokdu"/>
      </w:pPr>
      <w:bookmarkStart w:id="12" w:name="_Ref50334602"/>
      <w:r w:rsidRPr="00876EBB">
        <w:lastRenderedPageBreak/>
        <w:t xml:space="preserve">&lt;!DOCTYPE </w:t>
      </w:r>
      <w:proofErr w:type="spellStart"/>
      <w:r w:rsidRPr="00876EBB">
        <w:t>html</w:t>
      </w:r>
      <w:proofErr w:type="spellEnd"/>
      <w:r w:rsidRPr="00876EBB">
        <w:t>&gt;</w:t>
      </w:r>
    </w:p>
    <w:p w14:paraId="409A0D1B" w14:textId="77777777" w:rsidR="00876EBB" w:rsidRPr="00876EBB" w:rsidRDefault="00876EBB" w:rsidP="00876EBB">
      <w:pPr>
        <w:pStyle w:val="Textprogramovhokdu"/>
      </w:pPr>
      <w:r w:rsidRPr="00876EBB">
        <w:t>&lt;</w:t>
      </w:r>
      <w:proofErr w:type="spellStart"/>
      <w:r w:rsidRPr="00876EBB">
        <w:t>html</w:t>
      </w:r>
      <w:proofErr w:type="spellEnd"/>
      <w:r w:rsidRPr="00876EBB">
        <w:t xml:space="preserve"> </w:t>
      </w:r>
      <w:proofErr w:type="spellStart"/>
      <w:r w:rsidRPr="00876EBB">
        <w:t>lang</w:t>
      </w:r>
      <w:proofErr w:type="spellEnd"/>
      <w:r w:rsidRPr="00876EBB">
        <w:t>="en"&gt;</w:t>
      </w:r>
    </w:p>
    <w:p w14:paraId="70F59E32" w14:textId="77777777" w:rsidR="00876EBB" w:rsidRPr="00876EBB" w:rsidRDefault="00876EBB" w:rsidP="00876EBB">
      <w:pPr>
        <w:pStyle w:val="Textprogramovhokdu"/>
      </w:pPr>
    </w:p>
    <w:p w14:paraId="19C2D8C1" w14:textId="77777777" w:rsidR="00876EBB" w:rsidRPr="00876EBB" w:rsidRDefault="00876EBB" w:rsidP="00876EBB">
      <w:pPr>
        <w:pStyle w:val="Textprogramovhokdu"/>
      </w:pPr>
      <w:r w:rsidRPr="00876EBB">
        <w:t>&lt;</w:t>
      </w:r>
      <w:proofErr w:type="spellStart"/>
      <w:r w:rsidRPr="00876EBB">
        <w:t>head</w:t>
      </w:r>
      <w:proofErr w:type="spellEnd"/>
      <w:r w:rsidRPr="00876EBB">
        <w:t>&gt;</w:t>
      </w:r>
    </w:p>
    <w:p w14:paraId="63022FDD" w14:textId="77777777" w:rsidR="00876EBB" w:rsidRPr="00876EBB" w:rsidRDefault="00876EBB" w:rsidP="00876EBB">
      <w:pPr>
        <w:pStyle w:val="Textprogramovhokdu"/>
      </w:pPr>
      <w:r w:rsidRPr="00876EBB">
        <w:t xml:space="preserve">    &lt;meta </w:t>
      </w:r>
      <w:proofErr w:type="spellStart"/>
      <w:r w:rsidRPr="00876EBB">
        <w:t>charset</w:t>
      </w:r>
      <w:proofErr w:type="spellEnd"/>
      <w:r w:rsidRPr="00876EBB">
        <w:t>="UTF-8"&gt;</w:t>
      </w:r>
    </w:p>
    <w:p w14:paraId="65F323A0" w14:textId="77777777" w:rsidR="00876EBB" w:rsidRPr="00876EBB" w:rsidRDefault="00876EBB" w:rsidP="00876EBB">
      <w:pPr>
        <w:pStyle w:val="Textprogramovhokdu"/>
      </w:pPr>
      <w:r w:rsidRPr="00876EBB">
        <w:t xml:space="preserve">    &lt;meta </w:t>
      </w:r>
      <w:proofErr w:type="spellStart"/>
      <w:r w:rsidRPr="00876EBB">
        <w:t>name</w:t>
      </w:r>
      <w:proofErr w:type="spellEnd"/>
      <w:r w:rsidRPr="00876EBB">
        <w:t>="</w:t>
      </w:r>
      <w:proofErr w:type="spellStart"/>
      <w:r w:rsidRPr="00876EBB">
        <w:t>viewport</w:t>
      </w:r>
      <w:proofErr w:type="spellEnd"/>
      <w:r w:rsidRPr="00876EBB">
        <w:t xml:space="preserve">" </w:t>
      </w:r>
      <w:proofErr w:type="spellStart"/>
      <w:r w:rsidRPr="00876EBB">
        <w:t>content</w:t>
      </w:r>
      <w:proofErr w:type="spellEnd"/>
      <w:r w:rsidRPr="00876EBB">
        <w:t>="</w:t>
      </w:r>
      <w:proofErr w:type="spellStart"/>
      <w:r w:rsidRPr="00876EBB">
        <w:t>width</w:t>
      </w:r>
      <w:proofErr w:type="spellEnd"/>
      <w:r w:rsidRPr="00876EBB">
        <w:t>=</w:t>
      </w:r>
      <w:proofErr w:type="spellStart"/>
      <w:r w:rsidRPr="00876EBB">
        <w:t>device-width</w:t>
      </w:r>
      <w:proofErr w:type="spellEnd"/>
      <w:r w:rsidRPr="00876EBB">
        <w:t xml:space="preserve">, </w:t>
      </w:r>
      <w:proofErr w:type="spellStart"/>
      <w:r w:rsidRPr="00876EBB">
        <w:t>initial-scale</w:t>
      </w:r>
      <w:proofErr w:type="spellEnd"/>
      <w:r w:rsidRPr="00876EBB">
        <w:t>=1.0"&gt;</w:t>
      </w:r>
    </w:p>
    <w:p w14:paraId="3BAA9202" w14:textId="77777777" w:rsidR="00876EBB" w:rsidRPr="00876EBB" w:rsidRDefault="00876EBB" w:rsidP="00876EBB">
      <w:pPr>
        <w:pStyle w:val="Textprogramovhokdu"/>
      </w:pPr>
      <w:r w:rsidRPr="00876EBB">
        <w:t xml:space="preserve">    &lt;link </w:t>
      </w:r>
      <w:proofErr w:type="spellStart"/>
      <w:r w:rsidRPr="00876EBB">
        <w:t>rel</w:t>
      </w:r>
      <w:proofErr w:type="spellEnd"/>
      <w:r w:rsidRPr="00876EBB">
        <w:t>="</w:t>
      </w:r>
      <w:proofErr w:type="spellStart"/>
      <w:r w:rsidRPr="00876EBB">
        <w:t>stylesheet</w:t>
      </w:r>
      <w:proofErr w:type="spellEnd"/>
      <w:r w:rsidRPr="00876EBB">
        <w:t xml:space="preserve">" </w:t>
      </w:r>
      <w:proofErr w:type="spellStart"/>
      <w:r w:rsidRPr="00876EBB">
        <w:t>href</w:t>
      </w:r>
      <w:proofErr w:type="spellEnd"/>
      <w:r w:rsidRPr="00876EBB">
        <w:t>="style.css"&gt;</w:t>
      </w:r>
    </w:p>
    <w:p w14:paraId="19B02B40" w14:textId="1EDF0B11" w:rsidR="00876EBB" w:rsidRPr="00876EBB" w:rsidRDefault="00876EBB" w:rsidP="00876EBB">
      <w:pPr>
        <w:pStyle w:val="Textprogramovhokdu"/>
      </w:pPr>
      <w:r w:rsidRPr="00876EBB">
        <w:t xml:space="preserve">    &lt;</w:t>
      </w:r>
      <w:proofErr w:type="spellStart"/>
      <w:r w:rsidRPr="00876EBB">
        <w:t>script</w:t>
      </w:r>
      <w:proofErr w:type="spellEnd"/>
      <w:r w:rsidRPr="00876EBB">
        <w:t xml:space="preserve"> </w:t>
      </w:r>
      <w:proofErr w:type="spellStart"/>
      <w:r w:rsidRPr="00876EBB">
        <w:t>src</w:t>
      </w:r>
      <w:proofErr w:type="spellEnd"/>
      <w:r w:rsidRPr="00876EBB">
        <w:t>="</w:t>
      </w:r>
      <w:r w:rsidR="00673D2D">
        <w:t>app</w:t>
      </w:r>
      <w:r w:rsidRPr="00876EBB">
        <w:t>.js" type="text/</w:t>
      </w:r>
      <w:proofErr w:type="spellStart"/>
      <w:r w:rsidRPr="00876EBB">
        <w:t>javascript</w:t>
      </w:r>
      <w:proofErr w:type="spellEnd"/>
      <w:proofErr w:type="gramStart"/>
      <w:r w:rsidRPr="00876EBB">
        <w:t>"&gt;&lt;</w:t>
      </w:r>
      <w:proofErr w:type="gramEnd"/>
      <w:r w:rsidRPr="00876EBB">
        <w:t>/</w:t>
      </w:r>
      <w:proofErr w:type="spellStart"/>
      <w:r w:rsidRPr="00876EBB">
        <w:t>script</w:t>
      </w:r>
      <w:proofErr w:type="spellEnd"/>
      <w:r w:rsidRPr="00876EBB">
        <w:t>&gt;</w:t>
      </w:r>
    </w:p>
    <w:p w14:paraId="1677E588" w14:textId="77777777" w:rsidR="00876EBB" w:rsidRPr="00876EBB" w:rsidRDefault="00876EBB" w:rsidP="00876EBB">
      <w:pPr>
        <w:pStyle w:val="Textprogramovhokdu"/>
      </w:pPr>
      <w:r w:rsidRPr="00876EBB">
        <w:t xml:space="preserve">    &lt;</w:t>
      </w:r>
      <w:proofErr w:type="spellStart"/>
      <w:r w:rsidRPr="00876EBB">
        <w:t>title</w:t>
      </w:r>
      <w:proofErr w:type="spellEnd"/>
      <w:r w:rsidRPr="00876EBB">
        <w:t>&gt;</w:t>
      </w:r>
      <w:proofErr w:type="spellStart"/>
      <w:r w:rsidRPr="00876EBB">
        <w:t>Úkolníček</w:t>
      </w:r>
      <w:proofErr w:type="spellEnd"/>
      <w:r w:rsidRPr="00876EBB">
        <w:t>&lt;/</w:t>
      </w:r>
      <w:proofErr w:type="spellStart"/>
      <w:r w:rsidRPr="00876EBB">
        <w:t>title</w:t>
      </w:r>
      <w:proofErr w:type="spellEnd"/>
      <w:r w:rsidRPr="00876EBB">
        <w:t>&gt;</w:t>
      </w:r>
    </w:p>
    <w:p w14:paraId="10AD5D7D" w14:textId="77777777" w:rsidR="00876EBB" w:rsidRPr="00876EBB" w:rsidRDefault="00876EBB" w:rsidP="00876EBB">
      <w:pPr>
        <w:pStyle w:val="Textprogramovhokdu"/>
      </w:pPr>
      <w:r w:rsidRPr="00876EBB">
        <w:t>&lt;/</w:t>
      </w:r>
      <w:proofErr w:type="spellStart"/>
      <w:r w:rsidRPr="00876EBB">
        <w:t>head</w:t>
      </w:r>
      <w:proofErr w:type="spellEnd"/>
      <w:r w:rsidRPr="00876EBB">
        <w:t>&gt;</w:t>
      </w:r>
    </w:p>
    <w:p w14:paraId="65E83809" w14:textId="77777777" w:rsidR="00876EBB" w:rsidRPr="00876EBB" w:rsidRDefault="00876EBB" w:rsidP="00876EBB">
      <w:pPr>
        <w:pStyle w:val="Textprogramovhokdu"/>
      </w:pPr>
    </w:p>
    <w:p w14:paraId="18BA90E1" w14:textId="5C49F68E" w:rsidR="00876EBB" w:rsidRDefault="00876EBB" w:rsidP="00876EBB">
      <w:pPr>
        <w:pStyle w:val="Textprogramovhokdu"/>
      </w:pPr>
      <w:r w:rsidRPr="00876EBB">
        <w:t>&lt;body&gt;</w:t>
      </w:r>
    </w:p>
    <w:p w14:paraId="1C849F6C" w14:textId="151B328C" w:rsidR="004628C0" w:rsidRPr="00876EBB" w:rsidRDefault="004628C0" w:rsidP="00876EBB">
      <w:pPr>
        <w:pStyle w:val="Textprogramovhokdu"/>
      </w:pPr>
      <w:r>
        <w:t xml:space="preserve">    &lt;</w:t>
      </w:r>
      <w:proofErr w:type="spellStart"/>
      <w:r>
        <w:t>app-root</w:t>
      </w:r>
      <w:proofErr w:type="spellEnd"/>
      <w:r>
        <w:t>&gt;</w:t>
      </w:r>
    </w:p>
    <w:p w14:paraId="5D3EA4C0" w14:textId="784A8631" w:rsidR="00876EBB" w:rsidRPr="00876EBB" w:rsidRDefault="00876EBB" w:rsidP="00876EBB">
      <w:pPr>
        <w:pStyle w:val="Textprogramovhokdu"/>
      </w:pPr>
      <w:r w:rsidRPr="00876EBB">
        <w:t xml:space="preserve">    </w:t>
      </w:r>
      <w:r>
        <w:t>&lt;</w:t>
      </w:r>
      <w:proofErr w:type="spellStart"/>
      <w:r>
        <w:t>img</w:t>
      </w:r>
      <w:proofErr w:type="spellEnd"/>
      <w:r>
        <w:t xml:space="preserve"> </w:t>
      </w:r>
      <w:proofErr w:type="spellStart"/>
      <w:r>
        <w:t>src</w:t>
      </w:r>
      <w:proofErr w:type="spellEnd"/>
      <w:r>
        <w:t>=“nacitani.gif“ alt=“Načítám“&gt;</w:t>
      </w:r>
    </w:p>
    <w:p w14:paraId="474336E3" w14:textId="77777777" w:rsidR="00876EBB" w:rsidRPr="00876EBB" w:rsidRDefault="00876EBB" w:rsidP="00876EBB">
      <w:pPr>
        <w:pStyle w:val="Textprogramovhokdu"/>
      </w:pPr>
      <w:r w:rsidRPr="00876EBB">
        <w:t>&lt;/body&gt;</w:t>
      </w:r>
    </w:p>
    <w:p w14:paraId="789D73D5" w14:textId="77777777" w:rsidR="00876EBB" w:rsidRPr="00876EBB" w:rsidRDefault="00876EBB" w:rsidP="00876EBB">
      <w:pPr>
        <w:pStyle w:val="Textprogramovhokdu"/>
      </w:pPr>
    </w:p>
    <w:p w14:paraId="2F293A33" w14:textId="01023993" w:rsidR="009C701D" w:rsidRDefault="00876EBB" w:rsidP="00876EBB">
      <w:pPr>
        <w:pStyle w:val="Textprogramovhokdu"/>
      </w:pPr>
      <w:r w:rsidRPr="00876EBB">
        <w:t>&lt;/</w:t>
      </w:r>
      <w:proofErr w:type="spellStart"/>
      <w:r w:rsidRPr="00876EBB">
        <w:t>html</w:t>
      </w:r>
      <w:proofErr w:type="spellEnd"/>
      <w:r w:rsidRPr="00876EBB">
        <w:t>&gt;</w:t>
      </w:r>
    </w:p>
    <w:p w14:paraId="13A0A366" w14:textId="073C0867" w:rsidR="009C701D" w:rsidRDefault="009C701D" w:rsidP="00F625CD">
      <w:pPr>
        <w:pStyle w:val="Titulek"/>
      </w:pPr>
      <w:bookmarkStart w:id="13" w:name="_Ref53837807"/>
      <w:bookmarkStart w:id="14" w:name="_Ref50334569"/>
      <w:bookmarkStart w:id="15" w:name="_Ref50672718"/>
      <w:r>
        <w:t xml:space="preserve">Výpis </w:t>
      </w:r>
      <w:fldSimple w:instr=" STYLEREF 1 \s ">
        <w:r w:rsidR="005F74E2">
          <w:rPr>
            <w:noProof/>
          </w:rPr>
          <w:t>1</w:t>
        </w:r>
      </w:fldSimple>
      <w:r w:rsidR="005F74E2">
        <w:t>.</w:t>
      </w:r>
      <w:fldSimple w:instr=" SEQ Výpis \* ARABIC \s 1 ">
        <w:r w:rsidR="005F74E2">
          <w:rPr>
            <w:noProof/>
          </w:rPr>
          <w:t>2</w:t>
        </w:r>
      </w:fldSimple>
      <w:bookmarkEnd w:id="13"/>
      <w:r>
        <w:t xml:space="preserve"> </w:t>
      </w:r>
      <w:r w:rsidRPr="00C85443">
        <w:t>Nástin HTTP odpovědi pro</w:t>
      </w:r>
      <w:r>
        <w:t xml:space="preserve"> </w:t>
      </w:r>
      <w:proofErr w:type="spellStart"/>
      <w:r>
        <w:t>client</w:t>
      </w:r>
      <w:r w:rsidRPr="00C85443">
        <w:t>-rendered</w:t>
      </w:r>
      <w:proofErr w:type="spellEnd"/>
      <w:r w:rsidRPr="00C85443">
        <w:t xml:space="preserve"> stránku </w:t>
      </w:r>
      <w:proofErr w:type="spellStart"/>
      <w:r>
        <w:t>úkolníčku</w:t>
      </w:r>
      <w:bookmarkEnd w:id="14"/>
      <w:proofErr w:type="spellEnd"/>
    </w:p>
    <w:bookmarkEnd w:id="12"/>
    <w:bookmarkEnd w:id="15"/>
    <w:p w14:paraId="3A0AE18D" w14:textId="06E140A6" w:rsidR="00B324E9" w:rsidRPr="00B324E9" w:rsidRDefault="006851C0" w:rsidP="00B324E9">
      <w:pPr>
        <w:pStyle w:val="Textprogramovhokdu"/>
      </w:pPr>
      <w:r>
        <w:t>…</w:t>
      </w:r>
    </w:p>
    <w:p w14:paraId="4E7BB2D1" w14:textId="77777777" w:rsidR="00B324E9" w:rsidRPr="00B324E9" w:rsidRDefault="00B324E9" w:rsidP="00B324E9">
      <w:pPr>
        <w:pStyle w:val="Textprogramovhokdu"/>
      </w:pPr>
      <w:r w:rsidRPr="00B324E9">
        <w:t>&lt;body&gt;</w:t>
      </w:r>
    </w:p>
    <w:p w14:paraId="7A87D889" w14:textId="77777777" w:rsidR="00B324E9" w:rsidRPr="00B324E9" w:rsidRDefault="00B324E9" w:rsidP="00B324E9">
      <w:pPr>
        <w:pStyle w:val="Textprogramovhokdu"/>
      </w:pPr>
      <w:r w:rsidRPr="00B324E9">
        <w:t xml:space="preserve">    &lt;</w:t>
      </w:r>
      <w:proofErr w:type="spellStart"/>
      <w:r w:rsidRPr="00B324E9">
        <w:t>app-root</w:t>
      </w:r>
      <w:proofErr w:type="spellEnd"/>
      <w:r w:rsidRPr="00B324E9">
        <w:t>&gt;</w:t>
      </w:r>
    </w:p>
    <w:p w14:paraId="488AED17" w14:textId="77777777" w:rsidR="00B324E9" w:rsidRPr="00B324E9" w:rsidRDefault="00B324E9" w:rsidP="00B324E9">
      <w:pPr>
        <w:pStyle w:val="Textprogramovhokdu"/>
      </w:pPr>
      <w:r w:rsidRPr="00B324E9">
        <w:t xml:space="preserve">        &lt;</w:t>
      </w:r>
      <w:proofErr w:type="spellStart"/>
      <w:r w:rsidRPr="00B324E9">
        <w:t>app-vypis-ukolu</w:t>
      </w:r>
      <w:proofErr w:type="spellEnd"/>
      <w:r w:rsidRPr="00B324E9">
        <w:t>&gt;</w:t>
      </w:r>
    </w:p>
    <w:p w14:paraId="14B665CC" w14:textId="77777777" w:rsidR="00B324E9" w:rsidRPr="00B324E9" w:rsidRDefault="00B324E9" w:rsidP="00B324E9">
      <w:pPr>
        <w:pStyle w:val="Textprogramovhokdu"/>
      </w:pPr>
      <w:r w:rsidRPr="00B324E9">
        <w:t xml:space="preserve">            &lt;h</w:t>
      </w:r>
      <w:proofErr w:type="gramStart"/>
      <w:r w:rsidRPr="00B324E9">
        <w:t>1&gt;Výpis</w:t>
      </w:r>
      <w:proofErr w:type="gramEnd"/>
      <w:r w:rsidRPr="00B324E9">
        <w:t xml:space="preserve"> úkolů&lt;/h1&gt;</w:t>
      </w:r>
    </w:p>
    <w:p w14:paraId="346BFFCD" w14:textId="77777777" w:rsidR="00B324E9" w:rsidRPr="00B324E9" w:rsidRDefault="00B324E9" w:rsidP="00B324E9">
      <w:pPr>
        <w:pStyle w:val="Textprogramovhokdu"/>
      </w:pPr>
      <w:r w:rsidRPr="00B324E9">
        <w:t xml:space="preserve">            &lt;</w:t>
      </w:r>
      <w:proofErr w:type="spellStart"/>
      <w:r w:rsidRPr="00B324E9">
        <w:t>ul</w:t>
      </w:r>
      <w:proofErr w:type="spellEnd"/>
      <w:r w:rsidRPr="00B324E9">
        <w:t>&gt;</w:t>
      </w:r>
    </w:p>
    <w:p w14:paraId="1D10889E" w14:textId="77777777" w:rsidR="00B324E9" w:rsidRDefault="00B324E9" w:rsidP="00B324E9">
      <w:pPr>
        <w:pStyle w:val="Textprogramovhokdu"/>
      </w:pPr>
      <w:r w:rsidRPr="00B324E9">
        <w:t xml:space="preserve">                </w:t>
      </w:r>
      <w:proofErr w:type="gramStart"/>
      <w:r w:rsidRPr="00B324E9">
        <w:t>&lt;!--</w:t>
      </w:r>
      <w:proofErr w:type="gramEnd"/>
      <w:r w:rsidRPr="00B324E9">
        <w:t xml:space="preserve"> data </w:t>
      </w:r>
      <w:proofErr w:type="spellStart"/>
      <w:r w:rsidRPr="00B324E9">
        <w:t>loaded</w:t>
      </w:r>
      <w:proofErr w:type="spellEnd"/>
      <w:r w:rsidRPr="00B324E9">
        <w:t xml:space="preserve"> </w:t>
      </w:r>
      <w:proofErr w:type="spellStart"/>
      <w:r w:rsidRPr="00B324E9">
        <w:t>from</w:t>
      </w:r>
      <w:proofErr w:type="spellEnd"/>
      <w:r w:rsidRPr="00B324E9">
        <w:t xml:space="preserve"> API, </w:t>
      </w:r>
      <w:proofErr w:type="spellStart"/>
      <w:r w:rsidRPr="00B324E9">
        <w:t>redirect</w:t>
      </w:r>
      <w:proofErr w:type="spellEnd"/>
      <w:r w:rsidRPr="00B324E9">
        <w:t xml:space="preserve"> on link </w:t>
      </w:r>
      <w:proofErr w:type="spellStart"/>
      <w:r w:rsidRPr="00B324E9">
        <w:t>click</w:t>
      </w:r>
      <w:proofErr w:type="spellEnd"/>
      <w:r w:rsidRPr="00B324E9">
        <w:t xml:space="preserve"> </w:t>
      </w:r>
    </w:p>
    <w:p w14:paraId="2E413A42" w14:textId="05306E88" w:rsidR="00B324E9" w:rsidRPr="00B324E9" w:rsidRDefault="00B324E9" w:rsidP="00B324E9">
      <w:pPr>
        <w:pStyle w:val="Textprogramovhokdu"/>
      </w:pPr>
      <w:r>
        <w:tab/>
      </w:r>
      <w:r>
        <w:tab/>
        <w:t xml:space="preserve">  </w:t>
      </w:r>
      <w:proofErr w:type="spellStart"/>
      <w:r w:rsidRPr="00B324E9">
        <w:t>prevented</w:t>
      </w:r>
      <w:proofErr w:type="spellEnd"/>
      <w:r w:rsidRPr="00B324E9">
        <w:t xml:space="preserve"> and </w:t>
      </w:r>
      <w:proofErr w:type="spellStart"/>
      <w:r w:rsidRPr="00B324E9">
        <w:t>handled</w:t>
      </w:r>
      <w:proofErr w:type="spellEnd"/>
      <w:r w:rsidRPr="00B324E9">
        <w:t xml:space="preserve"> by JS --&gt;</w:t>
      </w:r>
    </w:p>
    <w:p w14:paraId="1764C734" w14:textId="77777777" w:rsidR="00B324E9" w:rsidRPr="00B324E9" w:rsidRDefault="00B324E9" w:rsidP="00B324E9">
      <w:pPr>
        <w:pStyle w:val="Textprogramovhokdu"/>
      </w:pPr>
      <w:r w:rsidRPr="00B324E9">
        <w:t xml:space="preserve">                &lt;</w:t>
      </w:r>
      <w:proofErr w:type="spellStart"/>
      <w:r w:rsidRPr="00B324E9">
        <w:t>li</w:t>
      </w:r>
      <w:proofErr w:type="spellEnd"/>
      <w:proofErr w:type="gramStart"/>
      <w:r w:rsidRPr="00B324E9">
        <w:t>&gt;&lt;</w:t>
      </w:r>
      <w:proofErr w:type="gramEnd"/>
      <w:r w:rsidRPr="00B324E9">
        <w:t xml:space="preserve">a </w:t>
      </w:r>
      <w:proofErr w:type="spellStart"/>
      <w:r w:rsidRPr="00B324E9">
        <w:t>href</w:t>
      </w:r>
      <w:proofErr w:type="spellEnd"/>
      <w:r w:rsidRPr="00B324E9">
        <w:t>="/</w:t>
      </w:r>
      <w:proofErr w:type="spellStart"/>
      <w:r w:rsidRPr="00B324E9">
        <w:t>ukol</w:t>
      </w:r>
      <w:proofErr w:type="spellEnd"/>
      <w:r w:rsidRPr="00B324E9">
        <w:t xml:space="preserve">/1" </w:t>
      </w:r>
      <w:proofErr w:type="spellStart"/>
      <w:r w:rsidRPr="00B324E9">
        <w:t>routerLink</w:t>
      </w:r>
      <w:proofErr w:type="spellEnd"/>
      <w:r w:rsidRPr="00B324E9">
        <w:t>="</w:t>
      </w:r>
      <w:proofErr w:type="spellStart"/>
      <w:r w:rsidRPr="00B324E9">
        <w:t>ukol</w:t>
      </w:r>
      <w:proofErr w:type="spellEnd"/>
      <w:r w:rsidRPr="00B324E9">
        <w:t>/1"&gt;Vyvenčit psa&lt;/a&gt;&lt;/</w:t>
      </w:r>
      <w:proofErr w:type="spellStart"/>
      <w:r w:rsidRPr="00B324E9">
        <w:t>li</w:t>
      </w:r>
      <w:proofErr w:type="spellEnd"/>
      <w:r w:rsidRPr="00B324E9">
        <w:t>&gt;</w:t>
      </w:r>
    </w:p>
    <w:p w14:paraId="103AC579" w14:textId="77777777" w:rsidR="00B324E9" w:rsidRPr="00B324E9" w:rsidRDefault="00B324E9" w:rsidP="00B324E9">
      <w:pPr>
        <w:pStyle w:val="Textprogramovhokdu"/>
      </w:pPr>
      <w:r w:rsidRPr="00B324E9">
        <w:t xml:space="preserve">                &lt;</w:t>
      </w:r>
      <w:proofErr w:type="spellStart"/>
      <w:r w:rsidRPr="00B324E9">
        <w:t>li</w:t>
      </w:r>
      <w:proofErr w:type="spellEnd"/>
      <w:proofErr w:type="gramStart"/>
      <w:r w:rsidRPr="00B324E9">
        <w:t>&gt;&lt;</w:t>
      </w:r>
      <w:proofErr w:type="gramEnd"/>
      <w:r w:rsidRPr="00B324E9">
        <w:t xml:space="preserve">a </w:t>
      </w:r>
      <w:proofErr w:type="spellStart"/>
      <w:r w:rsidRPr="00B324E9">
        <w:t>href</w:t>
      </w:r>
      <w:proofErr w:type="spellEnd"/>
      <w:r w:rsidRPr="00B324E9">
        <w:t>="/</w:t>
      </w:r>
      <w:proofErr w:type="spellStart"/>
      <w:r w:rsidRPr="00B324E9">
        <w:t>ukol</w:t>
      </w:r>
      <w:proofErr w:type="spellEnd"/>
      <w:r w:rsidRPr="00B324E9">
        <w:t xml:space="preserve">/2" </w:t>
      </w:r>
      <w:proofErr w:type="spellStart"/>
      <w:r w:rsidRPr="00B324E9">
        <w:t>routerLink</w:t>
      </w:r>
      <w:proofErr w:type="spellEnd"/>
      <w:r w:rsidRPr="00B324E9">
        <w:t>="</w:t>
      </w:r>
      <w:proofErr w:type="spellStart"/>
      <w:r w:rsidRPr="00B324E9">
        <w:t>ukol</w:t>
      </w:r>
      <w:proofErr w:type="spellEnd"/>
      <w:r w:rsidRPr="00B324E9">
        <w:t>/1"&gt;Vynést koše&lt;/a&gt;&lt;/</w:t>
      </w:r>
      <w:proofErr w:type="spellStart"/>
      <w:r w:rsidRPr="00B324E9">
        <w:t>li</w:t>
      </w:r>
      <w:proofErr w:type="spellEnd"/>
      <w:r w:rsidRPr="00B324E9">
        <w:t>&gt;</w:t>
      </w:r>
    </w:p>
    <w:p w14:paraId="39B6738C" w14:textId="77777777" w:rsidR="00B324E9" w:rsidRPr="00B324E9" w:rsidRDefault="00B324E9" w:rsidP="00B324E9">
      <w:pPr>
        <w:pStyle w:val="Textprogramovhokdu"/>
      </w:pPr>
      <w:r w:rsidRPr="00B324E9">
        <w:t xml:space="preserve">            &lt;/</w:t>
      </w:r>
      <w:proofErr w:type="spellStart"/>
      <w:r w:rsidRPr="00B324E9">
        <w:t>ul</w:t>
      </w:r>
      <w:proofErr w:type="spellEnd"/>
      <w:r w:rsidRPr="00B324E9">
        <w:t>&gt;</w:t>
      </w:r>
    </w:p>
    <w:p w14:paraId="277B8B5E" w14:textId="77777777" w:rsidR="00B324E9" w:rsidRPr="00B324E9" w:rsidRDefault="00B324E9" w:rsidP="00B324E9">
      <w:pPr>
        <w:pStyle w:val="Textprogramovhokdu"/>
      </w:pPr>
      <w:r w:rsidRPr="00B324E9">
        <w:t xml:space="preserve">        &lt;/</w:t>
      </w:r>
      <w:proofErr w:type="spellStart"/>
      <w:r w:rsidRPr="00B324E9">
        <w:t>app-vypis-ukolu</w:t>
      </w:r>
      <w:proofErr w:type="spellEnd"/>
      <w:r w:rsidRPr="00B324E9">
        <w:t>&gt;</w:t>
      </w:r>
    </w:p>
    <w:p w14:paraId="499E4FE4" w14:textId="77777777" w:rsidR="00B324E9" w:rsidRPr="00B324E9" w:rsidRDefault="00B324E9" w:rsidP="00B324E9">
      <w:pPr>
        <w:pStyle w:val="Textprogramovhokdu"/>
      </w:pPr>
    </w:p>
    <w:p w14:paraId="596BC740" w14:textId="77777777" w:rsidR="00B324E9" w:rsidRPr="00B324E9" w:rsidRDefault="00B324E9" w:rsidP="00B324E9">
      <w:pPr>
        <w:pStyle w:val="Textprogramovhokdu"/>
      </w:pPr>
      <w:r w:rsidRPr="00B324E9">
        <w:t xml:space="preserve">        &lt;</w:t>
      </w:r>
      <w:proofErr w:type="spellStart"/>
      <w:r w:rsidRPr="00B324E9">
        <w:t>app</w:t>
      </w:r>
      <w:proofErr w:type="spellEnd"/>
      <w:r w:rsidRPr="00B324E9">
        <w:t>-novy-</w:t>
      </w:r>
      <w:proofErr w:type="spellStart"/>
      <w:r w:rsidRPr="00B324E9">
        <w:t>ukol</w:t>
      </w:r>
      <w:proofErr w:type="spellEnd"/>
      <w:r w:rsidRPr="00B324E9">
        <w:t>&gt;</w:t>
      </w:r>
    </w:p>
    <w:p w14:paraId="16C7D1E5" w14:textId="77777777" w:rsidR="00B324E9" w:rsidRPr="00B324E9" w:rsidRDefault="00B324E9" w:rsidP="00B324E9">
      <w:pPr>
        <w:pStyle w:val="Textprogramovhokdu"/>
      </w:pPr>
      <w:r w:rsidRPr="00B324E9">
        <w:t xml:space="preserve">            </w:t>
      </w:r>
      <w:proofErr w:type="gramStart"/>
      <w:r w:rsidRPr="00B324E9">
        <w:t>&lt;!--</w:t>
      </w:r>
      <w:proofErr w:type="gramEnd"/>
      <w:r w:rsidRPr="00B324E9">
        <w:t xml:space="preserve"> </w:t>
      </w:r>
      <w:proofErr w:type="spellStart"/>
      <w:r w:rsidRPr="00B324E9">
        <w:t>submit</w:t>
      </w:r>
      <w:proofErr w:type="spellEnd"/>
      <w:r w:rsidRPr="00B324E9">
        <w:t xml:space="preserve"> and </w:t>
      </w:r>
      <w:proofErr w:type="spellStart"/>
      <w:r w:rsidRPr="00B324E9">
        <w:t>sending</w:t>
      </w:r>
      <w:proofErr w:type="spellEnd"/>
      <w:r w:rsidRPr="00B324E9">
        <w:t xml:space="preserve"> data </w:t>
      </w:r>
      <w:proofErr w:type="spellStart"/>
      <w:r w:rsidRPr="00B324E9">
        <w:t>handled</w:t>
      </w:r>
      <w:proofErr w:type="spellEnd"/>
      <w:r w:rsidRPr="00B324E9">
        <w:t xml:space="preserve"> by JS --&gt;</w:t>
      </w:r>
    </w:p>
    <w:p w14:paraId="0ACC0A66" w14:textId="77777777" w:rsidR="00B324E9" w:rsidRPr="00B324E9" w:rsidRDefault="00B324E9" w:rsidP="00B324E9">
      <w:pPr>
        <w:pStyle w:val="Textprogramovhokdu"/>
      </w:pPr>
      <w:r w:rsidRPr="00B324E9">
        <w:t xml:space="preserve">            &lt;</w:t>
      </w:r>
      <w:proofErr w:type="spellStart"/>
      <w:r w:rsidRPr="00B324E9">
        <w:t>form</w:t>
      </w:r>
      <w:proofErr w:type="spellEnd"/>
      <w:r w:rsidRPr="00B324E9">
        <w:t>&gt;</w:t>
      </w:r>
    </w:p>
    <w:p w14:paraId="50B7941D" w14:textId="77777777" w:rsidR="00B324E9" w:rsidRPr="00B324E9" w:rsidRDefault="00B324E9" w:rsidP="00B324E9">
      <w:pPr>
        <w:pStyle w:val="Textprogramovhokdu"/>
      </w:pPr>
      <w:r w:rsidRPr="00B324E9">
        <w:t xml:space="preserve">                &lt;label </w:t>
      </w:r>
      <w:proofErr w:type="spellStart"/>
      <w:r w:rsidRPr="00B324E9">
        <w:t>for</w:t>
      </w:r>
      <w:proofErr w:type="spellEnd"/>
      <w:r w:rsidRPr="00B324E9">
        <w:t>="</w:t>
      </w:r>
      <w:proofErr w:type="spellStart"/>
      <w:r w:rsidRPr="00B324E9">
        <w:t>ukol</w:t>
      </w:r>
      <w:proofErr w:type="spellEnd"/>
      <w:proofErr w:type="gramStart"/>
      <w:r w:rsidRPr="00B324E9">
        <w:t>"&gt;Úkol</w:t>
      </w:r>
      <w:proofErr w:type="gramEnd"/>
      <w:r w:rsidRPr="00B324E9">
        <w:t>&lt;/label&gt;</w:t>
      </w:r>
    </w:p>
    <w:p w14:paraId="2DBA0B0E" w14:textId="77777777" w:rsidR="00B324E9" w:rsidRPr="00B324E9" w:rsidRDefault="00B324E9" w:rsidP="00B324E9">
      <w:pPr>
        <w:pStyle w:val="Textprogramovhokdu"/>
      </w:pPr>
      <w:r w:rsidRPr="00B324E9">
        <w:t xml:space="preserve">                &lt;input id="</w:t>
      </w:r>
      <w:proofErr w:type="spellStart"/>
      <w:r w:rsidRPr="00B324E9">
        <w:t>ukol</w:t>
      </w:r>
      <w:proofErr w:type="spellEnd"/>
      <w:r w:rsidRPr="00B324E9">
        <w:t>" type="text"&gt;</w:t>
      </w:r>
    </w:p>
    <w:p w14:paraId="5546EEDA" w14:textId="77777777" w:rsidR="00B324E9" w:rsidRPr="00B324E9" w:rsidRDefault="00B324E9" w:rsidP="00B324E9">
      <w:pPr>
        <w:pStyle w:val="Textprogramovhokdu"/>
      </w:pPr>
      <w:r w:rsidRPr="00B324E9">
        <w:t xml:space="preserve">                &lt;</w:t>
      </w:r>
      <w:proofErr w:type="spellStart"/>
      <w:r w:rsidRPr="00B324E9">
        <w:t>button</w:t>
      </w:r>
      <w:proofErr w:type="spellEnd"/>
      <w:r w:rsidRPr="00B324E9">
        <w:t>&gt;Přidat&lt;/</w:t>
      </w:r>
      <w:proofErr w:type="spellStart"/>
      <w:r w:rsidRPr="00B324E9">
        <w:t>button</w:t>
      </w:r>
      <w:proofErr w:type="spellEnd"/>
      <w:r w:rsidRPr="00B324E9">
        <w:t>&gt;</w:t>
      </w:r>
    </w:p>
    <w:p w14:paraId="1D460813" w14:textId="77777777" w:rsidR="00B324E9" w:rsidRPr="00B324E9" w:rsidRDefault="00B324E9" w:rsidP="00B324E9">
      <w:pPr>
        <w:pStyle w:val="Textprogramovhokdu"/>
      </w:pPr>
      <w:r w:rsidRPr="00B324E9">
        <w:t xml:space="preserve">            &lt;/</w:t>
      </w:r>
      <w:proofErr w:type="spellStart"/>
      <w:r w:rsidRPr="00B324E9">
        <w:t>form</w:t>
      </w:r>
      <w:proofErr w:type="spellEnd"/>
      <w:r w:rsidRPr="00B324E9">
        <w:t>&gt;</w:t>
      </w:r>
    </w:p>
    <w:p w14:paraId="22B08371" w14:textId="77777777" w:rsidR="00B324E9" w:rsidRPr="00B324E9" w:rsidRDefault="00B324E9" w:rsidP="00B324E9">
      <w:pPr>
        <w:pStyle w:val="Textprogramovhokdu"/>
      </w:pPr>
      <w:r w:rsidRPr="00B324E9">
        <w:t xml:space="preserve">        &lt;/</w:t>
      </w:r>
      <w:proofErr w:type="spellStart"/>
      <w:r w:rsidRPr="00B324E9">
        <w:t>app</w:t>
      </w:r>
      <w:proofErr w:type="spellEnd"/>
      <w:r w:rsidRPr="00B324E9">
        <w:t>-novy-</w:t>
      </w:r>
      <w:proofErr w:type="spellStart"/>
      <w:r w:rsidRPr="00B324E9">
        <w:t>ukol</w:t>
      </w:r>
      <w:proofErr w:type="spellEnd"/>
      <w:r w:rsidRPr="00B324E9">
        <w:t>&gt;</w:t>
      </w:r>
    </w:p>
    <w:p w14:paraId="68AF44EA" w14:textId="77777777" w:rsidR="00B324E9" w:rsidRPr="00B324E9" w:rsidRDefault="00B324E9" w:rsidP="00B324E9">
      <w:pPr>
        <w:pStyle w:val="Textprogramovhokdu"/>
      </w:pPr>
      <w:r w:rsidRPr="00B324E9">
        <w:t xml:space="preserve">    &lt;/</w:t>
      </w:r>
      <w:proofErr w:type="spellStart"/>
      <w:r w:rsidRPr="00B324E9">
        <w:t>app-root</w:t>
      </w:r>
      <w:proofErr w:type="spellEnd"/>
      <w:r w:rsidRPr="00B324E9">
        <w:t>&gt;</w:t>
      </w:r>
    </w:p>
    <w:p w14:paraId="7FC33ED6" w14:textId="70DFE0FA" w:rsidR="007C6484" w:rsidRDefault="00B324E9" w:rsidP="004628C0">
      <w:pPr>
        <w:pStyle w:val="Textprogramovhokdu"/>
      </w:pPr>
      <w:r w:rsidRPr="00B324E9">
        <w:t>&lt;/body&gt;</w:t>
      </w:r>
    </w:p>
    <w:p w14:paraId="57C6B9F3" w14:textId="76367261" w:rsidR="006851C0" w:rsidRDefault="006851C0" w:rsidP="004628C0">
      <w:pPr>
        <w:pStyle w:val="Textprogramovhokdu"/>
      </w:pPr>
      <w:r>
        <w:t>…</w:t>
      </w:r>
    </w:p>
    <w:p w14:paraId="21CEEB0D" w14:textId="326AEC1C" w:rsidR="009C701D" w:rsidRPr="007C6484" w:rsidRDefault="00933123" w:rsidP="00933123">
      <w:pPr>
        <w:pStyle w:val="Titulek"/>
      </w:pPr>
      <w:bookmarkStart w:id="16" w:name="_Ref54191033"/>
      <w:r>
        <w:t xml:space="preserve">Výpis </w:t>
      </w:r>
      <w:fldSimple w:instr=" STYLEREF 1 \s ">
        <w:r w:rsidR="005F74E2">
          <w:rPr>
            <w:noProof/>
          </w:rPr>
          <w:t>1</w:t>
        </w:r>
      </w:fldSimple>
      <w:r w:rsidR="005F74E2">
        <w:t>.</w:t>
      </w:r>
      <w:fldSimple w:instr=" SEQ Výpis \* ARABIC \s 1 ">
        <w:r w:rsidR="005F74E2">
          <w:rPr>
            <w:noProof/>
          </w:rPr>
          <w:t>3</w:t>
        </w:r>
      </w:fldSimple>
      <w:bookmarkEnd w:id="16"/>
      <w:r>
        <w:t xml:space="preserve"> </w:t>
      </w:r>
      <w:proofErr w:type="spellStart"/>
      <w:r w:rsidRPr="008C5107">
        <w:t>client-side</w:t>
      </w:r>
      <w:proofErr w:type="spellEnd"/>
      <w:r w:rsidRPr="008C5107">
        <w:t xml:space="preserve"> </w:t>
      </w:r>
      <w:proofErr w:type="spellStart"/>
      <w:r w:rsidRPr="008C5107">
        <w:t>rendered</w:t>
      </w:r>
      <w:proofErr w:type="spellEnd"/>
      <w:r w:rsidRPr="008C5107">
        <w:t xml:space="preserve"> stránka </w:t>
      </w:r>
      <w:proofErr w:type="spellStart"/>
      <w:r w:rsidRPr="008C5107">
        <w:t>úkolníčku</w:t>
      </w:r>
      <w:proofErr w:type="spellEnd"/>
    </w:p>
    <w:p w14:paraId="4450B043" w14:textId="7D730FFE" w:rsidR="001C6917" w:rsidRDefault="001C6917" w:rsidP="00F14A4B">
      <w:pPr>
        <w:pStyle w:val="Nadpis2"/>
      </w:pPr>
      <w:bookmarkStart w:id="17" w:name="_Toc69471788"/>
      <w:proofErr w:type="spellStart"/>
      <w:r>
        <w:t>Client-side</w:t>
      </w:r>
      <w:proofErr w:type="spellEnd"/>
      <w:r>
        <w:t xml:space="preserve"> </w:t>
      </w:r>
      <w:proofErr w:type="spellStart"/>
      <w:r>
        <w:t>rendering</w:t>
      </w:r>
      <w:proofErr w:type="spellEnd"/>
      <w:r>
        <w:t xml:space="preserve"> </w:t>
      </w:r>
      <w:proofErr w:type="spellStart"/>
      <w:r>
        <w:t>with</w:t>
      </w:r>
      <w:proofErr w:type="spellEnd"/>
      <w:r>
        <w:t xml:space="preserve"> </w:t>
      </w:r>
      <w:proofErr w:type="spellStart"/>
      <w:r>
        <w:t>prerendering</w:t>
      </w:r>
      <w:bookmarkEnd w:id="17"/>
      <w:proofErr w:type="spellEnd"/>
    </w:p>
    <w:p w14:paraId="0201BE85" w14:textId="3F2BCF9D" w:rsidR="007142E3" w:rsidRDefault="00600F1A" w:rsidP="008813CA">
      <w:pPr>
        <w:rPr>
          <w:color w:val="FF0000"/>
        </w:rPr>
      </w:pPr>
      <w:r>
        <w:t>Jedná se o jeden z přístupů,</w:t>
      </w:r>
      <w:r w:rsidR="0064105A">
        <w:t xml:space="preserve"> </w:t>
      </w:r>
      <w:r>
        <w:t xml:space="preserve">jak zlepšit rychlost prvního načtení stránky. </w:t>
      </w:r>
      <w:r w:rsidR="0064105A">
        <w:t>Aplikac</w:t>
      </w:r>
      <w:r w:rsidR="009D16E2">
        <w:t>e je psána</w:t>
      </w:r>
      <w:r w:rsidR="0064105A">
        <w:t xml:space="preserve"> stejným způsobem, jako </w:t>
      </w:r>
      <w:proofErr w:type="spellStart"/>
      <w:r w:rsidR="0064105A">
        <w:t>client-side</w:t>
      </w:r>
      <w:proofErr w:type="spellEnd"/>
      <w:r w:rsidR="0064105A">
        <w:t xml:space="preserve"> </w:t>
      </w:r>
      <w:proofErr w:type="spellStart"/>
      <w:r w:rsidR="0064105A">
        <w:t>rendered</w:t>
      </w:r>
      <w:proofErr w:type="spellEnd"/>
      <w:r w:rsidR="0064105A">
        <w:t xml:space="preserve"> aplikac</w:t>
      </w:r>
      <w:r w:rsidR="00C03DFA">
        <w:t>e</w:t>
      </w:r>
      <w:r w:rsidR="0064105A">
        <w:t>.</w:t>
      </w:r>
      <w:r w:rsidR="00B5655F">
        <w:t xml:space="preserve"> </w:t>
      </w:r>
      <w:proofErr w:type="spellStart"/>
      <w:r w:rsidR="00AA6EC7">
        <w:t>Build</w:t>
      </w:r>
      <w:r w:rsidR="005C454D">
        <w:t>ing</w:t>
      </w:r>
      <w:proofErr w:type="spellEnd"/>
      <w:r w:rsidR="00AA6EC7">
        <w:t xml:space="preserve"> proces je ale upraven tak, že negeneruje prázdný </w:t>
      </w:r>
      <w:r w:rsidR="005A1760">
        <w:t>HTML</w:t>
      </w:r>
      <w:r w:rsidR="00AA6EC7">
        <w:t xml:space="preserve"> dokument, ale již </w:t>
      </w:r>
      <w:proofErr w:type="spellStart"/>
      <w:r w:rsidR="008C4D92">
        <w:t>předgenerovanou</w:t>
      </w:r>
      <w:proofErr w:type="spellEnd"/>
      <w:r w:rsidR="008C4D92">
        <w:t xml:space="preserve"> </w:t>
      </w:r>
      <w:r w:rsidR="005A1760">
        <w:t>HTML</w:t>
      </w:r>
      <w:r w:rsidR="008C4D92">
        <w:t xml:space="preserve"> strukturu</w:t>
      </w:r>
      <w:r w:rsidR="00EC5685">
        <w:t xml:space="preserve"> (viz</w:t>
      </w:r>
      <w:r w:rsidR="008813CA">
        <w:t xml:space="preserve"> </w:t>
      </w:r>
      <w:r w:rsidR="008813CA">
        <w:lastRenderedPageBreak/>
        <w:fldChar w:fldCharType="begin"/>
      </w:r>
      <w:r w:rsidR="008813CA">
        <w:instrText xml:space="preserve"> REF _Ref54191645 \h </w:instrText>
      </w:r>
      <w:r w:rsidR="008813CA">
        <w:fldChar w:fldCharType="separate"/>
      </w:r>
      <w:r w:rsidR="008813CA">
        <w:t xml:space="preserve">Výpis </w:t>
      </w:r>
      <w:r w:rsidR="008813CA">
        <w:rPr>
          <w:noProof/>
        </w:rPr>
        <w:t>1</w:t>
      </w:r>
      <w:r w:rsidR="008813CA">
        <w:t>.</w:t>
      </w:r>
      <w:r w:rsidR="008813CA">
        <w:rPr>
          <w:noProof/>
        </w:rPr>
        <w:t>4</w:t>
      </w:r>
      <w:r w:rsidR="008813CA">
        <w:fldChar w:fldCharType="end"/>
      </w:r>
      <w:r w:rsidR="00EC5685">
        <w:t>)</w:t>
      </w:r>
      <w:r w:rsidR="008C4D92">
        <w:t xml:space="preserve">, do které se po načtení </w:t>
      </w:r>
      <w:proofErr w:type="spellStart"/>
      <w:r w:rsidR="008C4D92">
        <w:t>javascriptu</w:t>
      </w:r>
      <w:proofErr w:type="spellEnd"/>
      <w:r w:rsidR="008C4D92">
        <w:t xml:space="preserve"> pouze </w:t>
      </w:r>
      <w:r w:rsidR="00266DBA">
        <w:t>načtou</w:t>
      </w:r>
      <w:r w:rsidR="008C4D92">
        <w:t xml:space="preserve"> dynamická data</w:t>
      </w:r>
      <w:r w:rsidR="00661CFA">
        <w:t xml:space="preserve"> a stránka vypadá stejně, jako by byla </w:t>
      </w:r>
      <w:proofErr w:type="spellStart"/>
      <w:r w:rsidR="00661CFA">
        <w:t>vyrenderovaná</w:t>
      </w:r>
      <w:proofErr w:type="spellEnd"/>
      <w:r w:rsidR="00661CFA">
        <w:t xml:space="preserve"> na klientské straně (viz</w:t>
      </w:r>
      <w:r w:rsidR="00676C3D">
        <w:t xml:space="preserve"> </w:t>
      </w:r>
      <w:r w:rsidR="00D9609C">
        <w:fldChar w:fldCharType="begin"/>
      </w:r>
      <w:r w:rsidR="00D9609C">
        <w:instrText xml:space="preserve"> REF _Ref54191033 \h </w:instrText>
      </w:r>
      <w:r w:rsidR="00D9609C">
        <w:fldChar w:fldCharType="separate"/>
      </w:r>
      <w:r w:rsidR="008813CA">
        <w:t xml:space="preserve">Výpis </w:t>
      </w:r>
      <w:r w:rsidR="008813CA">
        <w:rPr>
          <w:noProof/>
        </w:rPr>
        <w:t>1</w:t>
      </w:r>
      <w:r w:rsidR="008813CA">
        <w:t>.</w:t>
      </w:r>
      <w:r w:rsidR="008813CA">
        <w:rPr>
          <w:noProof/>
        </w:rPr>
        <w:t>3</w:t>
      </w:r>
      <w:r w:rsidR="00D9609C">
        <w:fldChar w:fldCharType="end"/>
      </w:r>
      <w:r w:rsidR="00364A0E">
        <w:t>)</w:t>
      </w:r>
      <w:r w:rsidR="0000647E">
        <w:t>.</w:t>
      </w:r>
      <w:r w:rsidR="00CA26C0" w:rsidRPr="0039729E">
        <w:rPr>
          <w:color w:val="FF0000"/>
        </w:rPr>
        <w:t xml:space="preserve"> </w:t>
      </w:r>
    </w:p>
    <w:p w14:paraId="23DE9155" w14:textId="4B859733" w:rsidR="006851C0" w:rsidRDefault="006851C0" w:rsidP="006851C0">
      <w:pPr>
        <w:pStyle w:val="Textprogramovhokdu"/>
      </w:pPr>
      <w:bookmarkStart w:id="18" w:name="_Ref50337131"/>
      <w:r>
        <w:t>…</w:t>
      </w:r>
    </w:p>
    <w:p w14:paraId="3F060DBE" w14:textId="56F8DA61" w:rsidR="006851C0" w:rsidRPr="006851C0" w:rsidRDefault="006851C0" w:rsidP="006851C0">
      <w:pPr>
        <w:pStyle w:val="Textprogramovhokdu"/>
      </w:pPr>
      <w:r w:rsidRPr="006851C0">
        <w:t>&lt;body&gt;</w:t>
      </w:r>
    </w:p>
    <w:p w14:paraId="664A0B7C" w14:textId="77777777" w:rsidR="006851C0" w:rsidRPr="006851C0" w:rsidRDefault="006851C0" w:rsidP="006851C0">
      <w:pPr>
        <w:pStyle w:val="Textprogramovhokdu"/>
      </w:pPr>
      <w:r w:rsidRPr="006851C0">
        <w:t xml:space="preserve">    &lt;</w:t>
      </w:r>
      <w:proofErr w:type="spellStart"/>
      <w:r w:rsidRPr="006851C0">
        <w:t>app-root</w:t>
      </w:r>
      <w:proofErr w:type="spellEnd"/>
      <w:r w:rsidRPr="006851C0">
        <w:t>&gt;</w:t>
      </w:r>
    </w:p>
    <w:p w14:paraId="41A78F9B" w14:textId="77777777" w:rsidR="006851C0" w:rsidRPr="006851C0" w:rsidRDefault="006851C0" w:rsidP="006851C0">
      <w:pPr>
        <w:pStyle w:val="Textprogramovhokdu"/>
      </w:pPr>
      <w:r w:rsidRPr="006851C0">
        <w:t xml:space="preserve">        &lt;</w:t>
      </w:r>
      <w:proofErr w:type="spellStart"/>
      <w:r w:rsidRPr="006851C0">
        <w:t>app-vypis-ukolu</w:t>
      </w:r>
      <w:proofErr w:type="spellEnd"/>
      <w:r w:rsidRPr="006851C0">
        <w:t>&gt;</w:t>
      </w:r>
    </w:p>
    <w:p w14:paraId="543CF4F0" w14:textId="77777777" w:rsidR="006851C0" w:rsidRPr="006851C0" w:rsidRDefault="006851C0" w:rsidP="006851C0">
      <w:pPr>
        <w:pStyle w:val="Textprogramovhokdu"/>
      </w:pPr>
      <w:r w:rsidRPr="006851C0">
        <w:t xml:space="preserve">            &lt;h</w:t>
      </w:r>
      <w:proofErr w:type="gramStart"/>
      <w:r w:rsidRPr="006851C0">
        <w:t>1&gt;Výpis</w:t>
      </w:r>
      <w:proofErr w:type="gramEnd"/>
      <w:r w:rsidRPr="006851C0">
        <w:t xml:space="preserve"> úkolů&lt;/h1&gt;</w:t>
      </w:r>
    </w:p>
    <w:p w14:paraId="418D8DE7" w14:textId="77777777" w:rsidR="006851C0" w:rsidRPr="006851C0" w:rsidRDefault="006851C0" w:rsidP="006851C0">
      <w:pPr>
        <w:pStyle w:val="Textprogramovhokdu"/>
      </w:pPr>
      <w:r w:rsidRPr="006851C0">
        <w:t xml:space="preserve">            &lt;</w:t>
      </w:r>
      <w:proofErr w:type="spellStart"/>
      <w:r w:rsidRPr="006851C0">
        <w:t>ul</w:t>
      </w:r>
      <w:proofErr w:type="spellEnd"/>
      <w:r w:rsidRPr="006851C0">
        <w:t>&gt;</w:t>
      </w:r>
    </w:p>
    <w:p w14:paraId="6E89B447" w14:textId="77777777" w:rsidR="006851C0" w:rsidRPr="006851C0" w:rsidRDefault="006851C0" w:rsidP="006851C0">
      <w:pPr>
        <w:pStyle w:val="Textprogramovhokdu"/>
      </w:pPr>
    </w:p>
    <w:p w14:paraId="33D5EE12" w14:textId="77777777" w:rsidR="006851C0" w:rsidRPr="006851C0" w:rsidRDefault="006851C0" w:rsidP="006851C0">
      <w:pPr>
        <w:pStyle w:val="Textprogramovhokdu"/>
      </w:pPr>
      <w:r w:rsidRPr="006851C0">
        <w:t xml:space="preserve">            &lt;/</w:t>
      </w:r>
      <w:proofErr w:type="spellStart"/>
      <w:r w:rsidRPr="006851C0">
        <w:t>ul</w:t>
      </w:r>
      <w:proofErr w:type="spellEnd"/>
      <w:r w:rsidRPr="006851C0">
        <w:t>&gt;</w:t>
      </w:r>
    </w:p>
    <w:p w14:paraId="311B0022" w14:textId="77777777" w:rsidR="006851C0" w:rsidRPr="006851C0" w:rsidRDefault="006851C0" w:rsidP="006851C0">
      <w:pPr>
        <w:pStyle w:val="Textprogramovhokdu"/>
      </w:pPr>
      <w:r w:rsidRPr="006851C0">
        <w:t xml:space="preserve">        &lt;/</w:t>
      </w:r>
      <w:proofErr w:type="spellStart"/>
      <w:r w:rsidRPr="006851C0">
        <w:t>app-vypis-ukolu</w:t>
      </w:r>
      <w:proofErr w:type="spellEnd"/>
      <w:r w:rsidRPr="006851C0">
        <w:t>&gt;</w:t>
      </w:r>
    </w:p>
    <w:p w14:paraId="73E0D8C9" w14:textId="77777777" w:rsidR="006851C0" w:rsidRPr="006851C0" w:rsidRDefault="006851C0" w:rsidP="006851C0">
      <w:pPr>
        <w:pStyle w:val="Textprogramovhokdu"/>
      </w:pPr>
    </w:p>
    <w:p w14:paraId="0491A97E" w14:textId="36E4A661" w:rsidR="006851C0" w:rsidRDefault="006851C0" w:rsidP="006851C0">
      <w:pPr>
        <w:pStyle w:val="Textprogramovhokdu"/>
      </w:pPr>
      <w:r w:rsidRPr="006851C0">
        <w:t xml:space="preserve">        &lt;</w:t>
      </w:r>
      <w:proofErr w:type="spellStart"/>
      <w:r w:rsidRPr="006851C0">
        <w:t>app</w:t>
      </w:r>
      <w:proofErr w:type="spellEnd"/>
      <w:r w:rsidRPr="006851C0">
        <w:t>-novy-</w:t>
      </w:r>
      <w:proofErr w:type="spellStart"/>
      <w:r w:rsidRPr="006851C0">
        <w:t>ukol</w:t>
      </w:r>
      <w:proofErr w:type="spellEnd"/>
      <w:r w:rsidRPr="006851C0">
        <w:t>&gt;</w:t>
      </w:r>
    </w:p>
    <w:p w14:paraId="7CCFAF6D" w14:textId="5110D830" w:rsidR="00F067A3" w:rsidRPr="006851C0" w:rsidRDefault="00F067A3" w:rsidP="006851C0">
      <w:pPr>
        <w:pStyle w:val="Textprogramovhokdu"/>
      </w:pPr>
      <w:r>
        <w:tab/>
        <w:t xml:space="preserve">  </w:t>
      </w:r>
      <w:proofErr w:type="gramStart"/>
      <w:r>
        <w:t>&lt;!—</w:t>
      </w:r>
      <w:proofErr w:type="gramEnd"/>
      <w:r>
        <w:t xml:space="preserve"> </w:t>
      </w:r>
      <w:proofErr w:type="spellStart"/>
      <w:r>
        <w:t>submit</w:t>
      </w:r>
      <w:proofErr w:type="spellEnd"/>
      <w:r>
        <w:t xml:space="preserve"> nic neudělá dokud nenastartuje </w:t>
      </w:r>
      <w:proofErr w:type="spellStart"/>
      <w:r>
        <w:t>js</w:t>
      </w:r>
      <w:proofErr w:type="spellEnd"/>
      <w:r>
        <w:t xml:space="preserve"> aplikace </w:t>
      </w:r>
      <w:r w:rsidR="00D44CC5">
        <w:t>--&gt;</w:t>
      </w:r>
    </w:p>
    <w:p w14:paraId="631FE9B0" w14:textId="77777777" w:rsidR="006851C0" w:rsidRPr="006851C0" w:rsidRDefault="006851C0" w:rsidP="006851C0">
      <w:pPr>
        <w:pStyle w:val="Textprogramovhokdu"/>
      </w:pPr>
      <w:r w:rsidRPr="006851C0">
        <w:t xml:space="preserve">            &lt;</w:t>
      </w:r>
      <w:proofErr w:type="spellStart"/>
      <w:r w:rsidRPr="006851C0">
        <w:t>form</w:t>
      </w:r>
      <w:proofErr w:type="spellEnd"/>
      <w:r w:rsidRPr="006851C0">
        <w:t>&gt;</w:t>
      </w:r>
    </w:p>
    <w:p w14:paraId="5A54F780" w14:textId="77777777" w:rsidR="006851C0" w:rsidRPr="006851C0" w:rsidRDefault="006851C0" w:rsidP="006851C0">
      <w:pPr>
        <w:pStyle w:val="Textprogramovhokdu"/>
      </w:pPr>
      <w:r w:rsidRPr="006851C0">
        <w:t xml:space="preserve">                &lt;label </w:t>
      </w:r>
      <w:proofErr w:type="spellStart"/>
      <w:r w:rsidRPr="006851C0">
        <w:t>for</w:t>
      </w:r>
      <w:proofErr w:type="spellEnd"/>
      <w:r w:rsidRPr="006851C0">
        <w:t>="</w:t>
      </w:r>
      <w:proofErr w:type="spellStart"/>
      <w:r w:rsidRPr="006851C0">
        <w:t>ukol</w:t>
      </w:r>
      <w:proofErr w:type="spellEnd"/>
      <w:proofErr w:type="gramStart"/>
      <w:r w:rsidRPr="006851C0">
        <w:t>"&gt;Úkol</w:t>
      </w:r>
      <w:proofErr w:type="gramEnd"/>
      <w:r w:rsidRPr="006851C0">
        <w:t>&lt;/label&gt;</w:t>
      </w:r>
    </w:p>
    <w:p w14:paraId="08A7DF4A" w14:textId="77777777" w:rsidR="006851C0" w:rsidRPr="006851C0" w:rsidRDefault="006851C0" w:rsidP="006851C0">
      <w:pPr>
        <w:pStyle w:val="Textprogramovhokdu"/>
      </w:pPr>
      <w:r w:rsidRPr="006851C0">
        <w:t xml:space="preserve">                &lt;input id="</w:t>
      </w:r>
      <w:proofErr w:type="spellStart"/>
      <w:r w:rsidRPr="006851C0">
        <w:t>ukol</w:t>
      </w:r>
      <w:proofErr w:type="spellEnd"/>
      <w:r w:rsidRPr="006851C0">
        <w:t>" type="text"&gt;</w:t>
      </w:r>
    </w:p>
    <w:p w14:paraId="2B2DE20A" w14:textId="77777777" w:rsidR="006851C0" w:rsidRPr="006851C0" w:rsidRDefault="006851C0" w:rsidP="006851C0">
      <w:pPr>
        <w:pStyle w:val="Textprogramovhokdu"/>
      </w:pPr>
      <w:r w:rsidRPr="006851C0">
        <w:t xml:space="preserve">                &lt;</w:t>
      </w:r>
      <w:proofErr w:type="spellStart"/>
      <w:r w:rsidRPr="006851C0">
        <w:t>button</w:t>
      </w:r>
      <w:proofErr w:type="spellEnd"/>
      <w:r w:rsidRPr="006851C0">
        <w:t>&gt;Přidat&lt;/</w:t>
      </w:r>
      <w:proofErr w:type="spellStart"/>
      <w:r w:rsidRPr="006851C0">
        <w:t>button</w:t>
      </w:r>
      <w:proofErr w:type="spellEnd"/>
      <w:r w:rsidRPr="006851C0">
        <w:t>&gt;</w:t>
      </w:r>
    </w:p>
    <w:p w14:paraId="1A457067" w14:textId="77777777" w:rsidR="006851C0" w:rsidRPr="006851C0" w:rsidRDefault="006851C0" w:rsidP="006851C0">
      <w:pPr>
        <w:pStyle w:val="Textprogramovhokdu"/>
      </w:pPr>
      <w:r w:rsidRPr="006851C0">
        <w:t xml:space="preserve">            &lt;/</w:t>
      </w:r>
      <w:proofErr w:type="spellStart"/>
      <w:r w:rsidRPr="006851C0">
        <w:t>form</w:t>
      </w:r>
      <w:proofErr w:type="spellEnd"/>
      <w:r w:rsidRPr="006851C0">
        <w:t>&gt;</w:t>
      </w:r>
    </w:p>
    <w:p w14:paraId="74F5DFEE" w14:textId="77777777" w:rsidR="006851C0" w:rsidRPr="006851C0" w:rsidRDefault="006851C0" w:rsidP="006851C0">
      <w:pPr>
        <w:pStyle w:val="Textprogramovhokdu"/>
      </w:pPr>
      <w:r w:rsidRPr="006851C0">
        <w:t xml:space="preserve">        &lt;/</w:t>
      </w:r>
      <w:proofErr w:type="spellStart"/>
      <w:r w:rsidRPr="006851C0">
        <w:t>app</w:t>
      </w:r>
      <w:proofErr w:type="spellEnd"/>
      <w:r w:rsidRPr="006851C0">
        <w:t>-novy-</w:t>
      </w:r>
      <w:proofErr w:type="spellStart"/>
      <w:r w:rsidRPr="006851C0">
        <w:t>ukol</w:t>
      </w:r>
      <w:proofErr w:type="spellEnd"/>
      <w:r w:rsidRPr="006851C0">
        <w:t>&gt;</w:t>
      </w:r>
    </w:p>
    <w:p w14:paraId="179C965D" w14:textId="77777777" w:rsidR="006851C0" w:rsidRPr="006851C0" w:rsidRDefault="006851C0" w:rsidP="006851C0">
      <w:pPr>
        <w:pStyle w:val="Textprogramovhokdu"/>
      </w:pPr>
      <w:r w:rsidRPr="006851C0">
        <w:t xml:space="preserve">    &lt;/</w:t>
      </w:r>
      <w:proofErr w:type="spellStart"/>
      <w:r w:rsidRPr="006851C0">
        <w:t>app-root</w:t>
      </w:r>
      <w:proofErr w:type="spellEnd"/>
      <w:r w:rsidRPr="006851C0">
        <w:t>&gt;</w:t>
      </w:r>
    </w:p>
    <w:p w14:paraId="2ECB2041" w14:textId="5F064F79" w:rsidR="006851C0" w:rsidRDefault="006851C0" w:rsidP="006851C0">
      <w:pPr>
        <w:pStyle w:val="Textprogramovhokdu"/>
      </w:pPr>
      <w:r w:rsidRPr="006851C0">
        <w:t>&lt;/body&gt;</w:t>
      </w:r>
    </w:p>
    <w:p w14:paraId="2F04CEB8" w14:textId="25986BED" w:rsidR="008813CA" w:rsidRDefault="006851C0" w:rsidP="003D5684">
      <w:pPr>
        <w:pStyle w:val="Textprogramovhokdu"/>
      </w:pPr>
      <w:r>
        <w:t>…</w:t>
      </w:r>
      <w:bookmarkEnd w:id="18"/>
    </w:p>
    <w:p w14:paraId="2762F8D5" w14:textId="3D329599" w:rsidR="008813CA" w:rsidRPr="008813CA" w:rsidRDefault="008813CA" w:rsidP="008813CA">
      <w:pPr>
        <w:pStyle w:val="Titulek"/>
        <w:rPr>
          <w:color w:val="FF0000"/>
        </w:rPr>
      </w:pPr>
      <w:bookmarkStart w:id="19" w:name="_Ref54191645"/>
      <w:bookmarkStart w:id="20" w:name="_Ref50337104"/>
      <w:r>
        <w:t xml:space="preserve">Výpis </w:t>
      </w:r>
      <w:fldSimple w:instr=" STYLEREF 1 \s ">
        <w:r w:rsidR="005F74E2">
          <w:rPr>
            <w:noProof/>
          </w:rPr>
          <w:t>1</w:t>
        </w:r>
      </w:fldSimple>
      <w:r w:rsidR="005F74E2">
        <w:t>.</w:t>
      </w:r>
      <w:fldSimple w:instr=" SEQ Výpis \* ARABIC \s 1 ">
        <w:r w:rsidR="005F74E2">
          <w:rPr>
            <w:noProof/>
          </w:rPr>
          <w:t>4</w:t>
        </w:r>
      </w:fldSimple>
      <w:bookmarkEnd w:id="19"/>
      <w:r>
        <w:t xml:space="preserve"> </w:t>
      </w:r>
      <w:r w:rsidRPr="00C85443">
        <w:t>Nástin HTTP odpovědi pro</w:t>
      </w:r>
      <w:r>
        <w:t xml:space="preserve"> CSR </w:t>
      </w:r>
      <w:proofErr w:type="spellStart"/>
      <w:r>
        <w:t>with</w:t>
      </w:r>
      <w:proofErr w:type="spellEnd"/>
      <w:r>
        <w:t xml:space="preserve"> </w:t>
      </w:r>
      <w:proofErr w:type="spellStart"/>
      <w:r>
        <w:t>prerendering</w:t>
      </w:r>
      <w:proofErr w:type="spellEnd"/>
      <w:r w:rsidRPr="00C85443">
        <w:t xml:space="preserve"> stránku </w:t>
      </w:r>
      <w:proofErr w:type="spellStart"/>
      <w:r>
        <w:t>úkolníčku</w:t>
      </w:r>
      <w:bookmarkEnd w:id="20"/>
      <w:proofErr w:type="spellEnd"/>
    </w:p>
    <w:p w14:paraId="6686D6CD" w14:textId="392DA6C0" w:rsidR="001C6917" w:rsidRDefault="001C6917" w:rsidP="00F14A4B">
      <w:pPr>
        <w:pStyle w:val="Nadpis2"/>
      </w:pPr>
      <w:bookmarkStart w:id="21" w:name="_Toc69471789"/>
      <w:r>
        <w:t>Server-</w:t>
      </w:r>
      <w:proofErr w:type="spellStart"/>
      <w:r>
        <w:t>side</w:t>
      </w:r>
      <w:proofErr w:type="spellEnd"/>
      <w:r>
        <w:t xml:space="preserve"> </w:t>
      </w:r>
      <w:proofErr w:type="spellStart"/>
      <w:r>
        <w:t>rendering</w:t>
      </w:r>
      <w:proofErr w:type="spellEnd"/>
      <w:r>
        <w:t xml:space="preserve"> </w:t>
      </w:r>
      <w:proofErr w:type="spellStart"/>
      <w:r>
        <w:t>with</w:t>
      </w:r>
      <w:proofErr w:type="spellEnd"/>
      <w:r>
        <w:t xml:space="preserve"> (re)</w:t>
      </w:r>
      <w:proofErr w:type="spellStart"/>
      <w:r>
        <w:t>hydration</w:t>
      </w:r>
      <w:bookmarkEnd w:id="21"/>
      <w:proofErr w:type="spellEnd"/>
    </w:p>
    <w:p w14:paraId="6C7CF4BF" w14:textId="0065DFA8" w:rsidR="007170D5" w:rsidRDefault="00C911B6" w:rsidP="00475846">
      <w:proofErr w:type="spellStart"/>
      <w:r>
        <w:t>J</w:t>
      </w:r>
      <w:r w:rsidR="00960062">
        <w:t>avascript</w:t>
      </w:r>
      <w:proofErr w:type="spellEnd"/>
      <w:r>
        <w:t xml:space="preserve"> může být kromě prohlížeče spouštěn také na serveru díky </w:t>
      </w:r>
      <w:proofErr w:type="spellStart"/>
      <w:r w:rsidR="00794D91">
        <w:t>NodeJS</w:t>
      </w:r>
      <w:commentRangeStart w:id="22"/>
      <w:proofErr w:type="spellEnd"/>
      <w:r w:rsidR="00794D91" w:rsidRPr="00694E34">
        <w:rPr>
          <w:rStyle w:val="Znakapoznpodarou"/>
        </w:rPr>
        <w:footnoteReference w:id="13"/>
      </w:r>
      <w:commentRangeEnd w:id="22"/>
      <w:r w:rsidR="00E01C7F">
        <w:rPr>
          <w:rStyle w:val="Odkaznakoment"/>
          <w:rFonts w:asciiTheme="minorHAnsi" w:eastAsiaTheme="minorHAnsi" w:hAnsiTheme="minorHAnsi" w:cstheme="minorBidi"/>
          <w:lang w:eastAsia="en-US"/>
          <w14:numForm w14:val="lining"/>
        </w:rPr>
        <w:commentReference w:id="22"/>
      </w:r>
      <w:r w:rsidR="00794D91">
        <w:t>. To</w:t>
      </w:r>
      <w:r w:rsidR="00FD1277">
        <w:t xml:space="preserve">hoto faktu využívá </w:t>
      </w:r>
      <w:r w:rsidR="00067D84">
        <w:t>právě server-</w:t>
      </w:r>
      <w:proofErr w:type="spellStart"/>
      <w:r w:rsidR="00067D84">
        <w:t>side</w:t>
      </w:r>
      <w:proofErr w:type="spellEnd"/>
      <w:r w:rsidR="00067D84">
        <w:t xml:space="preserve"> </w:t>
      </w:r>
      <w:proofErr w:type="spellStart"/>
      <w:r w:rsidR="00067D84">
        <w:t>rendering</w:t>
      </w:r>
      <w:proofErr w:type="spellEnd"/>
      <w:r w:rsidR="00067D84">
        <w:t xml:space="preserve">. </w:t>
      </w:r>
      <w:r w:rsidR="002C4869">
        <w:t>Server-</w:t>
      </w:r>
      <w:proofErr w:type="spellStart"/>
      <w:r w:rsidR="002C4869">
        <w:t>side</w:t>
      </w:r>
      <w:proofErr w:type="spellEnd"/>
      <w:r w:rsidR="002C4869">
        <w:t xml:space="preserve"> </w:t>
      </w:r>
      <w:proofErr w:type="spellStart"/>
      <w:r w:rsidR="002C4869">
        <w:t>renderingem</w:t>
      </w:r>
      <w:proofErr w:type="spellEnd"/>
      <w:r w:rsidR="002C4869">
        <w:t xml:space="preserve"> rozumíme </w:t>
      </w:r>
      <w:r w:rsidR="00B4731B">
        <w:t xml:space="preserve">spuštění kódu </w:t>
      </w:r>
      <w:proofErr w:type="spellStart"/>
      <w:r w:rsidR="00B4731B">
        <w:t>client-side</w:t>
      </w:r>
      <w:proofErr w:type="spellEnd"/>
      <w:r w:rsidR="00B4731B">
        <w:t xml:space="preserve"> </w:t>
      </w:r>
      <w:proofErr w:type="spellStart"/>
      <w:r w:rsidR="00B4731B">
        <w:t>rendered</w:t>
      </w:r>
      <w:proofErr w:type="spellEnd"/>
      <w:r w:rsidR="00B4731B">
        <w:t xml:space="preserve"> aplikace</w:t>
      </w:r>
      <w:r w:rsidR="003C3F9F">
        <w:t xml:space="preserve"> pro daný požadavek</w:t>
      </w:r>
      <w:r w:rsidR="00B4731B">
        <w:t xml:space="preserve"> na serveru</w:t>
      </w:r>
      <w:r w:rsidR="00663998">
        <w:t>.</w:t>
      </w:r>
      <w:r w:rsidR="00127804">
        <w:t xml:space="preserve"> Výstup tohoto spuštění </w:t>
      </w:r>
      <w:r w:rsidR="00BD3397">
        <w:t>je tedy HTM</w:t>
      </w:r>
      <w:r w:rsidR="00E14F43">
        <w:t xml:space="preserve">L </w:t>
      </w:r>
      <w:r w:rsidR="00FF5B61">
        <w:t xml:space="preserve">dokument včetně stylů, který odpovídá tomu, co </w:t>
      </w:r>
      <w:proofErr w:type="spellStart"/>
      <w:r w:rsidR="00FE1556">
        <w:t>vyrenderuje</w:t>
      </w:r>
      <w:proofErr w:type="spellEnd"/>
      <w:r w:rsidR="00FE1556">
        <w:t xml:space="preserve"> klientská aplikace po </w:t>
      </w:r>
      <w:r w:rsidR="00196398">
        <w:t>načtení.</w:t>
      </w:r>
      <w:r w:rsidR="002C5D7C">
        <w:t xml:space="preserve"> Problém nastává, když výstup tohoto HTML dokumentu zobrazí prohlížeč</w:t>
      </w:r>
      <w:r w:rsidR="00856D47">
        <w:t xml:space="preserve">. Stránka sice vypadá až na výjimky </w:t>
      </w:r>
      <w:r w:rsidR="0081766E">
        <w:t>identicky</w:t>
      </w:r>
      <w:r w:rsidR="004C6758">
        <w:t xml:space="preserve"> jako </w:t>
      </w:r>
      <w:proofErr w:type="spellStart"/>
      <w:r w:rsidR="004C6758">
        <w:t>client-side</w:t>
      </w:r>
      <w:proofErr w:type="spellEnd"/>
      <w:r w:rsidR="004C6758">
        <w:t xml:space="preserve"> </w:t>
      </w:r>
      <w:proofErr w:type="spellStart"/>
      <w:r w:rsidR="004C6758">
        <w:t>vyrenderovaná</w:t>
      </w:r>
      <w:proofErr w:type="spellEnd"/>
      <w:r w:rsidR="0081766E">
        <w:t>, ale</w:t>
      </w:r>
      <w:r w:rsidR="004C6758">
        <w:t xml:space="preserve"> není interaktivní </w:t>
      </w:r>
      <w:r w:rsidR="0046043D">
        <w:t>–</w:t>
      </w:r>
      <w:r w:rsidR="004C6758">
        <w:t xml:space="preserve"> </w:t>
      </w:r>
      <w:proofErr w:type="spellStart"/>
      <w:r w:rsidR="0046043D">
        <w:t>javascriptový</w:t>
      </w:r>
      <w:proofErr w:type="spellEnd"/>
      <w:r w:rsidR="0046043D">
        <w:t xml:space="preserve"> kód registrující </w:t>
      </w:r>
      <w:proofErr w:type="spellStart"/>
      <w:r w:rsidR="0046043D">
        <w:t>event</w:t>
      </w:r>
      <w:proofErr w:type="spellEnd"/>
      <w:r w:rsidR="0046043D">
        <w:t xml:space="preserve"> </w:t>
      </w:r>
      <w:proofErr w:type="spellStart"/>
      <w:r w:rsidR="0046043D">
        <w:t>listeners</w:t>
      </w:r>
      <w:proofErr w:type="spellEnd"/>
      <w:r w:rsidR="0046043D">
        <w:t xml:space="preserve"> </w:t>
      </w:r>
      <w:r w:rsidR="00D12A5E">
        <w:t>byl již spuštěn na serveru.</w:t>
      </w:r>
      <w:r w:rsidR="00425634">
        <w:t xml:space="preserve"> </w:t>
      </w:r>
      <w:r w:rsidR="00B93E92">
        <w:t>„</w:t>
      </w:r>
      <w:proofErr w:type="spellStart"/>
      <w:r w:rsidR="00B93E92">
        <w:t>Zinteraktivnění</w:t>
      </w:r>
      <w:proofErr w:type="spellEnd"/>
      <w:r w:rsidR="00B93E92">
        <w:t xml:space="preserve">“ </w:t>
      </w:r>
      <w:r w:rsidR="00D04A5B">
        <w:t xml:space="preserve">takto vygenerovaného </w:t>
      </w:r>
      <w:r w:rsidR="000C0A2B">
        <w:t>dokumentu</w:t>
      </w:r>
      <w:r w:rsidR="00B86176">
        <w:t xml:space="preserve"> </w:t>
      </w:r>
      <w:r w:rsidR="00CA3A7F">
        <w:t>se nazývá</w:t>
      </w:r>
      <w:r w:rsidR="00B86176">
        <w:t xml:space="preserve"> </w:t>
      </w:r>
      <w:proofErr w:type="spellStart"/>
      <w:r w:rsidR="00B86176" w:rsidRPr="0007681E">
        <w:rPr>
          <w:i/>
          <w:iCs/>
        </w:rPr>
        <w:t>hydrat</w:t>
      </w:r>
      <w:r w:rsidR="005E38A5" w:rsidRPr="0007681E">
        <w:rPr>
          <w:i/>
          <w:iCs/>
        </w:rPr>
        <w:t>ion</w:t>
      </w:r>
      <w:proofErr w:type="spellEnd"/>
      <w:r w:rsidR="00D04A5B">
        <w:t>.</w:t>
      </w:r>
      <w:r w:rsidR="00E01C7F">
        <w:t xml:space="preserve"> </w:t>
      </w:r>
      <w:r w:rsidR="00E01C7F">
        <w:fldChar w:fldCharType="begin"/>
      </w:r>
      <w:r w:rsidR="00D429E2">
        <w:instrText xml:space="preserve"> ADDIN ZOTERO_ITEM CSL_CITATION {"citationID":"WhEwZnSK","properties":{"formattedCitation":"(Miller a Osmani, 2019)","plainCitation":"(Miller a Osmani, 2019)","noteIndex":0},"citationItems":[{"id":16,"uris":["http://zotero.org/users/local/drXuekKW/items/HVJSWX4P"],"uri":["http://zotero.org/users/local/drXuekKW/items/HVJSWX4P"],"itemData":{"id":16,"type":"webpage","container-title":"Google Developers","language":"en","title":"Rendering on the Web","URL":"https://developers.google.com/web/updates/2019/02/rendering-on-the-web","author":[{"family":"Miller","given":"Jason"},{"family":"Osmani","given":"Addy"}],"accessed":{"date-parts":[["2020",8,18]]},"issued":{"date-parts":[["2019",2]]}}}],"schema":"https://github.com/citation-style-language/schema/raw/master/csl-citation.json"} </w:instrText>
      </w:r>
      <w:r w:rsidR="00E01C7F">
        <w:fldChar w:fldCharType="separate"/>
      </w:r>
      <w:r w:rsidR="001B6D44">
        <w:rPr>
          <w:noProof/>
        </w:rPr>
        <w:t>(Miller a Osmani, 2019)</w:t>
      </w:r>
      <w:r w:rsidR="00E01C7F">
        <w:fldChar w:fldCharType="end"/>
      </w:r>
    </w:p>
    <w:p w14:paraId="3884DBC7" w14:textId="77777777" w:rsidR="00CC3EF9" w:rsidRDefault="00CC3EF9" w:rsidP="00CC3EF9">
      <w:pPr>
        <w:pStyle w:val="Textprogramovhokdu"/>
      </w:pPr>
    </w:p>
    <w:p w14:paraId="209C3852" w14:textId="30920AFD" w:rsidR="00AC5012" w:rsidRDefault="00AC5012" w:rsidP="00AC5012">
      <w:pPr>
        <w:pStyle w:val="Titulek"/>
      </w:pPr>
      <w:r>
        <w:t xml:space="preserve">Výpis </w:t>
      </w:r>
      <w:fldSimple w:instr=" STYLEREF 1 \s ">
        <w:r w:rsidR="005F74E2">
          <w:rPr>
            <w:noProof/>
          </w:rPr>
          <w:t>1</w:t>
        </w:r>
      </w:fldSimple>
      <w:r w:rsidR="005F74E2">
        <w:t>.</w:t>
      </w:r>
      <w:fldSimple w:instr=" SEQ Výpis \* ARABIC \s 1 ">
        <w:r w:rsidR="005F74E2">
          <w:rPr>
            <w:noProof/>
          </w:rPr>
          <w:t>5</w:t>
        </w:r>
      </w:fldSimple>
      <w:r>
        <w:t xml:space="preserve"> Server-</w:t>
      </w:r>
      <w:proofErr w:type="spellStart"/>
      <w:r>
        <w:t>side</w:t>
      </w:r>
      <w:proofErr w:type="spellEnd"/>
      <w:r>
        <w:t xml:space="preserve"> </w:t>
      </w:r>
      <w:proofErr w:type="spellStart"/>
      <w:r>
        <w:t>rendering</w:t>
      </w:r>
      <w:proofErr w:type="spellEnd"/>
      <w:r>
        <w:t xml:space="preserve"> </w:t>
      </w:r>
      <w:proofErr w:type="spellStart"/>
      <w:r>
        <w:t>with</w:t>
      </w:r>
      <w:proofErr w:type="spellEnd"/>
      <w:r>
        <w:t xml:space="preserve"> (re)</w:t>
      </w:r>
      <w:commentRangeStart w:id="23"/>
      <w:proofErr w:type="spellStart"/>
      <w:r>
        <w:t>hydration</w:t>
      </w:r>
      <w:commentRangeEnd w:id="23"/>
      <w:proofErr w:type="spellEnd"/>
      <w:r w:rsidR="004577A3">
        <w:rPr>
          <w:rStyle w:val="Odkaznakoment"/>
          <w:iCs w:val="0"/>
        </w:rPr>
        <w:commentReference w:id="23"/>
      </w:r>
    </w:p>
    <w:p w14:paraId="00D95E88" w14:textId="11CA7FF9" w:rsidR="002D2B58" w:rsidRPr="00475846" w:rsidRDefault="00A339C7" w:rsidP="00475846">
      <w:r>
        <w:t>V následujících odstavcích bude popsáno</w:t>
      </w:r>
      <w:r w:rsidR="00CA3A7F">
        <w:t xml:space="preserve"> </w:t>
      </w:r>
      <w:r>
        <w:t>n</w:t>
      </w:r>
      <w:r w:rsidR="00722F7A">
        <w:t xml:space="preserve">ěkolik způsobů, jak </w:t>
      </w:r>
      <w:r w:rsidR="009858E4">
        <w:t xml:space="preserve">lze </w:t>
      </w:r>
      <w:r w:rsidR="00722F7A">
        <w:t xml:space="preserve">tuto </w:t>
      </w:r>
      <w:proofErr w:type="spellStart"/>
      <w:r w:rsidR="00722F7A">
        <w:t>hydration</w:t>
      </w:r>
      <w:proofErr w:type="spellEnd"/>
      <w:r w:rsidR="00722F7A">
        <w:t xml:space="preserve"> provést</w:t>
      </w:r>
      <w:r>
        <w:t>.</w:t>
      </w:r>
    </w:p>
    <w:p w14:paraId="5DEB55DB" w14:textId="77777777" w:rsidR="001C6917" w:rsidRDefault="001C6917" w:rsidP="00F14A4B">
      <w:pPr>
        <w:pStyle w:val="Nadpis3"/>
      </w:pPr>
      <w:bookmarkStart w:id="24" w:name="_Toc69471790"/>
      <w:proofErr w:type="spellStart"/>
      <w:r>
        <w:t>Rehydration</w:t>
      </w:r>
      <w:bookmarkEnd w:id="24"/>
      <w:proofErr w:type="spellEnd"/>
    </w:p>
    <w:p w14:paraId="2849952A" w14:textId="4C9B2BCA" w:rsidR="001C6917" w:rsidRDefault="007B0EFD" w:rsidP="00151B79">
      <w:r>
        <w:t xml:space="preserve">První možností je tzv. </w:t>
      </w:r>
      <w:proofErr w:type="spellStart"/>
      <w:r w:rsidRPr="00552C22">
        <w:rPr>
          <w:i/>
          <w:iCs/>
        </w:rPr>
        <w:t>rehydration</w:t>
      </w:r>
      <w:proofErr w:type="spellEnd"/>
      <w:r>
        <w:t xml:space="preserve">. </w:t>
      </w:r>
      <w:r w:rsidR="00E72264">
        <w:t xml:space="preserve">Součástí dokumentu vráceným serverem je kromě onoho statického </w:t>
      </w:r>
      <w:r w:rsidR="005C7CBF">
        <w:t>HTML</w:t>
      </w:r>
      <w:r w:rsidR="00E72264">
        <w:t xml:space="preserve"> také skript klientské aplikace a </w:t>
      </w:r>
      <w:proofErr w:type="spellStart"/>
      <w:r w:rsidR="00E72264">
        <w:t>serializovaná</w:t>
      </w:r>
      <w:proofErr w:type="spellEnd"/>
      <w:r w:rsidR="00E72264">
        <w:t xml:space="preserve"> data, která byla použita pro </w:t>
      </w:r>
      <w:r w:rsidR="005C7CBF">
        <w:lastRenderedPageBreak/>
        <w:t xml:space="preserve">její </w:t>
      </w:r>
      <w:proofErr w:type="spellStart"/>
      <w:r w:rsidR="005C7CBF">
        <w:t>rendering</w:t>
      </w:r>
      <w:proofErr w:type="spellEnd"/>
      <w:r w:rsidR="00E72264">
        <w:t xml:space="preserve">. </w:t>
      </w:r>
      <w:r w:rsidR="005C7CBF">
        <w:t xml:space="preserve">Prohlížeč tedy HTML dokument vykreslí a přibalený skript se spustí jako při klasicky klientsky </w:t>
      </w:r>
      <w:proofErr w:type="spellStart"/>
      <w:r w:rsidR="005C7CBF">
        <w:t>renderovan</w:t>
      </w:r>
      <w:r w:rsidR="001B040F">
        <w:t>é</w:t>
      </w:r>
      <w:proofErr w:type="spellEnd"/>
      <w:r w:rsidR="001B040F">
        <w:t xml:space="preserve"> aplikaci</w:t>
      </w:r>
      <w:r w:rsidR="005C7CBF">
        <w:t xml:space="preserve">. Protože už má dostupná všechna data, která by obvykle získával voláním např. </w:t>
      </w:r>
      <w:proofErr w:type="spellStart"/>
      <w:r w:rsidR="005C7CBF">
        <w:t>XmlHttpR</w:t>
      </w:r>
      <w:r w:rsidR="00975DAA">
        <w:t>c</w:t>
      </w:r>
      <w:r w:rsidR="005C7CBF">
        <w:t>equestu</w:t>
      </w:r>
      <w:proofErr w:type="spellEnd"/>
      <w:r w:rsidR="005C7CBF">
        <w:t xml:space="preserve"> </w:t>
      </w:r>
      <w:commentRangeStart w:id="25"/>
      <w:r w:rsidR="005C7CBF">
        <w:t>v </w:t>
      </w:r>
      <w:proofErr w:type="spellStart"/>
      <w:r w:rsidR="005C7CBF">
        <w:t>serializované</w:t>
      </w:r>
      <w:proofErr w:type="spellEnd"/>
      <w:r w:rsidR="005C7CBF">
        <w:t xml:space="preserve"> podobě, může klient </w:t>
      </w:r>
      <w:proofErr w:type="spellStart"/>
      <w:r w:rsidR="005C7CBF">
        <w:t>renderovat</w:t>
      </w:r>
      <w:proofErr w:type="spellEnd"/>
      <w:r w:rsidR="005C7CBF">
        <w:t xml:space="preserve"> </w:t>
      </w:r>
      <w:r w:rsidR="00AC3E99">
        <w:t>aplikaci velmi rychle</w:t>
      </w:r>
      <w:r w:rsidR="005C7CBF">
        <w:t xml:space="preserve">. </w:t>
      </w:r>
      <w:r w:rsidR="005D2A43">
        <w:t>Po dokončení</w:t>
      </w:r>
      <w:r w:rsidR="00AC3E99">
        <w:t xml:space="preserve"> se </w:t>
      </w:r>
      <w:r w:rsidR="007F7367">
        <w:t>buď</w:t>
      </w:r>
      <w:r w:rsidR="00AC3E99">
        <w:t xml:space="preserve"> serverem </w:t>
      </w:r>
      <w:proofErr w:type="spellStart"/>
      <w:r w:rsidR="00AC3E99">
        <w:t>renderovaný</w:t>
      </w:r>
      <w:proofErr w:type="spellEnd"/>
      <w:r w:rsidR="00AC3E99">
        <w:t xml:space="preserve"> DOM </w:t>
      </w:r>
      <w:r w:rsidR="007F7367">
        <w:t>kompletně zahodí a nahradí</w:t>
      </w:r>
      <w:r w:rsidR="00AC3E99">
        <w:t xml:space="preserve"> </w:t>
      </w:r>
      <w:proofErr w:type="spellStart"/>
      <w:r w:rsidR="00AC3E99">
        <w:t>DOM</w:t>
      </w:r>
      <w:r w:rsidR="007F7367">
        <w:t>em</w:t>
      </w:r>
      <w:proofErr w:type="spellEnd"/>
      <w:r w:rsidR="00AC3E99">
        <w:t xml:space="preserve"> </w:t>
      </w:r>
      <w:proofErr w:type="spellStart"/>
      <w:r w:rsidR="00AC3E99">
        <w:t>vyrenderovaný</w:t>
      </w:r>
      <w:proofErr w:type="spellEnd"/>
      <w:r w:rsidR="00AC3E99">
        <w:t xml:space="preserve"> klientem.</w:t>
      </w:r>
      <w:r w:rsidR="005460A2">
        <w:t xml:space="preserve"> Druhá možnost je, že se DOM nezahazuje, ale na již existující DOM se napojí všechny potřebné </w:t>
      </w:r>
      <w:proofErr w:type="spellStart"/>
      <w:r w:rsidR="005460A2">
        <w:t>event</w:t>
      </w:r>
      <w:proofErr w:type="spellEnd"/>
      <w:r w:rsidR="005460A2">
        <w:t xml:space="preserve"> </w:t>
      </w:r>
      <w:proofErr w:type="spellStart"/>
      <w:r w:rsidR="005460A2">
        <w:t>listenery</w:t>
      </w:r>
      <w:proofErr w:type="spellEnd"/>
      <w:r w:rsidR="003F3917">
        <w:t xml:space="preserve"> atd.</w:t>
      </w:r>
      <w:commentRangeEnd w:id="25"/>
      <w:r w:rsidR="005B2E79">
        <w:rPr>
          <w:rStyle w:val="Odkaznakoment"/>
          <w:rFonts w:asciiTheme="minorHAnsi" w:eastAsiaTheme="minorHAnsi" w:hAnsiTheme="minorHAnsi" w:cstheme="minorBidi"/>
          <w:lang w:eastAsia="en-US"/>
          <w14:numForm w14:val="lining"/>
        </w:rPr>
        <w:commentReference w:id="25"/>
      </w:r>
    </w:p>
    <w:p w14:paraId="0F957F61" w14:textId="7F8F43FB" w:rsidR="002B1A75" w:rsidRPr="00457CEE" w:rsidRDefault="002B1A75" w:rsidP="00151B79">
      <w:pPr>
        <w:rPr>
          <w:color w:val="FF0000"/>
        </w:rPr>
      </w:pPr>
      <w:r>
        <w:t>Když</w:t>
      </w:r>
      <w:r w:rsidR="008D49DF">
        <w:t xml:space="preserve"> je někde popsán server-</w:t>
      </w:r>
      <w:proofErr w:type="spellStart"/>
      <w:r w:rsidR="008D49DF">
        <w:t>side</w:t>
      </w:r>
      <w:proofErr w:type="spellEnd"/>
      <w:r w:rsidR="008D49DF">
        <w:t xml:space="preserve"> </w:t>
      </w:r>
      <w:proofErr w:type="spellStart"/>
      <w:r w:rsidR="008D49DF">
        <w:t>rendering</w:t>
      </w:r>
      <w:proofErr w:type="spellEnd"/>
      <w:r w:rsidR="008D49DF">
        <w:t xml:space="preserve"> (SSR) ve SPA aplikacích, je tím většinou myšlen právě tento způsob </w:t>
      </w:r>
      <w:proofErr w:type="spellStart"/>
      <w:r w:rsidR="008D49DF">
        <w:t>renderingu</w:t>
      </w:r>
      <w:proofErr w:type="spellEnd"/>
      <w:r w:rsidR="008D49DF">
        <w:t xml:space="preserve"> s</w:t>
      </w:r>
      <w:r w:rsidR="00A06974">
        <w:t> </w:t>
      </w:r>
      <w:proofErr w:type="spellStart"/>
      <w:r w:rsidR="008D49DF">
        <w:t>rehydra</w:t>
      </w:r>
      <w:r w:rsidR="00A06974">
        <w:t>tion</w:t>
      </w:r>
      <w:proofErr w:type="spellEnd"/>
      <w:r w:rsidR="00A06974">
        <w:t>.</w:t>
      </w:r>
    </w:p>
    <w:p w14:paraId="79181747" w14:textId="464B037F" w:rsidR="00664AEE" w:rsidRDefault="00664AEE" w:rsidP="00F14A4B">
      <w:pPr>
        <w:pStyle w:val="Nadpis3"/>
      </w:pPr>
      <w:bookmarkStart w:id="26" w:name="_Toc69471791"/>
      <w:proofErr w:type="spellStart"/>
      <w:r>
        <w:t>Progressive</w:t>
      </w:r>
      <w:proofErr w:type="spellEnd"/>
      <w:r>
        <w:t xml:space="preserve"> </w:t>
      </w:r>
      <w:proofErr w:type="spellStart"/>
      <w:r>
        <w:t>hydration</w:t>
      </w:r>
      <w:bookmarkEnd w:id="26"/>
      <w:proofErr w:type="spellEnd"/>
    </w:p>
    <w:p w14:paraId="497099A3" w14:textId="248CE9E6" w:rsidR="00664AEE" w:rsidRDefault="00664AEE" w:rsidP="00664AEE">
      <w:r>
        <w:t>Problémem rehydratace je velká výpočetní zátěž při načítání stránky. Toto se zejména na výpočetně slabších zařízeních</w:t>
      </w:r>
      <w:r w:rsidR="00B739E3">
        <w:t>,</w:t>
      </w:r>
      <w:r>
        <w:t xml:space="preserve"> jako jsou chytré telefony</w:t>
      </w:r>
      <w:r w:rsidR="00B739E3">
        <w:t>,</w:t>
      </w:r>
      <w:r>
        <w:t xml:space="preserve"> projevuje nejvíce. Hlavním problémem je, že stránka na takovémto telefonu vypadá funkčně, ale není interaktivní třeba i po několik sekund.</w:t>
      </w:r>
    </w:p>
    <w:p w14:paraId="0DB7A106" w14:textId="74519FF2" w:rsidR="004B4A26" w:rsidRDefault="00703051" w:rsidP="00664AEE">
      <w:r>
        <w:t>Jedním z přístupů</w:t>
      </w:r>
      <w:r w:rsidR="004B4A26">
        <w:t>, jak tento problém vyřešit</w:t>
      </w:r>
      <w:r>
        <w:t>,</w:t>
      </w:r>
      <w:r w:rsidR="004B4A26">
        <w:t xml:space="preserve"> </w:t>
      </w:r>
      <w:r w:rsidR="00954414">
        <w:t xml:space="preserve">je rozdělit </w:t>
      </w:r>
      <w:r w:rsidR="00712133">
        <w:t xml:space="preserve">tento velký úkol hydratace na </w:t>
      </w:r>
      <w:r w:rsidR="00227EDA">
        <w:t>mnoho</w:t>
      </w:r>
      <w:r w:rsidR="00712133">
        <w:t xml:space="preserve"> menších</w:t>
      </w:r>
      <w:r w:rsidR="00227EDA">
        <w:t xml:space="preserve">. </w:t>
      </w:r>
      <w:r w:rsidR="00D67BD3">
        <w:t>Způsob, jakým to lze udělat, je staticky zanalyzovat celou aplikaci</w:t>
      </w:r>
      <w:r w:rsidR="009137A3">
        <w:t>,</w:t>
      </w:r>
      <w:r w:rsidR="00D67BD3">
        <w:t xml:space="preserve"> a pro každou komponentu zjistit, jaké má závislosti a </w:t>
      </w:r>
      <w:r w:rsidR="000E6837">
        <w:t>jaké události jdoucí z komponenty ovlivní jaké jiné komponenty v</w:t>
      </w:r>
      <w:r w:rsidR="0012668C">
        <w:t xml:space="preserve"> aplikaci. Díky tomu jsme aplikaci schopni </w:t>
      </w:r>
      <w:r w:rsidR="009B3E90">
        <w:t>rozdělit</w:t>
      </w:r>
      <w:r w:rsidR="0012668C">
        <w:t xml:space="preserve"> na mnoho malých částí, které </w:t>
      </w:r>
      <w:r w:rsidR="009B3E90">
        <w:t>lze</w:t>
      </w:r>
      <w:r w:rsidR="0012668C">
        <w:t xml:space="preserve"> dynamicky načítat a spouštět až v případě potřeby.</w:t>
      </w:r>
      <w:r w:rsidR="00557728">
        <w:t xml:space="preserve"> </w:t>
      </w:r>
      <w:r w:rsidR="002B1A75">
        <w:t>Toto je</w:t>
      </w:r>
      <w:r w:rsidR="00FF7645">
        <w:t xml:space="preserve"> pro </w:t>
      </w:r>
      <w:proofErr w:type="spellStart"/>
      <w:r w:rsidR="00FF7645">
        <w:t>frameworky</w:t>
      </w:r>
      <w:proofErr w:type="spellEnd"/>
      <w:r w:rsidR="002A347B">
        <w:t xml:space="preserve"> </w:t>
      </w:r>
      <w:r w:rsidR="00002C2A">
        <w:t xml:space="preserve">či </w:t>
      </w:r>
      <w:r w:rsidR="00FF7645">
        <w:t>knihovny</w:t>
      </w:r>
      <w:r w:rsidR="002B1A75">
        <w:t xml:space="preserve"> </w:t>
      </w:r>
      <w:r w:rsidR="007E3692">
        <w:t xml:space="preserve">zajišťující </w:t>
      </w:r>
      <w:proofErr w:type="spellStart"/>
      <w:r w:rsidR="007E3692">
        <w:t>rendering</w:t>
      </w:r>
      <w:proofErr w:type="spellEnd"/>
      <w:r w:rsidR="007E3692">
        <w:t xml:space="preserve"> </w:t>
      </w:r>
      <w:r w:rsidR="00FF7645">
        <w:t xml:space="preserve">implementačně </w:t>
      </w:r>
      <w:r w:rsidR="002B1A75">
        <w:t>velice náročný úkol.</w:t>
      </w:r>
      <w:r w:rsidR="00FF7645">
        <w:t xml:space="preserve"> </w:t>
      </w:r>
      <w:r w:rsidR="00781A75">
        <w:t>S </w:t>
      </w:r>
      <w:proofErr w:type="spellStart"/>
      <w:r w:rsidR="00781A75" w:rsidRPr="004E3DEA">
        <w:rPr>
          <w:i/>
          <w:iCs/>
        </w:rPr>
        <w:t>progressive</w:t>
      </w:r>
      <w:proofErr w:type="spellEnd"/>
      <w:r w:rsidR="00781A75" w:rsidRPr="004E3DEA">
        <w:rPr>
          <w:i/>
          <w:iCs/>
        </w:rPr>
        <w:t xml:space="preserve"> </w:t>
      </w:r>
      <w:proofErr w:type="spellStart"/>
      <w:r w:rsidR="00781A75" w:rsidRPr="004E3DEA">
        <w:rPr>
          <w:i/>
          <w:iCs/>
        </w:rPr>
        <w:t>hydration</w:t>
      </w:r>
      <w:proofErr w:type="spellEnd"/>
      <w:r w:rsidR="00781A75">
        <w:t xml:space="preserve"> se již </w:t>
      </w:r>
      <w:proofErr w:type="spellStart"/>
      <w:r w:rsidR="00781A75">
        <w:t>experimetuje</w:t>
      </w:r>
      <w:proofErr w:type="spellEnd"/>
      <w:r w:rsidR="00781A75">
        <w:t xml:space="preserve"> v</w:t>
      </w:r>
      <w:r w:rsidR="0089236E">
        <w:t> </w:t>
      </w:r>
      <w:proofErr w:type="spellStart"/>
      <w:r w:rsidR="00781A75">
        <w:t>ReactJS</w:t>
      </w:r>
      <w:proofErr w:type="spellEnd"/>
      <w:r w:rsidR="0089236E">
        <w:t xml:space="preserve"> </w:t>
      </w:r>
      <w:r w:rsidR="00CE393E">
        <w:fldChar w:fldCharType="begin"/>
      </w:r>
      <w:r w:rsidR="00B57C62">
        <w:instrText xml:space="preserve"> ADDIN ZOTERO_ITEM CSL_CITATION {"citationID":"Mt6g7yF7","properties":{"formattedCitation":"(Markb\\uc0\\u229{}ge, 2019)","plainCitation":"(Markbåge, 2019)","noteIndex":0},"citationItems":[{"id":36,"uris":["http://zotero.org/users/local/drXuekKW/items/SXYKT6ZP"],"uri":["http://zotero.org/users/local/drXuekKW/items/SXYKT6ZP"],"itemData":{"id":36,"type":"webpage","abstract":"This adds a mechanism for partially hydrating a server rendered result while other parts of the page are still loading the code or data. This means that you can start interacting with parts of the ...","container-title":"GitHub","language":"en","title":"Partial Hydration by sebmarkbage · Pull Request #14717 · facebook/react","URL":"https://github.com/facebook/react/pull/14717","author":[{"family":"Markbåge","given":"Sebastian"}],"accessed":{"date-parts":[["2020",9,20]]},"issued":{"date-parts":[["2019",2,12]]}}}],"schema":"https://github.com/citation-style-language/schema/raw/master/csl-citation.json"} </w:instrText>
      </w:r>
      <w:r w:rsidR="00CE393E">
        <w:fldChar w:fldCharType="separate"/>
      </w:r>
      <w:r w:rsidR="001B6D44" w:rsidRPr="001B6D44">
        <w:t>(</w:t>
      </w:r>
      <w:proofErr w:type="spellStart"/>
      <w:r w:rsidR="001B6D44" w:rsidRPr="001B6D44">
        <w:t>Markbåge</w:t>
      </w:r>
      <w:proofErr w:type="spellEnd"/>
      <w:r w:rsidR="001B6D44" w:rsidRPr="001B6D44">
        <w:t>, 2019)</w:t>
      </w:r>
      <w:r w:rsidR="00CE393E">
        <w:fldChar w:fldCharType="end"/>
      </w:r>
      <w:r w:rsidR="000632A6">
        <w:t xml:space="preserve"> </w:t>
      </w:r>
      <w:r w:rsidR="0089236E">
        <w:t xml:space="preserve">a </w:t>
      </w:r>
      <w:r w:rsidR="00C02C05">
        <w:t xml:space="preserve">diskutuje </w:t>
      </w:r>
      <w:r w:rsidR="00BB39DB">
        <w:t xml:space="preserve">již několik let </w:t>
      </w:r>
      <w:r w:rsidR="00C02C05">
        <w:t>v</w:t>
      </w:r>
      <w:r w:rsidR="00B57C62">
        <w:t> </w:t>
      </w:r>
      <w:proofErr w:type="spellStart"/>
      <w:r w:rsidR="00C02C05">
        <w:t>Angularu</w:t>
      </w:r>
      <w:proofErr w:type="spellEnd"/>
      <w:r w:rsidR="00B57C62">
        <w:t xml:space="preserve"> </w:t>
      </w:r>
      <w:r w:rsidR="00087502">
        <w:fldChar w:fldCharType="begin"/>
      </w:r>
      <w:r w:rsidR="000425B9">
        <w:instrText xml:space="preserve"> ADDIN ZOTERO_ITEM CSL_CITATION {"citationID":"Z4RHwv5I","properties":{"formattedCitation":"(Cross, 2016)","plainCitation":"(Cross, 2016)","noteIndex":0},"citationItems":[{"id":38,"uris":["http://zotero.org/users/local/drXuekKW/items/J85RY4HY"],"uri":["http://zotero.org/users/local/drXuekKW/items/J85RY4HY"],"itemData":{"id":38,"type":"webpage","abstract":"I&amp;#39;m recapping a discussion I just had with @alxhub and @tbosch. This is mostly Tobias&amp;#39; design. I&amp;#39;m submitting a ... (check one with &amp;quot;x&amp;quot;) [x] feature request Current behavior T...","container-title":"GitHub","language":"en","title":"feat(DomRenderer): allow partial DOM hydration from pre-rendered content · Issue #13446 · angular/angular","title-short":"feat(DomRenderer)","URL":"https://github.com/angular/angular/issues/13446","author":[{"family":"Cross","given":"Jeff"}],"accessed":{"date-parts":[["2020",9,20]]},"issued":{"date-parts":[["2016",12,14]]}}}],"schema":"https://github.com/citation-style-language/schema/raw/master/csl-citation.json"} </w:instrText>
      </w:r>
      <w:r w:rsidR="00087502">
        <w:fldChar w:fldCharType="separate"/>
      </w:r>
      <w:r w:rsidR="001B6D44">
        <w:rPr>
          <w:rFonts w:ascii="Georgia"/>
        </w:rPr>
        <w:t>(</w:t>
      </w:r>
      <w:proofErr w:type="spellStart"/>
      <w:r w:rsidR="001B6D44">
        <w:rPr>
          <w:rFonts w:ascii="Georgia"/>
        </w:rPr>
        <w:t>Cross</w:t>
      </w:r>
      <w:proofErr w:type="spellEnd"/>
      <w:r w:rsidR="001B6D44">
        <w:rPr>
          <w:rFonts w:ascii="Georgia"/>
        </w:rPr>
        <w:t>, 2016)</w:t>
      </w:r>
      <w:r w:rsidR="00087502">
        <w:fldChar w:fldCharType="end"/>
      </w:r>
      <w:r w:rsidR="00C02C05">
        <w:t xml:space="preserve">. </w:t>
      </w:r>
      <w:r w:rsidR="003427CB">
        <w:t xml:space="preserve">Velmi pěkně </w:t>
      </w:r>
      <w:r w:rsidR="00B57C62">
        <w:t xml:space="preserve">shrnuje problémy a nástrahy implementace </w:t>
      </w:r>
      <w:proofErr w:type="spellStart"/>
      <w:r w:rsidR="00B57C62">
        <w:t>progressive</w:t>
      </w:r>
      <w:proofErr w:type="spellEnd"/>
      <w:r w:rsidR="00B57C62">
        <w:t xml:space="preserve"> </w:t>
      </w:r>
      <w:proofErr w:type="spellStart"/>
      <w:r w:rsidR="00B57C62">
        <w:t>hydration</w:t>
      </w:r>
      <w:proofErr w:type="spellEnd"/>
      <w:r w:rsidR="00B57C62">
        <w:t xml:space="preserve"> </w:t>
      </w:r>
      <w:r w:rsidR="00631E88">
        <w:t>v </w:t>
      </w:r>
      <w:proofErr w:type="spellStart"/>
      <w:r w:rsidR="00631E88">
        <w:t>Angularu</w:t>
      </w:r>
      <w:proofErr w:type="spellEnd"/>
      <w:r w:rsidR="00631E88">
        <w:t xml:space="preserve"> ve svém komentáři</w:t>
      </w:r>
      <w:r w:rsidR="00B03F3B">
        <w:t xml:space="preserve"> k návrhu implementace Minko </w:t>
      </w:r>
      <w:proofErr w:type="spellStart"/>
      <w:r w:rsidR="00B03F3B">
        <w:t>Gechev</w:t>
      </w:r>
      <w:proofErr w:type="spellEnd"/>
      <w:r w:rsidR="00631E88">
        <w:t xml:space="preserve"> </w:t>
      </w:r>
      <w:r w:rsidR="00631E88">
        <w:fldChar w:fldCharType="begin"/>
      </w:r>
      <w:r w:rsidR="00B03F3B">
        <w:instrText xml:space="preserve"> ADDIN ZOTERO_ITEM CSL_CITATION {"citationID":"QUDDyfJn","properties":{"formattedCitation":"(Gechev, 2020)","plainCitation":"(Gechev, 2020)","noteIndex":0},"citationItems":[{"id":40,"uris":["http://zotero.org/users/local/drXuekKW/items/I4U9DHJP"],"uri":["http://zotero.org/users/local/drXuekKW/items/I4U9DHJP"],"itemData":{"id":40,"type":"webpage","abstract":"I&amp;#39;m recapping a discussion I just had with @alxhub and @tbosch. This is mostly Tobias&amp;#39; design. I&amp;#39;m submitting a ... (check one with &amp;quot;x&amp;quot;) [x] feature request Current behavior T...","container-title":"GitHub","language":"en","title":"feat(DomRenderer): allow partial DOM hydration from pre-rendered content · Issue #13446 · angular/angular","title-short":"feat(DomRenderer)","URL":"https://github.com/angular/angular/issues/13446","author":[{"family":"Gechev","given":"Minko"}],"accessed":{"date-parts":[["2020",9,20]]},"issued":{"date-parts":[["2020",5,29]]}}}],"schema":"https://github.com/citation-style-language/schema/raw/master/csl-citation.json"} </w:instrText>
      </w:r>
      <w:r w:rsidR="00631E88">
        <w:fldChar w:fldCharType="separate"/>
      </w:r>
      <w:r w:rsidR="001B6D44">
        <w:rPr>
          <w:noProof/>
        </w:rPr>
        <w:t>(Gechev, 2020)</w:t>
      </w:r>
      <w:r w:rsidR="00631E88">
        <w:fldChar w:fldCharType="end"/>
      </w:r>
      <w:r w:rsidR="00B03F3B">
        <w:t>.</w:t>
      </w:r>
    </w:p>
    <w:p w14:paraId="29EC4799" w14:textId="60EB999A" w:rsidR="001C6917" w:rsidRDefault="001C6917" w:rsidP="00F14A4B">
      <w:pPr>
        <w:pStyle w:val="Nadpis3"/>
      </w:pPr>
      <w:bookmarkStart w:id="27" w:name="_Toc69471792"/>
      <w:proofErr w:type="spellStart"/>
      <w:r>
        <w:t>Partial</w:t>
      </w:r>
      <w:proofErr w:type="spellEnd"/>
      <w:r>
        <w:t xml:space="preserve"> </w:t>
      </w:r>
      <w:proofErr w:type="spellStart"/>
      <w:r>
        <w:t>rehydration</w:t>
      </w:r>
      <w:bookmarkEnd w:id="27"/>
      <w:proofErr w:type="spellEnd"/>
    </w:p>
    <w:p w14:paraId="68837C2A" w14:textId="054C0AC4" w:rsidR="001C6917" w:rsidRDefault="000D6368" w:rsidP="000D6368">
      <w:proofErr w:type="spellStart"/>
      <w:r w:rsidRPr="00114E17">
        <w:rPr>
          <w:i/>
          <w:iCs/>
        </w:rPr>
        <w:t>Partial</w:t>
      </w:r>
      <w:proofErr w:type="spellEnd"/>
      <w:r w:rsidRPr="00114E17">
        <w:rPr>
          <w:i/>
          <w:iCs/>
        </w:rPr>
        <w:t xml:space="preserve"> </w:t>
      </w:r>
      <w:proofErr w:type="spellStart"/>
      <w:r w:rsidR="00F67B7B" w:rsidRPr="00114E17">
        <w:rPr>
          <w:i/>
          <w:iCs/>
        </w:rPr>
        <w:t>rehydration</w:t>
      </w:r>
      <w:proofErr w:type="spellEnd"/>
      <w:r w:rsidR="00F67B7B">
        <w:t xml:space="preserve"> je </w:t>
      </w:r>
      <w:proofErr w:type="spellStart"/>
      <w:r w:rsidR="00F67B7B" w:rsidRPr="00114E17">
        <w:rPr>
          <w:i/>
          <w:iCs/>
        </w:rPr>
        <w:t>progressive</w:t>
      </w:r>
      <w:proofErr w:type="spellEnd"/>
      <w:r w:rsidR="00F67B7B" w:rsidRPr="00114E17">
        <w:rPr>
          <w:i/>
          <w:iCs/>
        </w:rPr>
        <w:t xml:space="preserve"> </w:t>
      </w:r>
      <w:proofErr w:type="spellStart"/>
      <w:r w:rsidR="00F67B7B" w:rsidRPr="00114E17">
        <w:rPr>
          <w:i/>
          <w:iCs/>
        </w:rPr>
        <w:t>hydration</w:t>
      </w:r>
      <w:proofErr w:type="spellEnd"/>
      <w:r w:rsidR="00F67B7B">
        <w:t xml:space="preserve"> posunutá o </w:t>
      </w:r>
      <w:r w:rsidR="00BA7D29">
        <w:t>úroveň</w:t>
      </w:r>
      <w:r w:rsidR="00F67B7B">
        <w:t xml:space="preserve"> dál. </w:t>
      </w:r>
      <w:r w:rsidR="0000257F">
        <w:t xml:space="preserve">Již </w:t>
      </w:r>
      <w:r w:rsidR="00E2440E">
        <w:t xml:space="preserve">během </w:t>
      </w:r>
      <w:proofErr w:type="spellStart"/>
      <w:r w:rsidR="00E2440E">
        <w:t>buildu</w:t>
      </w:r>
      <w:proofErr w:type="spellEnd"/>
      <w:r w:rsidR="00E2440E">
        <w:t xml:space="preserve"> jsou identifikovány komponenty, které jsou statické</w:t>
      </w:r>
      <w:r w:rsidR="002308D6">
        <w:t xml:space="preserve"> (pro jejich funkčnost </w:t>
      </w:r>
      <w:proofErr w:type="spellStart"/>
      <w:r w:rsidR="002308D6">
        <w:t>javascript</w:t>
      </w:r>
      <w:proofErr w:type="spellEnd"/>
      <w:r w:rsidR="002308D6">
        <w:t xml:space="preserve"> není potřeba). Tyto komponenty můžeme </w:t>
      </w:r>
      <w:proofErr w:type="spellStart"/>
      <w:r w:rsidR="002308D6">
        <w:t>vyrenderovat</w:t>
      </w:r>
      <w:proofErr w:type="spellEnd"/>
      <w:r w:rsidR="002308D6">
        <w:t xml:space="preserve"> na serveru</w:t>
      </w:r>
      <w:r w:rsidR="0088146E">
        <w:t xml:space="preserve"> a odstranit veškerý </w:t>
      </w:r>
      <w:proofErr w:type="spellStart"/>
      <w:r w:rsidR="0088146E">
        <w:t>javascriptový</w:t>
      </w:r>
      <w:proofErr w:type="spellEnd"/>
      <w:r w:rsidR="0088146E">
        <w:t xml:space="preserve"> kód, který by tyto komponenty jinak obsluhoval. </w:t>
      </w:r>
      <w:r w:rsidR="00E54758">
        <w:t>Zbylé nestatické komponenty jsou po</w:t>
      </w:r>
      <w:r w:rsidR="00C84534">
        <w:t xml:space="preserve"> načtení</w:t>
      </w:r>
      <w:r w:rsidR="00E54758">
        <w:t xml:space="preserve"> </w:t>
      </w:r>
      <w:r w:rsidR="00C84534">
        <w:t xml:space="preserve">hydratovány na klientské straně obdobně jako při </w:t>
      </w:r>
      <w:proofErr w:type="spellStart"/>
      <w:r w:rsidR="00C84534" w:rsidRPr="001776A0">
        <w:rPr>
          <w:i/>
          <w:iCs/>
        </w:rPr>
        <w:t>rehydration</w:t>
      </w:r>
      <w:proofErr w:type="spellEnd"/>
      <w:r w:rsidR="00C84534">
        <w:t xml:space="preserve">, či </w:t>
      </w:r>
      <w:proofErr w:type="spellStart"/>
      <w:r w:rsidR="00C84534" w:rsidRPr="001776A0">
        <w:rPr>
          <w:i/>
          <w:iCs/>
        </w:rPr>
        <w:t>progressive</w:t>
      </w:r>
      <w:proofErr w:type="spellEnd"/>
      <w:r w:rsidR="00C84534" w:rsidRPr="001776A0">
        <w:rPr>
          <w:i/>
          <w:iCs/>
        </w:rPr>
        <w:t xml:space="preserve"> </w:t>
      </w:r>
      <w:proofErr w:type="spellStart"/>
      <w:r w:rsidR="00C84534" w:rsidRPr="001776A0">
        <w:rPr>
          <w:i/>
          <w:iCs/>
        </w:rPr>
        <w:t>hydration</w:t>
      </w:r>
      <w:proofErr w:type="spellEnd"/>
      <w:r w:rsidR="00E54758">
        <w:t>.</w:t>
      </w:r>
    </w:p>
    <w:p w14:paraId="5D04AB16" w14:textId="01B1958B" w:rsidR="00F832BA" w:rsidRPr="00457CEE" w:rsidRDefault="00F832BA" w:rsidP="000D6368">
      <w:r>
        <w:t xml:space="preserve">Správně naimplementovat tento přístup je velice obtížné – nastávají zde problémy při </w:t>
      </w:r>
      <w:r w:rsidR="00EB3A8D">
        <w:t xml:space="preserve">přechodu mezi stránkami </w:t>
      </w:r>
      <w:r w:rsidR="004D4D2D">
        <w:t xml:space="preserve">řízenými klientskou částí kódu </w:t>
      </w:r>
      <w:r w:rsidR="000F65E1">
        <w:t xml:space="preserve">– zde se již nevolá SSR, které by tyto statické komponenty </w:t>
      </w:r>
      <w:proofErr w:type="spellStart"/>
      <w:r w:rsidR="000F65E1">
        <w:t>vyrenderoval</w:t>
      </w:r>
      <w:proofErr w:type="spellEnd"/>
      <w:r w:rsidR="000F65E1">
        <w:t xml:space="preserve">. </w:t>
      </w:r>
      <w:r w:rsidR="00DA7939">
        <w:t xml:space="preserve">Pěkný článek popisující </w:t>
      </w:r>
      <w:r w:rsidR="00345917">
        <w:t xml:space="preserve">pokus o </w:t>
      </w:r>
      <w:r w:rsidR="00DA7939">
        <w:t>implementaci tohoto přístupu v</w:t>
      </w:r>
      <w:r w:rsidR="00345917">
        <w:t> </w:t>
      </w:r>
      <w:proofErr w:type="spellStart"/>
      <w:r w:rsidR="00345917">
        <w:t>Reactu</w:t>
      </w:r>
      <w:proofErr w:type="spellEnd"/>
      <w:r w:rsidR="00345917">
        <w:t>, resp.</w:t>
      </w:r>
      <w:r w:rsidR="00FC3C6C">
        <w:t xml:space="preserve"> </w:t>
      </w:r>
      <w:proofErr w:type="spellStart"/>
      <w:r w:rsidR="00345917">
        <w:t>frameworku</w:t>
      </w:r>
      <w:proofErr w:type="spellEnd"/>
      <w:r w:rsidR="00FC3C6C">
        <w:t xml:space="preserve"> nad ním postaveným</w:t>
      </w:r>
      <w:r w:rsidR="00345917">
        <w:t xml:space="preserve"> </w:t>
      </w:r>
      <w:r w:rsidR="00DA7939">
        <w:t xml:space="preserve">Next.js </w:t>
      </w:r>
      <w:r w:rsidR="008F18A8">
        <w:t>je k nalezení</w:t>
      </w:r>
      <w:r w:rsidR="006A422C">
        <w:t xml:space="preserve"> v </w:t>
      </w:r>
      <w:r w:rsidR="00465306">
        <w:fldChar w:fldCharType="begin"/>
      </w:r>
      <w:r w:rsidR="000425B9">
        <w:instrText xml:space="preserve"> ADDIN ZOTERO_ITEM CSL_CITATION {"citationID":"MIHtfBMd","properties":{"formattedCitation":"(Bombach, 2019)","plainCitation":"(Bombach, 2019)","noteIndex":0},"citationItems":[{"id":44,"uris":["http://zotero.org/users/local/drXuekKW/items/9RYWBK9F"],"uri":["http://zotero.org/users/local/drXuekKW/items/9RYWBK9F"],"itemData":{"id":44,"type":"webpage","abstract":"Why would you send a whole application to your users when all they need is a few widgets?","container-title":"Medium","language":"en","title":"How we achieved the best Web Performance with Partial Hydration","URL":"https://medium.com/@luke_schmuke/how-we-achieved-the-best-web-performance-with-partial-hydration-20fab9c808d5","author":[{"family":"Bombach","given":"Lukas"}],"accessed":{"date-parts":[["2020",10,6]]},"issued":{"date-parts":[["2019",5,22]]}}}],"schema":"https://github.com/citation-style-language/schema/raw/master/csl-citation.json"} </w:instrText>
      </w:r>
      <w:r w:rsidR="00465306">
        <w:fldChar w:fldCharType="separate"/>
      </w:r>
      <w:r w:rsidR="001B6D44">
        <w:rPr>
          <w:noProof/>
        </w:rPr>
        <w:t>(Bombach, 2019)</w:t>
      </w:r>
      <w:r w:rsidR="00465306">
        <w:fldChar w:fldCharType="end"/>
      </w:r>
      <w:r w:rsidR="000425B9">
        <w:t>.</w:t>
      </w:r>
    </w:p>
    <w:p w14:paraId="173F5152" w14:textId="77777777" w:rsidR="001C6917" w:rsidRDefault="001C6917" w:rsidP="00F14A4B">
      <w:pPr>
        <w:pStyle w:val="Nadpis3"/>
      </w:pPr>
      <w:bookmarkStart w:id="28" w:name="_Toc69471793"/>
      <w:proofErr w:type="spellStart"/>
      <w:r>
        <w:t>Trisomorphic</w:t>
      </w:r>
      <w:proofErr w:type="spellEnd"/>
      <w:r>
        <w:t xml:space="preserve"> </w:t>
      </w:r>
      <w:proofErr w:type="spellStart"/>
      <w:r>
        <w:t>rendering</w:t>
      </w:r>
      <w:bookmarkEnd w:id="28"/>
      <w:proofErr w:type="spellEnd"/>
    </w:p>
    <w:p w14:paraId="42D44DBF" w14:textId="0131FAB6" w:rsidR="004A1D63" w:rsidRDefault="00720968" w:rsidP="00B97806">
      <w:r>
        <w:t xml:space="preserve">V tomto případě </w:t>
      </w:r>
      <w:proofErr w:type="spellStart"/>
      <w:r w:rsidR="001729F9">
        <w:t>rendering</w:t>
      </w:r>
      <w:proofErr w:type="spellEnd"/>
      <w:r w:rsidR="001729F9">
        <w:t xml:space="preserve"> může probíhat na třech místech: serveru, </w:t>
      </w:r>
      <w:r w:rsidR="00963C5E">
        <w:t xml:space="preserve">klientovi a </w:t>
      </w:r>
      <w:proofErr w:type="spellStart"/>
      <w:r w:rsidR="00963C5E">
        <w:t>service</w:t>
      </w:r>
      <w:proofErr w:type="spellEnd"/>
      <w:r w:rsidR="00963C5E">
        <w:t xml:space="preserve"> </w:t>
      </w:r>
      <w:proofErr w:type="spellStart"/>
      <w:r w:rsidR="00963C5E">
        <w:t>workeru</w:t>
      </w:r>
      <w:proofErr w:type="spellEnd"/>
      <w:r w:rsidR="00963C5E">
        <w:t xml:space="preserve"> v prohlížeči. P</w:t>
      </w:r>
      <w:r w:rsidR="00F173C1">
        <w:t xml:space="preserve">rvní načtení aplikace </w:t>
      </w:r>
      <w:proofErr w:type="spellStart"/>
      <w:r w:rsidR="00F173C1">
        <w:t>vyrenderuje</w:t>
      </w:r>
      <w:proofErr w:type="spellEnd"/>
      <w:r w:rsidR="00F173C1">
        <w:t xml:space="preserve"> server</w:t>
      </w:r>
      <w:r w:rsidR="00365780">
        <w:t xml:space="preserve">. Všechny další navigace v aplikaci již jdou přes </w:t>
      </w:r>
      <w:proofErr w:type="spellStart"/>
      <w:r w:rsidR="00365780">
        <w:t>service</w:t>
      </w:r>
      <w:proofErr w:type="spellEnd"/>
      <w:r w:rsidR="00365780">
        <w:t xml:space="preserve"> </w:t>
      </w:r>
      <w:proofErr w:type="spellStart"/>
      <w:r w:rsidR="00365780">
        <w:t>worker</w:t>
      </w:r>
      <w:proofErr w:type="spellEnd"/>
      <w:r w:rsidR="00365780">
        <w:t xml:space="preserve">, který si </w:t>
      </w:r>
      <w:proofErr w:type="spellStart"/>
      <w:r w:rsidR="00092318">
        <w:t>přednačte</w:t>
      </w:r>
      <w:proofErr w:type="spellEnd"/>
      <w:r w:rsidR="00092318">
        <w:t xml:space="preserve"> a uloží další</w:t>
      </w:r>
      <w:r w:rsidR="00064BEE">
        <w:t xml:space="preserve"> stránky</w:t>
      </w:r>
      <w:r w:rsidR="00622CD3">
        <w:t>/komponenty</w:t>
      </w:r>
      <w:r w:rsidR="00064BEE">
        <w:t xml:space="preserve"> v aplikaci. To umožňuje </w:t>
      </w:r>
      <w:r w:rsidR="00EA14E4">
        <w:t xml:space="preserve">přechody mezi stránkami v aplikaci stejně rychle jako by aplikace byla </w:t>
      </w:r>
      <w:proofErr w:type="spellStart"/>
      <w:r w:rsidR="00EA14E4">
        <w:t>renderována</w:t>
      </w:r>
      <w:proofErr w:type="spellEnd"/>
      <w:r w:rsidR="00EA14E4">
        <w:t xml:space="preserve"> pouze na klientovi.</w:t>
      </w:r>
      <w:r w:rsidR="00B71E5D">
        <w:t xml:space="preserve"> Tento přístup může fungovat pouze když </w:t>
      </w:r>
      <w:r w:rsidR="00B97806">
        <w:t>může</w:t>
      </w:r>
      <w:r w:rsidR="00041C8E">
        <w:t xml:space="preserve"> být</w:t>
      </w:r>
      <w:r w:rsidR="00B97806">
        <w:t xml:space="preserve"> </w:t>
      </w:r>
      <w:r w:rsidR="00B97806">
        <w:lastRenderedPageBreak/>
        <w:t>použ</w:t>
      </w:r>
      <w:r w:rsidR="00041C8E">
        <w:t>it</w:t>
      </w:r>
      <w:r w:rsidR="00B97806">
        <w:t xml:space="preserve"> stejný kód pro vykreslení a navigaci napříč serverem, </w:t>
      </w:r>
      <w:proofErr w:type="spellStart"/>
      <w:r w:rsidR="00B97806">
        <w:t>service</w:t>
      </w:r>
      <w:proofErr w:type="spellEnd"/>
      <w:r w:rsidR="00B97806">
        <w:t xml:space="preserve"> </w:t>
      </w:r>
      <w:proofErr w:type="spellStart"/>
      <w:r w:rsidR="00B97806">
        <w:t>workerem</w:t>
      </w:r>
      <w:proofErr w:type="spellEnd"/>
      <w:r w:rsidR="00B97806">
        <w:t xml:space="preserve"> a klientskou aplikací. Více informací o tomto druhu </w:t>
      </w:r>
      <w:proofErr w:type="spellStart"/>
      <w:r w:rsidR="00B97806">
        <w:t>renderingu</w:t>
      </w:r>
      <w:proofErr w:type="spellEnd"/>
      <w:r w:rsidR="00B97806">
        <w:t xml:space="preserve"> </w:t>
      </w:r>
      <w:r w:rsidR="003C6E37">
        <w:t>lze</w:t>
      </w:r>
      <w:r w:rsidR="00B97806">
        <w:t xml:space="preserve"> nalézt v</w:t>
      </w:r>
      <w:r w:rsidR="00BC7D83">
        <w:t> </w:t>
      </w:r>
      <w:r w:rsidR="00B97806">
        <w:t>diagramu</w:t>
      </w:r>
      <w:r w:rsidR="00BC7D83">
        <w:t xml:space="preserve"> </w:t>
      </w:r>
      <w:r w:rsidR="00BC7D83">
        <w:fldChar w:fldCharType="begin"/>
      </w:r>
      <w:r w:rsidR="00BC7D83">
        <w:instrText xml:space="preserve"> REF _Ref52885878 \h </w:instrText>
      </w:r>
      <w:r w:rsidR="00BC7D83">
        <w:fldChar w:fldCharType="separate"/>
      </w:r>
      <w:r w:rsidR="00BC7D83">
        <w:t xml:space="preserve">Obrázek </w:t>
      </w:r>
      <w:r w:rsidR="00BC7D83">
        <w:rPr>
          <w:noProof/>
        </w:rPr>
        <w:t>1</w:t>
      </w:r>
      <w:r w:rsidR="00BC7D83">
        <w:fldChar w:fldCharType="end"/>
      </w:r>
      <w:r w:rsidR="00BC7D83">
        <w:t>.</w:t>
      </w:r>
    </w:p>
    <w:p w14:paraId="36143D06" w14:textId="6862394A" w:rsidR="00A66FE8" w:rsidRPr="00A427AB" w:rsidRDefault="008D6143" w:rsidP="00B97806">
      <w:r>
        <w:t xml:space="preserve">Jedná se o velice experimentální druh </w:t>
      </w:r>
      <w:proofErr w:type="spellStart"/>
      <w:r>
        <w:t>renderingu</w:t>
      </w:r>
      <w:proofErr w:type="spellEnd"/>
      <w:r>
        <w:t xml:space="preserve">, konkrétní příklad knihovny či </w:t>
      </w:r>
      <w:r w:rsidR="00723925">
        <w:t xml:space="preserve">fungující </w:t>
      </w:r>
      <w:r>
        <w:t xml:space="preserve">aplikace využívající tento druh </w:t>
      </w:r>
      <w:proofErr w:type="spellStart"/>
      <w:r>
        <w:t>renderingu</w:t>
      </w:r>
      <w:proofErr w:type="spellEnd"/>
      <w:r>
        <w:t xml:space="preserve"> se nepodařilo nalézt.</w:t>
      </w:r>
    </w:p>
    <w:p w14:paraId="57E05327" w14:textId="77777777" w:rsidR="00484F49" w:rsidRDefault="000C697F" w:rsidP="00FF6CBA">
      <w:pPr>
        <w:keepNext/>
        <w:jc w:val="center"/>
      </w:pPr>
      <w:r>
        <w:fldChar w:fldCharType="begin"/>
      </w:r>
      <w:r>
        <w:instrText xml:space="preserve"> INCLUDEPICTURE "https://developers.google.com/web/updates/images/2019/02/rendering-on-the-web/trisomorphic.png" \* MERGEFORMATINET </w:instrText>
      </w:r>
      <w:r>
        <w:fldChar w:fldCharType="separate"/>
      </w:r>
      <w:r>
        <w:rPr>
          <w:noProof/>
        </w:rPr>
        <w:drawing>
          <wp:inline distT="0" distB="0" distL="0" distR="0" wp14:anchorId="58EA07BE" wp14:editId="4ED71B15">
            <wp:extent cx="5579110" cy="3514725"/>
            <wp:effectExtent l="0" t="0" r="0" b="3175"/>
            <wp:docPr id="4" name="Obrázek 4" descr="Diagram of Trisomorphic rendering, showing a browser and service worker&#10;communicating with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Trisomorphic rendering, showing a browser and service worker&#10;communicating with the serv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110" cy="3514725"/>
                    </a:xfrm>
                    <a:prstGeom prst="rect">
                      <a:avLst/>
                    </a:prstGeom>
                    <a:noFill/>
                    <a:ln>
                      <a:noFill/>
                    </a:ln>
                  </pic:spPr>
                </pic:pic>
              </a:graphicData>
            </a:graphic>
          </wp:inline>
        </w:drawing>
      </w:r>
      <w:r>
        <w:fldChar w:fldCharType="end"/>
      </w:r>
    </w:p>
    <w:p w14:paraId="3985BDD7" w14:textId="704979B5" w:rsidR="000C697F" w:rsidRPr="0033160B" w:rsidRDefault="00484F49" w:rsidP="0033160B">
      <w:pPr>
        <w:pStyle w:val="Titulek"/>
        <w:jc w:val="left"/>
        <w:rPr>
          <w14:numForm w14:val="default"/>
        </w:rPr>
      </w:pPr>
      <w:bookmarkStart w:id="29" w:name="_Ref69500177"/>
      <w:bookmarkStart w:id="30" w:name="_Ref52885878"/>
      <w:r>
        <w:t xml:space="preserve">Obrázek </w:t>
      </w:r>
      <w:r w:rsidR="00A85E97">
        <w:fldChar w:fldCharType="begin"/>
      </w:r>
      <w:r w:rsidR="00A85E97">
        <w:instrText xml:space="preserve"> SEQ Obrázek \* ARABIC </w:instrText>
      </w:r>
      <w:r w:rsidR="00A85E97">
        <w:fldChar w:fldCharType="separate"/>
      </w:r>
      <w:r w:rsidR="002E2237">
        <w:rPr>
          <w:noProof/>
        </w:rPr>
        <w:t>1</w:t>
      </w:r>
      <w:r w:rsidR="00A85E97">
        <w:rPr>
          <w:noProof/>
        </w:rPr>
        <w:fldChar w:fldCharType="end"/>
      </w:r>
      <w:bookmarkEnd w:id="29"/>
      <w:r>
        <w:t xml:space="preserve"> </w:t>
      </w:r>
      <w:proofErr w:type="spellStart"/>
      <w:r>
        <w:t>Trisomorphic</w:t>
      </w:r>
      <w:proofErr w:type="spellEnd"/>
      <w:r>
        <w:t xml:space="preserve"> </w:t>
      </w:r>
      <w:proofErr w:type="spellStart"/>
      <w:r>
        <w:t>rendering</w:t>
      </w:r>
      <w:proofErr w:type="spellEnd"/>
      <w:r>
        <w:t xml:space="preserve"> diagram</w:t>
      </w:r>
      <w:r w:rsidR="007362D4">
        <w:t xml:space="preserve"> </w:t>
      </w:r>
      <w:r w:rsidR="00D513FC">
        <w:fldChar w:fldCharType="begin"/>
      </w:r>
      <w:r w:rsidR="00A427AB">
        <w:instrText xml:space="preserve"> ADDIN ZOTERO_ITEM CSL_CITATION {"citationID":"FFah2oUg","properties":{"formattedCitation":"(Miller a Osmani, 2019)","plainCitation":"(Miller a Osmani, 2019)","noteIndex":0},"citationItems":[{"id":16,"uris":["http://zotero.org/users/local/drXuekKW/items/HVJSWX4P"],"uri":["http://zotero.org/users/local/drXuekKW/items/HVJSWX4P"],"itemData":{"id":16,"type":"webpage","container-title":"Google Developers","language":"en","title":"Rendering on the Web","URL":"https://developers.google.com/web/updates/2019/02/rendering-on-the-web","author":[{"family":"Miller","given":"Jason"},{"family":"Osmani","given":"Addy"}],"accessed":{"date-parts":[["2020",8,18]]},"issued":{"date-parts":[["2019",2]]}}}],"schema":"https://github.com/citation-style-language/schema/raw/master/csl-citation.json"} </w:instrText>
      </w:r>
      <w:r w:rsidR="00D513FC">
        <w:fldChar w:fldCharType="separate"/>
      </w:r>
      <w:r w:rsidR="001B6D44">
        <w:rPr>
          <w:noProof/>
        </w:rPr>
        <w:t>(Miller a Osmani, 2019)</w:t>
      </w:r>
      <w:r w:rsidR="00D513FC">
        <w:fldChar w:fldCharType="end"/>
      </w:r>
      <w:bookmarkEnd w:id="30"/>
    </w:p>
    <w:p w14:paraId="169E6B7E" w14:textId="77777777" w:rsidR="001C6917" w:rsidRDefault="001C6917" w:rsidP="00F14A4B">
      <w:pPr>
        <w:pStyle w:val="Nadpis2"/>
      </w:pPr>
      <w:bookmarkStart w:id="31" w:name="_Toc69471794"/>
      <w:r>
        <w:t>Static server-</w:t>
      </w:r>
      <w:proofErr w:type="spellStart"/>
      <w:r>
        <w:t>side</w:t>
      </w:r>
      <w:proofErr w:type="spellEnd"/>
      <w:r>
        <w:t xml:space="preserve"> </w:t>
      </w:r>
      <w:proofErr w:type="spellStart"/>
      <w:r>
        <w:t>rendering</w:t>
      </w:r>
      <w:bookmarkEnd w:id="31"/>
      <w:proofErr w:type="spellEnd"/>
    </w:p>
    <w:p w14:paraId="0CF390D0" w14:textId="6AAB4998" w:rsidR="001C6917" w:rsidRDefault="003849D9" w:rsidP="005455D1">
      <w:r>
        <w:t xml:space="preserve">Aplikace je psaná stejně jako </w:t>
      </w:r>
      <w:proofErr w:type="spellStart"/>
      <w:r>
        <w:t>client-side</w:t>
      </w:r>
      <w:proofErr w:type="spellEnd"/>
      <w:r>
        <w:t xml:space="preserve"> </w:t>
      </w:r>
      <w:proofErr w:type="spellStart"/>
      <w:r>
        <w:t>renderovaná</w:t>
      </w:r>
      <w:proofErr w:type="spellEnd"/>
      <w:r>
        <w:t xml:space="preserve"> aplikace (používáme komponenty, </w:t>
      </w:r>
      <w:proofErr w:type="spellStart"/>
      <w:r>
        <w:t>fetch</w:t>
      </w:r>
      <w:proofErr w:type="spellEnd"/>
      <w:r>
        <w:t xml:space="preserve"> </w:t>
      </w:r>
      <w:r w:rsidR="00EB55FF">
        <w:t>API, …</w:t>
      </w:r>
      <w:r>
        <w:t>)</w:t>
      </w:r>
      <w:r w:rsidR="008F21CA">
        <w:t>.</w:t>
      </w:r>
      <w:r w:rsidR="00FD154D">
        <w:t xml:space="preserve"> Při </w:t>
      </w:r>
      <w:proofErr w:type="spellStart"/>
      <w:r w:rsidR="00FD154D">
        <w:t>buildu</w:t>
      </w:r>
      <w:proofErr w:type="spellEnd"/>
      <w:r w:rsidR="00FD154D">
        <w:t xml:space="preserve"> aplikace vygenerujeme kompletní HTML</w:t>
      </w:r>
      <w:r w:rsidR="00EB55FF">
        <w:t xml:space="preserve"> </w:t>
      </w:r>
      <w:r w:rsidR="00FD154D">
        <w:t>soubory</w:t>
      </w:r>
      <w:r w:rsidR="006B53EB">
        <w:t xml:space="preserve"> pro každou stránku</w:t>
      </w:r>
      <w:r w:rsidR="00FD154D">
        <w:t xml:space="preserve"> aplikace</w:t>
      </w:r>
      <w:r w:rsidR="006B53EB">
        <w:t>.</w:t>
      </w:r>
      <w:r w:rsidR="0038183A">
        <w:t xml:space="preserve"> </w:t>
      </w:r>
      <w:r w:rsidR="00DD6CBC">
        <w:t xml:space="preserve">Na rozdíl od </w:t>
      </w:r>
      <w:proofErr w:type="spellStart"/>
      <w:r w:rsidR="00DD6CBC">
        <w:t>prerenderingu</w:t>
      </w:r>
      <w:proofErr w:type="spellEnd"/>
      <w:r w:rsidR="00DD6CBC">
        <w:t xml:space="preserve"> je z těchto souborů kompletně odstraněn </w:t>
      </w:r>
      <w:proofErr w:type="spellStart"/>
      <w:r w:rsidR="00DD6CBC">
        <w:t>javascript</w:t>
      </w:r>
      <w:proofErr w:type="spellEnd"/>
      <w:r w:rsidR="00843066">
        <w:t>, takže aplikace je kompletně statická.</w:t>
      </w:r>
    </w:p>
    <w:p w14:paraId="483346F3" w14:textId="6D0E3195" w:rsidR="00260A83" w:rsidRDefault="00260A83" w:rsidP="005455D1">
      <w:r>
        <w:t xml:space="preserve">Tento druh </w:t>
      </w:r>
      <w:proofErr w:type="spellStart"/>
      <w:r>
        <w:t>renderingu</w:t>
      </w:r>
      <w:proofErr w:type="spellEnd"/>
      <w:r>
        <w:t xml:space="preserve"> je použitelný pouze pro velmi specifické </w:t>
      </w:r>
      <w:r w:rsidR="000509F6">
        <w:t>případy</w:t>
      </w:r>
      <w:r w:rsidR="00FC242E">
        <w:t xml:space="preserve">. Pro každou změnu obsahu stránky musí být aplikace znovu </w:t>
      </w:r>
      <w:proofErr w:type="spellStart"/>
      <w:r w:rsidR="00FC242E">
        <w:t>zbuilděna</w:t>
      </w:r>
      <w:proofErr w:type="spellEnd"/>
      <w:r w:rsidR="00FC242E">
        <w:t>.</w:t>
      </w:r>
      <w:r w:rsidR="006D5924">
        <w:t xml:space="preserve"> Oproti klasickému HTML </w:t>
      </w:r>
      <w:r w:rsidR="00F43C55">
        <w:t xml:space="preserve">je výhoda v tom, že kód může být strukturován do znovupoužitelných </w:t>
      </w:r>
      <w:r w:rsidR="008108C7">
        <w:t>komponent,</w:t>
      </w:r>
      <w:r w:rsidR="00F43C55">
        <w:t xml:space="preserve"> a tedy </w:t>
      </w:r>
      <w:r w:rsidR="008949B0">
        <w:t>mohou jednotlivé stránky sdílet společné části.</w:t>
      </w:r>
      <w:r w:rsidR="00AA2B9F">
        <w:t xml:space="preserve"> Na rozdíl od server </w:t>
      </w:r>
      <w:proofErr w:type="spellStart"/>
      <w:r w:rsidR="00AA2B9F">
        <w:t>renderingu</w:t>
      </w:r>
      <w:proofErr w:type="spellEnd"/>
      <w:r w:rsidR="00AA2B9F">
        <w:t xml:space="preserve"> </w:t>
      </w:r>
      <w:r w:rsidR="00A73BA0">
        <w:t xml:space="preserve">např. </w:t>
      </w:r>
      <w:r w:rsidR="00AA2B9F">
        <w:t>v PHP</w:t>
      </w:r>
      <w:r w:rsidR="00C735F8">
        <w:t>,</w:t>
      </w:r>
      <w:r w:rsidR="00AA2B9F">
        <w:t xml:space="preserve"> ne</w:t>
      </w:r>
      <w:r w:rsidR="00811990">
        <w:t>ní potřeba</w:t>
      </w:r>
      <w:r w:rsidR="00AA2B9F">
        <w:t xml:space="preserve"> vlastní</w:t>
      </w:r>
      <w:r w:rsidR="00C735F8">
        <w:t>ho</w:t>
      </w:r>
      <w:r w:rsidR="00AA2B9F">
        <w:t xml:space="preserve"> </w:t>
      </w:r>
      <w:proofErr w:type="spellStart"/>
      <w:r w:rsidR="00AA2B9F">
        <w:t>hosting</w:t>
      </w:r>
      <w:r w:rsidR="00C735F8">
        <w:t>u</w:t>
      </w:r>
      <w:proofErr w:type="spellEnd"/>
      <w:r w:rsidR="00AA2B9F">
        <w:t xml:space="preserve"> s běžícím PHP, který je </w:t>
      </w:r>
      <w:r w:rsidR="00B34AF3">
        <w:t>hůře škálovatelný</w:t>
      </w:r>
      <w:r w:rsidR="00C735F8">
        <w:t>.</w:t>
      </w:r>
      <w:r w:rsidR="00811990">
        <w:t xml:space="preserve"> </w:t>
      </w:r>
      <w:r w:rsidR="00C735F8">
        <w:t>V</w:t>
      </w:r>
      <w:r w:rsidR="007F7DAA">
        <w:t>ýstupem</w:t>
      </w:r>
      <w:r w:rsidR="00C735F8">
        <w:t xml:space="preserve"> jsou totiž</w:t>
      </w:r>
      <w:r w:rsidR="007F7DAA">
        <w:t xml:space="preserve"> statické HTML soubory, které můžeme umístit třeba na CDN</w:t>
      </w:r>
      <w:r w:rsidR="00097832">
        <w:t xml:space="preserve">, </w:t>
      </w:r>
      <w:r w:rsidR="00811990">
        <w:t xml:space="preserve">které aplikaci </w:t>
      </w:r>
      <w:r w:rsidR="005C390B">
        <w:t>rozdistribuuje</w:t>
      </w:r>
      <w:r w:rsidR="00947BC3">
        <w:t xml:space="preserve"> velice levně</w:t>
      </w:r>
      <w:r w:rsidR="00811990">
        <w:t xml:space="preserve"> po celém světě</w:t>
      </w:r>
      <w:r w:rsidR="00097832">
        <w:t>.</w:t>
      </w:r>
    </w:p>
    <w:p w14:paraId="3A4BA2B5" w14:textId="09AA29DB" w:rsidR="003D7BC7" w:rsidRDefault="003D7BC7" w:rsidP="005455D1">
      <w:r>
        <w:t xml:space="preserve">Příkladem </w:t>
      </w:r>
      <w:proofErr w:type="spellStart"/>
      <w:r w:rsidR="00CA13E5">
        <w:t>frameworku</w:t>
      </w:r>
      <w:proofErr w:type="spellEnd"/>
      <w:r w:rsidR="00CA13E5">
        <w:t xml:space="preserve"> využívající tohoto druhu </w:t>
      </w:r>
      <w:proofErr w:type="spellStart"/>
      <w:r w:rsidR="00CA13E5">
        <w:t>renderingu</w:t>
      </w:r>
      <w:proofErr w:type="spellEnd"/>
      <w:r w:rsidR="00CA13E5">
        <w:t xml:space="preserve"> je </w:t>
      </w:r>
      <w:proofErr w:type="spellStart"/>
      <w:r w:rsidR="00CA13E5">
        <w:t>Docosaurus</w:t>
      </w:r>
      <w:proofErr w:type="spellEnd"/>
      <w:r w:rsidR="00412294">
        <w:t xml:space="preserve"> </w:t>
      </w:r>
      <w:r w:rsidR="00CD0341">
        <w:fldChar w:fldCharType="begin"/>
      </w:r>
      <w:r w:rsidR="00190FF4">
        <w:instrText xml:space="preserve"> ADDIN ZOTERO_ITEM CSL_CITATION {"citationID":"yxGnCwTS","properties":{"formattedCitation":"(Facebook Inc., 2020)","plainCitation":"(Facebook Inc., 2020)","noteIndex":0},"citationItems":[{"id":46,"uris":["http://zotero.org/users/local/drXuekKW/items/CCRVCNS4"],"uri":["http://zotero.org/users/local/drXuekKW/items/CCRVCNS4"],"itemData":{"id":46,"type":"webpage","abstract":"Easy to Maintain Open Source Documentation Websites","language":"en","title":"Docusaurus · Easy to Maintain Open Source Documentation Websites","URL":"https://docusaurus.io/","author":[{"family":"Facebook Inc.","given":""}],"accessed":{"date-parts":[["2020",10,6]]},"issued":{"date-parts":[["2020"]]}}}],"schema":"https://github.com/citation-style-language/schema/raw/master/csl-citation.json"} </w:instrText>
      </w:r>
      <w:r w:rsidR="00CD0341">
        <w:fldChar w:fldCharType="separate"/>
      </w:r>
      <w:r w:rsidR="001B6D44">
        <w:t>(</w:t>
      </w:r>
      <w:proofErr w:type="spellStart"/>
      <w:r w:rsidR="001B6D44">
        <w:t>Facebook</w:t>
      </w:r>
      <w:proofErr w:type="spellEnd"/>
      <w:r w:rsidR="001B6D44">
        <w:t xml:space="preserve"> Inc., 2020)</w:t>
      </w:r>
      <w:r w:rsidR="00CD0341">
        <w:fldChar w:fldCharType="end"/>
      </w:r>
      <w:r w:rsidR="00FB0E4B">
        <w:t xml:space="preserve">. Jejich stránka je zároveň napsána v tomto </w:t>
      </w:r>
      <w:proofErr w:type="spellStart"/>
      <w:r w:rsidR="00FB0E4B">
        <w:t>frameworku</w:t>
      </w:r>
      <w:proofErr w:type="spellEnd"/>
      <w:r w:rsidR="00FB0E4B">
        <w:t xml:space="preserve">, takže se jedná i o příklad aplikace s tímto </w:t>
      </w:r>
      <w:r w:rsidR="007A268D">
        <w:t xml:space="preserve">druhem </w:t>
      </w:r>
      <w:proofErr w:type="spellStart"/>
      <w:r w:rsidR="00FB0E4B">
        <w:t>rendering</w:t>
      </w:r>
      <w:r w:rsidR="007A268D">
        <w:t>u</w:t>
      </w:r>
      <w:proofErr w:type="spellEnd"/>
      <w:r w:rsidR="001E0594">
        <w:t>.</w:t>
      </w:r>
    </w:p>
    <w:p w14:paraId="0BF4E4E4" w14:textId="7E3A3634" w:rsidR="00C25B46" w:rsidRDefault="00C25B46" w:rsidP="005455D1">
      <w:r>
        <w:t>Odpověď serveru na HTTP požadavek je v tomto případě</w:t>
      </w:r>
      <w:r w:rsidR="00FF2FC1">
        <w:t xml:space="preserve"> nerozlišitelná od</w:t>
      </w:r>
      <w:r w:rsidR="007C3A1C">
        <w:t xml:space="preserve"> </w:t>
      </w:r>
      <w:r w:rsidR="007C3A1C">
        <w:fldChar w:fldCharType="begin"/>
      </w:r>
      <w:r w:rsidR="007C3A1C">
        <w:instrText xml:space="preserve"> REF _Ref54191154 \h </w:instrText>
      </w:r>
      <w:r w:rsidR="007C3A1C">
        <w:fldChar w:fldCharType="separate"/>
      </w:r>
      <w:r w:rsidR="007C3A1C">
        <w:t xml:space="preserve">Výpis </w:t>
      </w:r>
      <w:r w:rsidR="007C3A1C">
        <w:rPr>
          <w:noProof/>
        </w:rPr>
        <w:t>1</w:t>
      </w:r>
      <w:r w:rsidR="007C3A1C">
        <w:t>.</w:t>
      </w:r>
      <w:r w:rsidR="007C3A1C">
        <w:rPr>
          <w:noProof/>
        </w:rPr>
        <w:t>1</w:t>
      </w:r>
      <w:r w:rsidR="007C3A1C">
        <w:fldChar w:fldCharType="end"/>
      </w:r>
      <w:r w:rsidR="00FF2FC1">
        <w:t>.</w:t>
      </w:r>
    </w:p>
    <w:p w14:paraId="7707364E" w14:textId="77777777" w:rsidR="001C6917" w:rsidRDefault="001C6917" w:rsidP="00F14A4B">
      <w:pPr>
        <w:pStyle w:val="Nadpis2"/>
      </w:pPr>
      <w:bookmarkStart w:id="32" w:name="_Toc69471795"/>
      <w:proofErr w:type="spellStart"/>
      <w:r>
        <w:lastRenderedPageBreak/>
        <w:t>Dynamic</w:t>
      </w:r>
      <w:proofErr w:type="spellEnd"/>
      <w:r>
        <w:t xml:space="preserve"> server </w:t>
      </w:r>
      <w:proofErr w:type="spellStart"/>
      <w:r>
        <w:t>rendering</w:t>
      </w:r>
      <w:proofErr w:type="spellEnd"/>
      <w:r>
        <w:t xml:space="preserve"> (</w:t>
      </w:r>
      <w:proofErr w:type="spellStart"/>
      <w:r>
        <w:t>Turbolinks</w:t>
      </w:r>
      <w:proofErr w:type="spellEnd"/>
      <w:r>
        <w:t xml:space="preserve"> style)</w:t>
      </w:r>
      <w:bookmarkEnd w:id="32"/>
    </w:p>
    <w:p w14:paraId="6ABB37C2" w14:textId="25106F60" w:rsidR="001C6917" w:rsidRDefault="00B108BF" w:rsidP="009E2509">
      <w:r>
        <w:t xml:space="preserve">Jedná se o vylepšení klasického server </w:t>
      </w:r>
      <w:proofErr w:type="spellStart"/>
      <w:r>
        <w:t>renderingu</w:t>
      </w:r>
      <w:proofErr w:type="spellEnd"/>
      <w:r>
        <w:t>.</w:t>
      </w:r>
      <w:r w:rsidR="00132619">
        <w:t xml:space="preserve"> </w:t>
      </w:r>
      <w:proofErr w:type="spellStart"/>
      <w:r w:rsidR="00132619">
        <w:t>Dynamic</w:t>
      </w:r>
      <w:proofErr w:type="spellEnd"/>
      <w:r w:rsidR="00132619">
        <w:t xml:space="preserve"> server </w:t>
      </w:r>
      <w:proofErr w:type="spellStart"/>
      <w:r w:rsidR="00132619">
        <w:t>rendering</w:t>
      </w:r>
      <w:proofErr w:type="spellEnd"/>
      <w:r w:rsidR="00132619">
        <w:t xml:space="preserve"> </w:t>
      </w:r>
      <w:r w:rsidR="00347A13">
        <w:t>eliminuje nutnost kompletního znovunačtení stránky s každou navigací</w:t>
      </w:r>
      <w:r w:rsidR="004D3A19">
        <w:t xml:space="preserve"> / akcí v aplikaci. Toho dociluje tím, že zachytí veškeré </w:t>
      </w:r>
      <w:r w:rsidR="006F109D">
        <w:t>navigační požadavky</w:t>
      </w:r>
      <w:r w:rsidR="008E594F">
        <w:t>, provede je pomocí XHR API z </w:t>
      </w:r>
      <w:proofErr w:type="spellStart"/>
      <w:r w:rsidR="008E594F">
        <w:t>javascriptu</w:t>
      </w:r>
      <w:proofErr w:type="spellEnd"/>
      <w:r w:rsidR="008E594F">
        <w:t xml:space="preserve"> a výsled</w:t>
      </w:r>
      <w:r w:rsidR="00DF7F3D">
        <w:t>nou odpovědí nahradí aktuální DOM.</w:t>
      </w:r>
      <w:r w:rsidR="00A92478">
        <w:t xml:space="preserve"> Kromě toho </w:t>
      </w:r>
      <w:r w:rsidR="00F71006">
        <w:t xml:space="preserve">se již navštívené stránky </w:t>
      </w:r>
      <w:proofErr w:type="spellStart"/>
      <w:r w:rsidR="00F71006">
        <w:t>cachují</w:t>
      </w:r>
      <w:proofErr w:type="spellEnd"/>
      <w:r w:rsidR="00F71006">
        <w:t>, takže</w:t>
      </w:r>
      <w:r w:rsidR="001E58DD" w:rsidRPr="001E58DD">
        <w:t xml:space="preserve"> </w:t>
      </w:r>
      <w:proofErr w:type="gramStart"/>
      <w:r w:rsidR="005A4912">
        <w:t>přechod</w:t>
      </w:r>
      <w:proofErr w:type="gramEnd"/>
      <w:r w:rsidR="005A4912">
        <w:t xml:space="preserve"> na již navštívenou stránku </w:t>
      </w:r>
      <w:r w:rsidR="001E58DD">
        <w:t>je</w:t>
      </w:r>
      <w:r w:rsidR="00F71006">
        <w:t xml:space="preserve"> proveden okamžitě.</w:t>
      </w:r>
      <w:r w:rsidR="0007572E">
        <w:t xml:space="preserve"> V případě, že pro celou aplikaci existuje pouze jediné CSS a jediný J</w:t>
      </w:r>
      <w:r w:rsidR="006C6B74">
        <w:t>S</w:t>
      </w:r>
      <w:r w:rsidR="00F566B6">
        <w:t xml:space="preserve">, </w:t>
      </w:r>
      <w:r w:rsidR="003947EC">
        <w:t>šetří se</w:t>
      </w:r>
      <w:r w:rsidR="00F566B6">
        <w:t xml:space="preserve"> s každou navigací na stránce čas s jejich </w:t>
      </w:r>
      <w:proofErr w:type="spellStart"/>
      <w:r w:rsidR="00F566B6">
        <w:t>parsováním</w:t>
      </w:r>
      <w:proofErr w:type="spellEnd"/>
      <w:r w:rsidR="00E00E78">
        <w:t xml:space="preserve"> a</w:t>
      </w:r>
      <w:r w:rsidR="00F566B6">
        <w:t xml:space="preserve"> </w:t>
      </w:r>
      <w:r w:rsidR="00E00E78">
        <w:t>spouštěním.</w:t>
      </w:r>
      <w:r w:rsidR="009E2509">
        <w:t xml:space="preserve"> Nevýhodou je, že </w:t>
      </w:r>
      <w:proofErr w:type="spellStart"/>
      <w:r w:rsidR="009E2509">
        <w:t>callback</w:t>
      </w:r>
      <w:proofErr w:type="spellEnd"/>
      <w:r w:rsidR="009E2509">
        <w:t xml:space="preserve"> </w:t>
      </w:r>
      <w:proofErr w:type="spellStart"/>
      <w:proofErr w:type="gramStart"/>
      <w:r w:rsidR="009E2509" w:rsidRPr="009E2509">
        <w:rPr>
          <w:rStyle w:val="TextprogramovhokduChar"/>
        </w:rPr>
        <w:t>document.ready</w:t>
      </w:r>
      <w:proofErr w:type="spellEnd"/>
      <w:proofErr w:type="gramEnd"/>
      <w:r w:rsidR="009E2509">
        <w:rPr>
          <w:rStyle w:val="TextprogramovhokduChar"/>
        </w:rPr>
        <w:t>,</w:t>
      </w:r>
      <w:r w:rsidR="009E2509" w:rsidRPr="009E2509">
        <w:t xml:space="preserve"> či</w:t>
      </w:r>
      <w:r w:rsidR="009E2509">
        <w:rPr>
          <w:rStyle w:val="TextprogramovhokduChar"/>
        </w:rPr>
        <w:t xml:space="preserve"> </w:t>
      </w:r>
      <w:proofErr w:type="spellStart"/>
      <w:r w:rsidR="009E2509">
        <w:rPr>
          <w:rStyle w:val="TextprogramovhokduChar"/>
        </w:rPr>
        <w:t>window.load</w:t>
      </w:r>
      <w:proofErr w:type="spellEnd"/>
      <w:r w:rsidR="00E34B10" w:rsidRPr="00E34B10">
        <w:t xml:space="preserve"> je</w:t>
      </w:r>
      <w:r w:rsidR="00E34B10">
        <w:t xml:space="preserve"> zavolán pouze při prvním načtení. S každou další navigací </w:t>
      </w:r>
      <w:r w:rsidR="004C5153">
        <w:t>je již zavolán</w:t>
      </w:r>
      <w:r w:rsidR="00130CEA">
        <w:t xml:space="preserve"> knihovnou zajišťující tento </w:t>
      </w:r>
      <w:proofErr w:type="spellStart"/>
      <w:r w:rsidR="00130CEA">
        <w:t>rendering</w:t>
      </w:r>
      <w:proofErr w:type="spellEnd"/>
      <w:r w:rsidR="004C5153">
        <w:t xml:space="preserve"> jiný </w:t>
      </w:r>
      <w:proofErr w:type="spellStart"/>
      <w:r w:rsidR="004C5153">
        <w:t>callback</w:t>
      </w:r>
      <w:proofErr w:type="spellEnd"/>
      <w:r w:rsidR="00130CEA">
        <w:t>.</w:t>
      </w:r>
      <w:r w:rsidR="004C5153">
        <w:t xml:space="preserve"> </w:t>
      </w:r>
      <w:r w:rsidR="00130CEA">
        <w:t xml:space="preserve">V knihovně </w:t>
      </w:r>
      <w:proofErr w:type="spellStart"/>
      <w:r w:rsidR="00130CEA">
        <w:t>Turbolinks</w:t>
      </w:r>
      <w:proofErr w:type="spellEnd"/>
      <w:r w:rsidR="00130CEA">
        <w:t xml:space="preserve"> se například jedná o </w:t>
      </w:r>
      <w:proofErr w:type="spellStart"/>
      <w:r w:rsidR="00130CEA" w:rsidRPr="00130CEA">
        <w:rPr>
          <w:rStyle w:val="TextprogramovhokduChar"/>
        </w:rPr>
        <w:t>turbolinks:load</w:t>
      </w:r>
      <w:proofErr w:type="spellEnd"/>
      <w:r w:rsidR="00055EDD" w:rsidRPr="00055EDD">
        <w:t xml:space="preserve"> </w:t>
      </w:r>
      <w:r w:rsidR="000D6944" w:rsidRPr="00055EDD">
        <w:fldChar w:fldCharType="begin"/>
      </w:r>
      <w:r w:rsidR="00055EDD" w:rsidRPr="00055EDD">
        <w:instrText xml:space="preserve"> ADDIN ZOTERO_ITEM CSL_CITATION {"citationID":"QL2ZJaHM","properties":{"formattedCitation":"(Basecamp, LLC, 2020)","plainCitation":"(Basecamp, LLC, 2020)","noteIndex":0},"citationItems":[{"id":47,"uris":["http://zotero.org/users/local/drXuekKW/items/FDYD3HZW"],"uri":["http://zotero.org/users/local/drXuekKW/items/FDYD3HZW"],"itemData":{"id":47,"type":"book","abstract":"Turbolinks makes navigating your web application faster","genre":"TypeScript","note":"original-date: 2016-02-01T02:14:01Z","publisher":"Turbolinks","source":"GitHub","title":"turbolinks/turbolinks","URL":"https://github.com/turbolinks/turbolinks","author":[{"family":"Basecamp, LLC","given":""}],"accessed":{"date-parts":[["2020",10,6]]},"issued":{"date-parts":[["2020",10,6]]}}}],"schema":"https://github.com/citation-style-language/schema/raw/master/csl-citation.json"} </w:instrText>
      </w:r>
      <w:r w:rsidR="000D6944" w:rsidRPr="00055EDD">
        <w:fldChar w:fldCharType="separate"/>
      </w:r>
      <w:r w:rsidR="001B6D44">
        <w:t>(</w:t>
      </w:r>
      <w:proofErr w:type="spellStart"/>
      <w:r w:rsidR="001B6D44">
        <w:t>Basecamp</w:t>
      </w:r>
      <w:proofErr w:type="spellEnd"/>
      <w:r w:rsidR="001B6D44">
        <w:t>, LLC, 2020)</w:t>
      </w:r>
      <w:r w:rsidR="000D6944" w:rsidRPr="00055EDD">
        <w:fldChar w:fldCharType="end"/>
      </w:r>
      <w:r w:rsidR="00130CEA" w:rsidRPr="00130CEA">
        <w:t>.</w:t>
      </w:r>
      <w:r w:rsidR="00130CEA">
        <w:t xml:space="preserve"> </w:t>
      </w:r>
      <w:r w:rsidR="00867CE2">
        <w:t xml:space="preserve">Tato skutečnost může rozbít již existující </w:t>
      </w:r>
      <w:proofErr w:type="spellStart"/>
      <w:r w:rsidR="00867CE2">
        <w:t>javascriptové</w:t>
      </w:r>
      <w:proofErr w:type="spellEnd"/>
      <w:r w:rsidR="00867CE2">
        <w:t xml:space="preserve"> knihovny spoléhající na skutečnost, že s každou navigací bude onen </w:t>
      </w:r>
      <w:proofErr w:type="spellStart"/>
      <w:proofErr w:type="gramStart"/>
      <w:r w:rsidR="00867CE2" w:rsidRPr="009E2509">
        <w:rPr>
          <w:rStyle w:val="TextprogramovhokduChar"/>
        </w:rPr>
        <w:t>document.ready</w:t>
      </w:r>
      <w:proofErr w:type="spellEnd"/>
      <w:proofErr w:type="gramEnd"/>
      <w:r w:rsidR="00867CE2">
        <w:t xml:space="preserve"> </w:t>
      </w:r>
      <w:proofErr w:type="spellStart"/>
      <w:r w:rsidR="00867CE2">
        <w:t>callback</w:t>
      </w:r>
      <w:proofErr w:type="spellEnd"/>
      <w:r w:rsidR="00867CE2">
        <w:t xml:space="preserve"> zavolán.</w:t>
      </w:r>
      <w:r w:rsidR="006C1445">
        <w:t xml:space="preserve"> Jak již z povahy tohoto řešení vyplývá, odpověď na HTTP požadavek je totožná s</w:t>
      </w:r>
      <w:r w:rsidR="00F95D73">
        <w:t xml:space="preserve"> </w:t>
      </w:r>
      <w:r w:rsidR="00F95D73">
        <w:fldChar w:fldCharType="begin"/>
      </w:r>
      <w:r w:rsidR="00F95D73">
        <w:instrText xml:space="preserve"> REF _Ref54191154 \h </w:instrText>
      </w:r>
      <w:r w:rsidR="00F95D73">
        <w:fldChar w:fldCharType="separate"/>
      </w:r>
      <w:r w:rsidR="00F95D73">
        <w:t xml:space="preserve">Výpis </w:t>
      </w:r>
      <w:r w:rsidR="00F95D73">
        <w:rPr>
          <w:noProof/>
        </w:rPr>
        <w:t>1</w:t>
      </w:r>
      <w:r w:rsidR="00F95D73">
        <w:t>.</w:t>
      </w:r>
      <w:r w:rsidR="00F95D73">
        <w:rPr>
          <w:noProof/>
        </w:rPr>
        <w:t>1</w:t>
      </w:r>
      <w:r w:rsidR="00F95D73">
        <w:fldChar w:fldCharType="end"/>
      </w:r>
      <w:r w:rsidR="006C1445">
        <w:t>.</w:t>
      </w:r>
    </w:p>
    <w:p w14:paraId="2B56FD32" w14:textId="3B1C29DF" w:rsidR="001C6917" w:rsidRPr="00DF1D85" w:rsidRDefault="00384702" w:rsidP="00F66DF9">
      <w:r>
        <w:t xml:space="preserve">Příkladem knihovny </w:t>
      </w:r>
      <w:r w:rsidR="001D2E1D">
        <w:t>implementující</w:t>
      </w:r>
      <w:r>
        <w:t xml:space="preserve"> tento </w:t>
      </w:r>
      <w:r w:rsidR="00147B98">
        <w:t>druh</w:t>
      </w:r>
      <w:r>
        <w:t xml:space="preserve"> </w:t>
      </w:r>
      <w:proofErr w:type="spellStart"/>
      <w:r>
        <w:t>renderingu</w:t>
      </w:r>
      <w:proofErr w:type="spellEnd"/>
      <w:r>
        <w:t xml:space="preserve"> je již výše zmíněný </w:t>
      </w:r>
      <w:proofErr w:type="spellStart"/>
      <w:r>
        <w:t>Turbolinks</w:t>
      </w:r>
      <w:proofErr w:type="spellEnd"/>
      <w:r w:rsidR="00F66DF9">
        <w:t xml:space="preserve"> </w:t>
      </w:r>
      <w:r w:rsidR="005B51A9">
        <w:fldChar w:fldCharType="begin"/>
      </w:r>
      <w:r w:rsidR="00F66DF9">
        <w:instrText xml:space="preserve"> ADDIN ZOTERO_ITEM CSL_CITATION {"citationID":"pE8BqiVU","properties":{"formattedCitation":"(Basecamp, LLC, 2020)","plainCitation":"(Basecamp, LLC, 2020)","noteIndex":0},"citationItems":[{"id":47,"uris":["http://zotero.org/users/local/drXuekKW/items/FDYD3HZW"],"uri":["http://zotero.org/users/local/drXuekKW/items/FDYD3HZW"],"itemData":{"id":47,"type":"book","abstract":"Turbolinks makes navigating your web application faster","genre":"TypeScript","note":"original-date: 2016-02-01T02:14:01Z","publisher":"Turbolinks","source":"GitHub","title":"turbolinks/turbolinks","URL":"https://github.com/turbolinks/turbolinks","author":[{"family":"Basecamp, LLC","given":""}],"accessed":{"date-parts":[["2020",10,6]]},"issued":{"date-parts":[["2020",10,6]]}}}],"schema":"https://github.com/citation-style-language/schema/raw/master/csl-citation.json"} </w:instrText>
      </w:r>
      <w:r w:rsidR="005B51A9">
        <w:fldChar w:fldCharType="separate"/>
      </w:r>
      <w:r w:rsidR="001B6D44">
        <w:rPr>
          <w:noProof/>
        </w:rPr>
        <w:t>(Basecamp, LLC, 2020)</w:t>
      </w:r>
      <w:r w:rsidR="005B51A9">
        <w:fldChar w:fldCharType="end"/>
      </w:r>
      <w:r>
        <w:t>.</w:t>
      </w:r>
      <w:r w:rsidR="00573E25">
        <w:t xml:space="preserve"> Příkladem aplikace</w:t>
      </w:r>
      <w:r w:rsidR="00147B98">
        <w:t xml:space="preserve"> tento </w:t>
      </w:r>
      <w:proofErr w:type="spellStart"/>
      <w:r w:rsidR="00147B98">
        <w:t>rendering</w:t>
      </w:r>
      <w:proofErr w:type="spellEnd"/>
      <w:r w:rsidR="00147B98">
        <w:t xml:space="preserve"> používající </w:t>
      </w:r>
      <w:r w:rsidR="00DA43EF">
        <w:t xml:space="preserve">může být například </w:t>
      </w:r>
      <w:r w:rsidR="001569BC">
        <w:fldChar w:fldCharType="begin"/>
      </w:r>
      <w:r w:rsidR="00147B98">
        <w:instrText xml:space="preserve"> ADDIN ZOTERO_ITEM CSL_CITATION {"citationID":"BmHrnPuj","properties":{"formattedCitation":"(Wallmine, 2020)","plainCitation":"(Wallmine, 2020)","noteIndex":0},"citationItems":[{"id":48,"uris":["http://zotero.org/users/local/drXuekKW/items/3QLDFNQE"],"uri":["http://zotero.org/users/local/drXuekKW/items/3QLDFNQE"],"itemData":{"id":48,"type":"webpage","abstract":"US stock market today: stock quotes, stock screener, stock charts, insiders trading, market news, portfolio tracking, and cryptocurrencies.","language":"en","title":"wallmine – Finance &amp; Investing: Stocks, Crypto, Forex, ETFs","title-short":"wallmine – Finance &amp; Investing","URL":"https://wallmine.com/","author":[{"family":"Wallmine","given":""}],"accessed":{"date-parts":[["2020",10,6]]},"issued":{"date-parts":[["2020"]]}}}],"schema":"https://github.com/citation-style-language/schema/raw/master/csl-citation.json"} </w:instrText>
      </w:r>
      <w:r w:rsidR="001569BC">
        <w:fldChar w:fldCharType="separate"/>
      </w:r>
      <w:r w:rsidR="001B6D44">
        <w:t>(</w:t>
      </w:r>
      <w:proofErr w:type="spellStart"/>
      <w:r w:rsidR="001B6D44">
        <w:t>Wallmine</w:t>
      </w:r>
      <w:proofErr w:type="spellEnd"/>
      <w:r w:rsidR="001B6D44">
        <w:t>, 2020)</w:t>
      </w:r>
      <w:r w:rsidR="001569BC">
        <w:fldChar w:fldCharType="end"/>
      </w:r>
      <w:r w:rsidR="00147B98">
        <w:t>.</w:t>
      </w:r>
    </w:p>
    <w:p w14:paraId="433C3A56" w14:textId="1B369FE0" w:rsidR="001C6917" w:rsidRDefault="001C6917" w:rsidP="00F14A4B">
      <w:pPr>
        <w:pStyle w:val="Nadpis2"/>
      </w:pPr>
      <w:bookmarkStart w:id="33" w:name="_Toc69471796"/>
      <w:proofErr w:type="spellStart"/>
      <w:r>
        <w:t>Dynamic</w:t>
      </w:r>
      <w:proofErr w:type="spellEnd"/>
      <w:r>
        <w:t xml:space="preserve"> </w:t>
      </w:r>
      <w:proofErr w:type="spellStart"/>
      <w:r>
        <w:t>rendering</w:t>
      </w:r>
      <w:bookmarkEnd w:id="33"/>
      <w:proofErr w:type="spellEnd"/>
    </w:p>
    <w:p w14:paraId="0C80CE5B" w14:textId="663B06DA" w:rsidR="00237063" w:rsidRDefault="00E51326" w:rsidP="003020ED">
      <w:pPr>
        <w:rPr>
          <w:lang w:eastAsia="en-US"/>
        </w:rPr>
      </w:pPr>
      <w:proofErr w:type="spellStart"/>
      <w:r>
        <w:rPr>
          <w:lang w:eastAsia="en-US"/>
        </w:rPr>
        <w:t>Dynamic</w:t>
      </w:r>
      <w:proofErr w:type="spellEnd"/>
      <w:r>
        <w:rPr>
          <w:lang w:eastAsia="en-US"/>
        </w:rPr>
        <w:t xml:space="preserve"> </w:t>
      </w:r>
      <w:proofErr w:type="spellStart"/>
      <w:r>
        <w:rPr>
          <w:lang w:eastAsia="en-US"/>
        </w:rPr>
        <w:t>rendering</w:t>
      </w:r>
      <w:proofErr w:type="spellEnd"/>
      <w:r>
        <w:rPr>
          <w:lang w:eastAsia="en-US"/>
        </w:rPr>
        <w:t xml:space="preserve"> je </w:t>
      </w:r>
      <w:r w:rsidR="003020ED">
        <w:rPr>
          <w:lang w:eastAsia="en-US"/>
        </w:rPr>
        <w:t xml:space="preserve">Googlem doporučený </w:t>
      </w:r>
      <w:proofErr w:type="spellStart"/>
      <w:r w:rsidR="003020ED">
        <w:rPr>
          <w:lang w:eastAsia="en-US"/>
        </w:rPr>
        <w:t>workaround</w:t>
      </w:r>
      <w:proofErr w:type="spellEnd"/>
      <w:r w:rsidR="003020ED">
        <w:rPr>
          <w:lang w:eastAsia="en-US"/>
        </w:rPr>
        <w:t xml:space="preserve"> </w:t>
      </w:r>
      <w:r w:rsidR="003020ED">
        <w:rPr>
          <w:lang w:eastAsia="en-US"/>
        </w:rPr>
        <w:fldChar w:fldCharType="begin"/>
      </w:r>
      <w:r w:rsidR="00B63537">
        <w:rPr>
          <w:lang w:eastAsia="en-US"/>
        </w:rPr>
        <w:instrText xml:space="preserve"> ADDIN ZOTERO_ITEM CSL_CITATION {"citationID":"LGXKiXz7","properties":{"formattedCitation":"(Google LLC, 2020a)","plainCitation":"(Google LLC, 2020a)","noteIndex":0},"citationItems":[{"id":51,"uris":["http://zotero.org/users/local/drXuekKW/items/7E2EU27T"],"uri":["http://zotero.org/users/local/drXuekKW/items/7E2EU27T"],"itemData":{"id":51,"type":"webpage","container-title":"Google Developers","language":"en","title":"Implement dynamic rendering | Search for Developers","URL":"https://developers.google.com/search/docs/guides/dynamic-rendering","author":[{"family":"Google LLC","given":""}],"accessed":{"date-parts":[["2020",10,21]]},"issued":{"date-parts":[["2020",7,14]]}}}],"schema":"https://github.com/citation-style-language/schema/raw/master/csl-citation.json"} </w:instrText>
      </w:r>
      <w:r w:rsidR="003020ED">
        <w:rPr>
          <w:lang w:eastAsia="en-US"/>
        </w:rPr>
        <w:fldChar w:fldCharType="separate"/>
      </w:r>
      <w:r w:rsidR="001B6D44">
        <w:t>(Google LLC, 2020a)</w:t>
      </w:r>
      <w:r w:rsidR="003020ED">
        <w:rPr>
          <w:lang w:eastAsia="en-US"/>
        </w:rPr>
        <w:fldChar w:fldCharType="end"/>
      </w:r>
      <w:r w:rsidR="003020ED">
        <w:rPr>
          <w:lang w:eastAsia="en-US"/>
        </w:rPr>
        <w:t xml:space="preserve">, jak umožnit </w:t>
      </w:r>
      <w:proofErr w:type="spellStart"/>
      <w:r w:rsidR="00A93131">
        <w:rPr>
          <w:lang w:eastAsia="en-US"/>
        </w:rPr>
        <w:t>crawlerům</w:t>
      </w:r>
      <w:proofErr w:type="spellEnd"/>
      <w:r w:rsidR="00A93131">
        <w:rPr>
          <w:lang w:eastAsia="en-US"/>
        </w:rPr>
        <w:t xml:space="preserve"> </w:t>
      </w:r>
      <w:r w:rsidR="003020ED">
        <w:rPr>
          <w:lang w:eastAsia="en-US"/>
        </w:rPr>
        <w:t xml:space="preserve">vyhledávačů a jiným robotům </w:t>
      </w:r>
      <w:r w:rsidR="00852358">
        <w:rPr>
          <w:lang w:eastAsia="en-US"/>
        </w:rPr>
        <w:t xml:space="preserve">číst </w:t>
      </w:r>
      <w:proofErr w:type="spellStart"/>
      <w:r w:rsidR="00852358">
        <w:rPr>
          <w:lang w:eastAsia="en-US"/>
        </w:rPr>
        <w:t>client</w:t>
      </w:r>
      <w:proofErr w:type="spellEnd"/>
      <w:r w:rsidR="00852358">
        <w:rPr>
          <w:lang w:eastAsia="en-US"/>
        </w:rPr>
        <w:t xml:space="preserve"> </w:t>
      </w:r>
      <w:proofErr w:type="spellStart"/>
      <w:r w:rsidR="00852358">
        <w:rPr>
          <w:lang w:eastAsia="en-US"/>
        </w:rPr>
        <w:t>re</w:t>
      </w:r>
      <w:r w:rsidR="0099339B">
        <w:rPr>
          <w:lang w:eastAsia="en-US"/>
        </w:rPr>
        <w:t>ndered</w:t>
      </w:r>
      <w:proofErr w:type="spellEnd"/>
      <w:r w:rsidR="0099339B">
        <w:rPr>
          <w:lang w:eastAsia="en-US"/>
        </w:rPr>
        <w:t xml:space="preserve"> aplikace</w:t>
      </w:r>
      <w:r w:rsidR="00852358">
        <w:rPr>
          <w:lang w:eastAsia="en-US"/>
        </w:rPr>
        <w:t>.</w:t>
      </w:r>
      <w:r w:rsidR="00E40D85">
        <w:rPr>
          <w:lang w:eastAsia="en-US"/>
        </w:rPr>
        <w:t xml:space="preserve"> </w:t>
      </w:r>
      <w:r w:rsidR="003F76AE">
        <w:rPr>
          <w:lang w:eastAsia="en-US"/>
        </w:rPr>
        <w:t xml:space="preserve">Principiálně funguje tak, že </w:t>
      </w:r>
      <w:r w:rsidR="007F5E88">
        <w:rPr>
          <w:lang w:eastAsia="en-US"/>
        </w:rPr>
        <w:t>uživatelům s</w:t>
      </w:r>
      <w:r w:rsidR="00187B6F">
        <w:rPr>
          <w:lang w:eastAsia="en-US"/>
        </w:rPr>
        <w:t> </w:t>
      </w:r>
      <w:r w:rsidR="007E5D40">
        <w:rPr>
          <w:lang w:eastAsia="en-US"/>
        </w:rPr>
        <w:t>prohlížeč</w:t>
      </w:r>
      <w:r w:rsidR="007F5E88">
        <w:rPr>
          <w:lang w:eastAsia="en-US"/>
        </w:rPr>
        <w:t>i</w:t>
      </w:r>
      <w:r w:rsidR="00187B6F">
        <w:rPr>
          <w:lang w:eastAsia="en-US"/>
        </w:rPr>
        <w:t xml:space="preserve"> </w:t>
      </w:r>
      <w:r w:rsidR="004E4FAE">
        <w:rPr>
          <w:lang w:eastAsia="en-US"/>
        </w:rPr>
        <w:t xml:space="preserve">posíláme </w:t>
      </w:r>
      <w:r w:rsidR="007F5E88">
        <w:rPr>
          <w:lang w:eastAsia="en-US"/>
        </w:rPr>
        <w:t xml:space="preserve">klasickou </w:t>
      </w:r>
      <w:proofErr w:type="spellStart"/>
      <w:r w:rsidR="007F5E88">
        <w:rPr>
          <w:lang w:eastAsia="en-US"/>
        </w:rPr>
        <w:t>client</w:t>
      </w:r>
      <w:proofErr w:type="spellEnd"/>
      <w:r w:rsidR="007F5E88">
        <w:rPr>
          <w:lang w:eastAsia="en-US"/>
        </w:rPr>
        <w:t xml:space="preserve"> </w:t>
      </w:r>
      <w:proofErr w:type="spellStart"/>
      <w:r w:rsidR="007F5E88">
        <w:rPr>
          <w:lang w:eastAsia="en-US"/>
        </w:rPr>
        <w:t>rendered</w:t>
      </w:r>
      <w:proofErr w:type="spellEnd"/>
      <w:r w:rsidR="007F5E88">
        <w:rPr>
          <w:lang w:eastAsia="en-US"/>
        </w:rPr>
        <w:t xml:space="preserve"> aplikaci</w:t>
      </w:r>
      <w:r w:rsidR="00B139C1">
        <w:rPr>
          <w:lang w:eastAsia="en-US"/>
        </w:rPr>
        <w:t>.</w:t>
      </w:r>
      <w:r w:rsidR="005E0401">
        <w:rPr>
          <w:lang w:eastAsia="en-US"/>
        </w:rPr>
        <w:t xml:space="preserve"> </w:t>
      </w:r>
      <w:proofErr w:type="spellStart"/>
      <w:r w:rsidR="006E3EF5">
        <w:rPr>
          <w:lang w:eastAsia="en-US"/>
        </w:rPr>
        <w:t>Requesty</w:t>
      </w:r>
      <w:proofErr w:type="spellEnd"/>
      <w:r w:rsidR="006E3EF5">
        <w:rPr>
          <w:lang w:eastAsia="en-US"/>
        </w:rPr>
        <w:t xml:space="preserve"> </w:t>
      </w:r>
      <w:proofErr w:type="spellStart"/>
      <w:r w:rsidR="006E3EF5">
        <w:rPr>
          <w:lang w:eastAsia="en-US"/>
        </w:rPr>
        <w:t>crawlerů</w:t>
      </w:r>
      <w:proofErr w:type="spellEnd"/>
      <w:r w:rsidR="006E3EF5">
        <w:rPr>
          <w:lang w:eastAsia="en-US"/>
        </w:rPr>
        <w:t xml:space="preserve"> jsou přesměrovány na </w:t>
      </w:r>
      <w:proofErr w:type="spellStart"/>
      <w:r w:rsidR="006E3EF5">
        <w:rPr>
          <w:lang w:eastAsia="en-US"/>
        </w:rPr>
        <w:t>renderer</w:t>
      </w:r>
      <w:proofErr w:type="spellEnd"/>
      <w:r w:rsidR="006E3EF5">
        <w:rPr>
          <w:lang w:eastAsia="en-US"/>
        </w:rPr>
        <w:t xml:space="preserve">, </w:t>
      </w:r>
      <w:r w:rsidR="00A45C02">
        <w:rPr>
          <w:lang w:eastAsia="en-US"/>
        </w:rPr>
        <w:t xml:space="preserve">který již vrací </w:t>
      </w:r>
      <w:r w:rsidR="00CF4567">
        <w:rPr>
          <w:lang w:eastAsia="en-US"/>
        </w:rPr>
        <w:t xml:space="preserve">plně </w:t>
      </w:r>
      <w:proofErr w:type="spellStart"/>
      <w:r w:rsidR="00CF4567">
        <w:rPr>
          <w:lang w:eastAsia="en-US"/>
        </w:rPr>
        <w:t>vyrenderované</w:t>
      </w:r>
      <w:proofErr w:type="spellEnd"/>
      <w:r w:rsidR="00CF4567">
        <w:rPr>
          <w:lang w:eastAsia="en-US"/>
        </w:rPr>
        <w:t xml:space="preserve"> HTML.</w:t>
      </w:r>
      <w:r w:rsidR="009E4DF5">
        <w:rPr>
          <w:lang w:eastAsia="en-US"/>
        </w:rPr>
        <w:t xml:space="preserve"> </w:t>
      </w:r>
      <w:r w:rsidR="00B45A73">
        <w:rPr>
          <w:lang w:eastAsia="en-US"/>
        </w:rPr>
        <w:t xml:space="preserve">Tento </w:t>
      </w:r>
      <w:proofErr w:type="spellStart"/>
      <w:r w:rsidR="00B45A73">
        <w:rPr>
          <w:lang w:eastAsia="en-US"/>
        </w:rPr>
        <w:t>render</w:t>
      </w:r>
      <w:r w:rsidR="00927B0D">
        <w:rPr>
          <w:lang w:eastAsia="en-US"/>
        </w:rPr>
        <w:t>er</w:t>
      </w:r>
      <w:proofErr w:type="spellEnd"/>
      <w:r w:rsidR="00786D8B">
        <w:rPr>
          <w:lang w:eastAsia="en-US"/>
        </w:rPr>
        <w:t xml:space="preserve"> obvykle funguje tak, že </w:t>
      </w:r>
      <w:r w:rsidR="00CD5B35">
        <w:rPr>
          <w:lang w:eastAsia="en-US"/>
        </w:rPr>
        <w:t>stránku načte v</w:t>
      </w:r>
      <w:r w:rsidR="002C5097">
        <w:rPr>
          <w:lang w:eastAsia="en-US"/>
        </w:rPr>
        <w:t> </w:t>
      </w:r>
      <w:proofErr w:type="spellStart"/>
      <w:r w:rsidR="002C5097">
        <w:rPr>
          <w:lang w:eastAsia="en-US"/>
        </w:rPr>
        <w:t>headless</w:t>
      </w:r>
      <w:proofErr w:type="spellEnd"/>
      <w:r w:rsidR="002C5097">
        <w:rPr>
          <w:lang w:eastAsia="en-US"/>
        </w:rPr>
        <w:t xml:space="preserve"> </w:t>
      </w:r>
      <w:r w:rsidR="00D92FB6">
        <w:rPr>
          <w:lang w:eastAsia="en-US"/>
        </w:rPr>
        <w:t>C</w:t>
      </w:r>
      <w:r w:rsidR="002C5097">
        <w:rPr>
          <w:lang w:eastAsia="en-US"/>
        </w:rPr>
        <w:t>hrome</w:t>
      </w:r>
      <w:r w:rsidR="00D92FB6">
        <w:rPr>
          <w:lang w:eastAsia="en-US"/>
        </w:rPr>
        <w:t xml:space="preserve">, které aplikaci </w:t>
      </w:r>
      <w:proofErr w:type="spellStart"/>
      <w:r w:rsidR="00D92FB6">
        <w:rPr>
          <w:lang w:eastAsia="en-US"/>
        </w:rPr>
        <w:t>vyrenderuje</w:t>
      </w:r>
      <w:proofErr w:type="spellEnd"/>
      <w:r w:rsidR="004E5B14">
        <w:rPr>
          <w:lang w:eastAsia="en-US"/>
        </w:rPr>
        <w:t xml:space="preserve"> </w:t>
      </w:r>
      <w:r w:rsidR="004E5B14">
        <w:rPr>
          <w:lang w:eastAsia="en-US"/>
        </w:rPr>
        <w:fldChar w:fldCharType="begin"/>
      </w:r>
      <w:r w:rsidR="00B63537">
        <w:rPr>
          <w:lang w:eastAsia="en-US"/>
        </w:rPr>
        <w:instrText xml:space="preserve"> ADDIN ZOTERO_ITEM CSL_CITATION {"citationID":"pX42v4n5","properties":{"formattedCitation":"(GoogleChrome, 2020)","plainCitation":"(GoogleChrome, 2020)","noteIndex":0},"citationItems":[{"id":54,"uris":["http://zotero.org/users/local/drXuekKW/items/DVWJ9FGC"],"uri":["http://zotero.org/users/local/drXuekKW/items/DVWJ9FGC"],"itemData":{"id":54,"type":"book","abstract":"A Headless Chrome rendering solution. Contribute to GoogleChrome/rendertron development by creating an account on GitHub.","genre":"TypeScript","note":"original-date: 2017-03-23T22:28:37Z","publisher":"GoogleChrome","source":"GitHub","title":"GoogleChrome/rendertron","URL":"https://github.com/GoogleChrome/rendertron","author":[{"family":"GoogleChrome","given":""}],"accessed":{"date-parts":[["2020",10,21]]},"issued":{"date-parts":[["2020",10,21]]}}}],"schema":"https://github.com/citation-style-language/schema/raw/master/csl-citation.json"} </w:instrText>
      </w:r>
      <w:r w:rsidR="004E5B14">
        <w:rPr>
          <w:lang w:eastAsia="en-US"/>
        </w:rPr>
        <w:fldChar w:fldCharType="separate"/>
      </w:r>
      <w:r w:rsidR="001B6D44">
        <w:rPr>
          <w:noProof/>
          <w:lang w:eastAsia="en-US"/>
        </w:rPr>
        <w:t>(GoogleChrome, 2020)</w:t>
      </w:r>
      <w:r w:rsidR="004E5B14">
        <w:rPr>
          <w:lang w:eastAsia="en-US"/>
        </w:rPr>
        <w:fldChar w:fldCharType="end"/>
      </w:r>
      <w:r w:rsidR="006851AD">
        <w:rPr>
          <w:lang w:eastAsia="en-US"/>
        </w:rPr>
        <w:t xml:space="preserve">, </w:t>
      </w:r>
      <w:r w:rsidR="006851AD">
        <w:rPr>
          <w:lang w:eastAsia="en-US"/>
        </w:rPr>
        <w:fldChar w:fldCharType="begin"/>
      </w:r>
      <w:r w:rsidR="00B63537">
        <w:rPr>
          <w:lang w:eastAsia="en-US"/>
        </w:rPr>
        <w:instrText xml:space="preserve"> ADDIN ZOTERO_ITEM CSL_CITATION {"citationID":"w9igPU8d","properties":{"formattedCitation":"(prerender, 2020)","plainCitation":"(prerender, 2020)","noteIndex":0},"citationItems":[{"id":53,"uris":["http://zotero.org/users/local/drXuekKW/items/Z6UFIEIA"],"uri":["http://zotero.org/users/local/drXuekKW/items/Z6UFIEIA"],"itemData":{"id":53,"type":"book","abstract":"Node server that uses Headless Chrome to render a javascript-rendered page as HTML. To be used in conjunction with prerender middleware.","genre":"JavaScript","note":"original-date: 2013-09-26T04:13:55Z","publisher":"Prerender","source":"GitHub","title":"prerender/prerender","URL":"https://github.com/prerender/prerender","author":[{"family":"prerender","given":""}],"accessed":{"date-parts":[["2020",10,21]]},"issued":{"date-parts":[["2020",10,20]]}}}],"schema":"https://github.com/citation-style-language/schema/raw/master/csl-citation.json"} </w:instrText>
      </w:r>
      <w:r w:rsidR="006851AD">
        <w:rPr>
          <w:lang w:eastAsia="en-US"/>
        </w:rPr>
        <w:fldChar w:fldCharType="separate"/>
      </w:r>
      <w:r w:rsidR="001B6D44">
        <w:rPr>
          <w:noProof/>
          <w:lang w:eastAsia="en-US"/>
        </w:rPr>
        <w:t>(prerender, 2020)</w:t>
      </w:r>
      <w:r w:rsidR="006851AD">
        <w:rPr>
          <w:lang w:eastAsia="en-US"/>
        </w:rPr>
        <w:fldChar w:fldCharType="end"/>
      </w:r>
      <w:r w:rsidR="00D92FB6">
        <w:rPr>
          <w:lang w:eastAsia="en-US"/>
        </w:rPr>
        <w:t>. Tento výsledek pak vrátí.</w:t>
      </w:r>
    </w:p>
    <w:p w14:paraId="6242A84E" w14:textId="10491E59" w:rsidR="00A93131" w:rsidRDefault="001513B0" w:rsidP="003020ED">
      <w:pPr>
        <w:rPr>
          <w:lang w:eastAsia="en-US"/>
        </w:rPr>
      </w:pPr>
      <w:r>
        <w:rPr>
          <w:lang w:eastAsia="en-US"/>
        </w:rPr>
        <w:t xml:space="preserve">Příkladem </w:t>
      </w:r>
      <w:proofErr w:type="spellStart"/>
      <w:r>
        <w:rPr>
          <w:lang w:eastAsia="en-US"/>
        </w:rPr>
        <w:t>rendererů</w:t>
      </w:r>
      <w:proofErr w:type="spellEnd"/>
      <w:r>
        <w:rPr>
          <w:lang w:eastAsia="en-US"/>
        </w:rPr>
        <w:t xml:space="preserve">, které </w:t>
      </w:r>
      <w:r w:rsidR="00237063">
        <w:rPr>
          <w:lang w:eastAsia="en-US"/>
        </w:rPr>
        <w:t>lze</w:t>
      </w:r>
      <w:r>
        <w:rPr>
          <w:lang w:eastAsia="en-US"/>
        </w:rPr>
        <w:t xml:space="preserve"> použít jsou </w:t>
      </w:r>
      <w:proofErr w:type="spellStart"/>
      <w:r>
        <w:rPr>
          <w:lang w:eastAsia="en-US"/>
        </w:rPr>
        <w:t>Rende</w:t>
      </w:r>
      <w:r w:rsidR="008E02FB">
        <w:rPr>
          <w:lang w:eastAsia="en-US"/>
        </w:rPr>
        <w:t>t</w:t>
      </w:r>
      <w:r>
        <w:rPr>
          <w:lang w:eastAsia="en-US"/>
        </w:rPr>
        <w:t>ron</w:t>
      </w:r>
      <w:proofErr w:type="spellEnd"/>
      <w:r>
        <w:rPr>
          <w:lang w:eastAsia="en-US"/>
        </w:rPr>
        <w:t xml:space="preserve"> </w:t>
      </w:r>
      <w:r>
        <w:rPr>
          <w:lang w:eastAsia="en-US"/>
        </w:rPr>
        <w:fldChar w:fldCharType="begin"/>
      </w:r>
      <w:r w:rsidR="00B63537">
        <w:rPr>
          <w:lang w:eastAsia="en-US"/>
        </w:rPr>
        <w:instrText xml:space="preserve"> ADDIN ZOTERO_ITEM CSL_CITATION {"citationID":"Z87Olf22","properties":{"formattedCitation":"(GoogleChrome, 2020)","plainCitation":"(GoogleChrome, 2020)","noteIndex":0},"citationItems":[{"id":54,"uris":["http://zotero.org/users/local/drXuekKW/items/DVWJ9FGC"],"uri":["http://zotero.org/users/local/drXuekKW/items/DVWJ9FGC"],"itemData":{"id":54,"type":"book","abstract":"A Headless Chrome rendering solution. Contribute to GoogleChrome/rendertron development by creating an account on GitHub.","genre":"TypeScript","note":"original-date: 2017-03-23T22:28:37Z","publisher":"GoogleChrome","source":"GitHub","title":"GoogleChrome/rendertron","URL":"https://github.com/GoogleChrome/rendertron","author":[{"family":"GoogleChrome","given":""}],"accessed":{"date-parts":[["2020",10,21]]},"issued":{"date-parts":[["2020",10,21]]}}}],"schema":"https://github.com/citation-style-language/schema/raw/master/csl-citation.json"} </w:instrText>
      </w:r>
      <w:r>
        <w:rPr>
          <w:lang w:eastAsia="en-US"/>
        </w:rPr>
        <w:fldChar w:fldCharType="separate"/>
      </w:r>
      <w:r w:rsidR="001B6D44">
        <w:rPr>
          <w:noProof/>
          <w:lang w:eastAsia="en-US"/>
        </w:rPr>
        <w:t>(GoogleChrome, 2020)</w:t>
      </w:r>
      <w:r>
        <w:rPr>
          <w:lang w:eastAsia="en-US"/>
        </w:rPr>
        <w:fldChar w:fldCharType="end"/>
      </w:r>
      <w:r w:rsidR="008E02FB">
        <w:rPr>
          <w:lang w:eastAsia="en-US"/>
        </w:rPr>
        <w:t xml:space="preserve"> či Prerender.io </w:t>
      </w:r>
      <w:r w:rsidR="008E02FB">
        <w:rPr>
          <w:lang w:eastAsia="en-US"/>
        </w:rPr>
        <w:fldChar w:fldCharType="begin"/>
      </w:r>
      <w:r w:rsidR="00B63537">
        <w:rPr>
          <w:lang w:eastAsia="en-US"/>
        </w:rPr>
        <w:instrText xml:space="preserve"> ADDIN ZOTERO_ITEM CSL_CITATION {"citationID":"bT8N5ZG5","properties":{"formattedCitation":"(prerender, 2020)","plainCitation":"(prerender, 2020)","noteIndex":0},"citationItems":[{"id":53,"uris":["http://zotero.org/users/local/drXuekKW/items/Z6UFIEIA"],"uri":["http://zotero.org/users/local/drXuekKW/items/Z6UFIEIA"],"itemData":{"id":53,"type":"book","abstract":"Node server that uses Headless Chrome to render a javascript-rendered page as HTML. To be used in conjunction with prerender middleware.","genre":"JavaScript","note":"original-date: 2013-09-26T04:13:55Z","publisher":"Prerender","source":"GitHub","title":"prerender/prerender","URL":"https://github.com/prerender/prerender","author":[{"family":"prerender","given":""}],"accessed":{"date-parts":[["2020",10,21]]},"issued":{"date-parts":[["2020",10,20]]}}}],"schema":"https://github.com/citation-style-language/schema/raw/master/csl-citation.json"} </w:instrText>
      </w:r>
      <w:r w:rsidR="008E02FB">
        <w:rPr>
          <w:lang w:eastAsia="en-US"/>
        </w:rPr>
        <w:fldChar w:fldCharType="separate"/>
      </w:r>
      <w:r w:rsidR="001B6D44">
        <w:rPr>
          <w:noProof/>
          <w:lang w:eastAsia="en-US"/>
        </w:rPr>
        <w:t>(prerender, 2020)</w:t>
      </w:r>
      <w:r w:rsidR="008E02FB">
        <w:rPr>
          <w:lang w:eastAsia="en-US"/>
        </w:rPr>
        <w:fldChar w:fldCharType="end"/>
      </w:r>
      <w:r w:rsidR="00237063">
        <w:rPr>
          <w:lang w:eastAsia="en-US"/>
        </w:rPr>
        <w:t>.</w:t>
      </w:r>
    </w:p>
    <w:p w14:paraId="09902D17" w14:textId="77777777" w:rsidR="00C25C9C" w:rsidRDefault="00C25C9C" w:rsidP="00FF6CBA">
      <w:pPr>
        <w:keepNext/>
        <w:jc w:val="center"/>
      </w:pPr>
      <w:r w:rsidRPr="00C25C9C">
        <w:fldChar w:fldCharType="begin"/>
      </w:r>
      <w:r w:rsidRPr="00C25C9C">
        <w:instrText xml:space="preserve"> INCLUDEPICTURE "https://developers.google.com/search/docs/guides/images/how-dynamic-rendering-works.png" \* MERGEFORMATINET </w:instrText>
      </w:r>
      <w:r w:rsidRPr="00C25C9C">
        <w:fldChar w:fldCharType="separate"/>
      </w:r>
      <w:r w:rsidRPr="00C25C9C">
        <w:rPr>
          <w:noProof/>
        </w:rPr>
        <w:drawing>
          <wp:inline distT="0" distB="0" distL="0" distR="0" wp14:anchorId="3135C966" wp14:editId="70F4D9DB">
            <wp:extent cx="5579110" cy="1496060"/>
            <wp:effectExtent l="0" t="0" r="0" b="0"/>
            <wp:docPr id="5" name="Obrázek 5" descr="A diagram that shows how dynamic rendering works. The diagram shows the server serving&#10;              initial HTML and JavaScript content directly to the browser. In contrast, the diagram&#10;              shows the server serving initial HTML and JavaScript to a renderer, which converts the&#10;              initial HTML and JavaScript to static HTML. Once the content is converted, the&#10;              renderer serves static HTML to the craw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that shows how dynamic rendering works. The diagram shows the server serving&#10;              initial HTML and JavaScript content directly to the browser. In contrast, the diagram&#10;              shows the server serving initial HTML and JavaScript to a renderer, which converts the&#10;              initial HTML and JavaScript to static HTML. Once the content is converted, the&#10;              renderer serves static HTML to the crawl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110" cy="1496060"/>
                    </a:xfrm>
                    <a:prstGeom prst="rect">
                      <a:avLst/>
                    </a:prstGeom>
                    <a:noFill/>
                    <a:ln>
                      <a:noFill/>
                    </a:ln>
                  </pic:spPr>
                </pic:pic>
              </a:graphicData>
            </a:graphic>
          </wp:inline>
        </w:drawing>
      </w:r>
      <w:r w:rsidRPr="00C25C9C">
        <w:fldChar w:fldCharType="end"/>
      </w:r>
    </w:p>
    <w:p w14:paraId="314CA973" w14:textId="61599322" w:rsidR="001C6917" w:rsidRDefault="00C25C9C" w:rsidP="005913C6">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2</w:t>
      </w:r>
      <w:r w:rsidR="00A85E97">
        <w:rPr>
          <w:noProof/>
        </w:rPr>
        <w:fldChar w:fldCharType="end"/>
      </w:r>
      <w:r>
        <w:t xml:space="preserve"> </w:t>
      </w:r>
      <w:proofErr w:type="spellStart"/>
      <w:r>
        <w:t>Dynamic</w:t>
      </w:r>
      <w:proofErr w:type="spellEnd"/>
      <w:r>
        <w:t xml:space="preserve"> </w:t>
      </w:r>
      <w:proofErr w:type="spellStart"/>
      <w:r>
        <w:t>rendering</w:t>
      </w:r>
      <w:proofErr w:type="spellEnd"/>
      <w:r w:rsidR="00D93967">
        <w:t xml:space="preserve"> </w:t>
      </w:r>
      <w:r w:rsidR="00D93967">
        <w:fldChar w:fldCharType="begin"/>
      </w:r>
      <w:r w:rsidR="00B63537">
        <w:instrText xml:space="preserve"> ADDIN ZOTERO_ITEM CSL_CITATION {"citationID":"xK4mWW90","properties":{"formattedCitation":"(Google LLC, 2020a)","plainCitation":"(Google LLC, 2020a)","noteIndex":0},"citationItems":[{"id":51,"uris":["http://zotero.org/users/local/drXuekKW/items/7E2EU27T"],"uri":["http://zotero.org/users/local/drXuekKW/items/7E2EU27T"],"itemData":{"id":51,"type":"webpage","container-title":"Google Developers","language":"en","title":"Implement dynamic rendering | Search for Developers","URL":"https://developers.google.com/search/docs/guides/dynamic-rendering","author":[{"family":"Google LLC","given":""}],"accessed":{"date-parts":[["2020",10,21]]},"issued":{"date-parts":[["2020",7,14]]}}}],"schema":"https://github.com/citation-style-language/schema/raw/master/csl-citation.json"} </w:instrText>
      </w:r>
      <w:r w:rsidR="00D93967">
        <w:fldChar w:fldCharType="separate"/>
      </w:r>
      <w:r w:rsidR="001B6D44">
        <w:rPr>
          <w:noProof/>
        </w:rPr>
        <w:t>(Google LLC, 2020a)</w:t>
      </w:r>
      <w:r w:rsidR="00D93967">
        <w:fldChar w:fldCharType="end"/>
      </w:r>
    </w:p>
    <w:p w14:paraId="248EEB16" w14:textId="6C0558BD" w:rsidR="00C51D07" w:rsidRDefault="00C51D07" w:rsidP="007C1C1B">
      <w:pPr>
        <w:rPr>
          <w:lang w:eastAsia="en-US"/>
        </w:rPr>
      </w:pPr>
      <w:r>
        <w:rPr>
          <w:lang w:eastAsia="en-US"/>
        </w:rPr>
        <w:t xml:space="preserve">Velkou výhodou tohoto druhu </w:t>
      </w:r>
      <w:proofErr w:type="spellStart"/>
      <w:r>
        <w:rPr>
          <w:lang w:eastAsia="en-US"/>
        </w:rPr>
        <w:t>renderingu</w:t>
      </w:r>
      <w:proofErr w:type="spellEnd"/>
      <w:r>
        <w:rPr>
          <w:lang w:eastAsia="en-US"/>
        </w:rPr>
        <w:t xml:space="preserve"> </w:t>
      </w:r>
      <w:r w:rsidR="00BD69B1">
        <w:rPr>
          <w:lang w:eastAsia="en-US"/>
        </w:rPr>
        <w:t xml:space="preserve">oproti SSR </w:t>
      </w:r>
      <w:r>
        <w:rPr>
          <w:lang w:eastAsia="en-US"/>
        </w:rPr>
        <w:t>je</w:t>
      </w:r>
      <w:r w:rsidR="00745D4F">
        <w:rPr>
          <w:lang w:eastAsia="en-US"/>
        </w:rPr>
        <w:t xml:space="preserve"> </w:t>
      </w:r>
      <w:r>
        <w:rPr>
          <w:lang w:eastAsia="en-US"/>
        </w:rPr>
        <w:t>jednoduchost implementace.</w:t>
      </w:r>
    </w:p>
    <w:p w14:paraId="6DFCAE54" w14:textId="74A7E67B" w:rsidR="00C51D07" w:rsidRDefault="0088674A" w:rsidP="007C1C1B">
      <w:pPr>
        <w:rPr>
          <w:lang w:eastAsia="en-US"/>
        </w:rPr>
      </w:pPr>
      <w:r>
        <w:rPr>
          <w:lang w:eastAsia="en-US"/>
        </w:rPr>
        <w:t xml:space="preserve">Zajímavým problémem tohoto druhu </w:t>
      </w:r>
      <w:proofErr w:type="spellStart"/>
      <w:r>
        <w:rPr>
          <w:lang w:eastAsia="en-US"/>
        </w:rPr>
        <w:t>renderingu</w:t>
      </w:r>
      <w:proofErr w:type="spellEnd"/>
      <w:r>
        <w:rPr>
          <w:lang w:eastAsia="en-US"/>
        </w:rPr>
        <w:t xml:space="preserve"> je, že </w:t>
      </w:r>
      <w:r w:rsidR="00C90B86">
        <w:rPr>
          <w:lang w:eastAsia="en-US"/>
        </w:rPr>
        <w:t xml:space="preserve">již z principu </w:t>
      </w:r>
      <w:r>
        <w:rPr>
          <w:lang w:eastAsia="en-US"/>
        </w:rPr>
        <w:t>dodává jinou verzi</w:t>
      </w:r>
      <w:r w:rsidR="00704AA2">
        <w:rPr>
          <w:lang w:eastAsia="en-US"/>
        </w:rPr>
        <w:t xml:space="preserve"> </w:t>
      </w:r>
      <w:r w:rsidR="00DB14ED">
        <w:rPr>
          <w:lang w:eastAsia="en-US"/>
        </w:rPr>
        <w:t>stránek</w:t>
      </w:r>
      <w:r w:rsidR="00704AA2">
        <w:rPr>
          <w:lang w:eastAsia="en-US"/>
        </w:rPr>
        <w:t xml:space="preserve"> </w:t>
      </w:r>
      <w:r>
        <w:rPr>
          <w:lang w:eastAsia="en-US"/>
        </w:rPr>
        <w:t>vyhledávacím robotům než uživatelům</w:t>
      </w:r>
      <w:r w:rsidR="00C90B86">
        <w:rPr>
          <w:lang w:eastAsia="en-US"/>
        </w:rPr>
        <w:t>. T</w:t>
      </w:r>
      <w:r w:rsidR="009C57A5">
        <w:rPr>
          <w:lang w:eastAsia="en-US"/>
        </w:rPr>
        <w:t xml:space="preserve">éto technice se říká </w:t>
      </w:r>
      <w:r w:rsidR="009C57A5" w:rsidRPr="00181814">
        <w:rPr>
          <w:i/>
          <w:iCs/>
          <w:lang w:eastAsia="en-US"/>
        </w:rPr>
        <w:t>maskování</w:t>
      </w:r>
      <w:r w:rsidR="009C57A5">
        <w:rPr>
          <w:lang w:eastAsia="en-US"/>
        </w:rPr>
        <w:t xml:space="preserve"> a je považováno za porušení podmínek Google</w:t>
      </w:r>
      <w:r w:rsidR="00613E1B">
        <w:rPr>
          <w:lang w:eastAsia="en-US"/>
        </w:rPr>
        <w:t xml:space="preserve"> </w:t>
      </w:r>
      <w:r w:rsidR="00613E1B">
        <w:rPr>
          <w:lang w:eastAsia="en-US"/>
        </w:rPr>
        <w:fldChar w:fldCharType="begin"/>
      </w:r>
      <w:r w:rsidR="009F30CB">
        <w:rPr>
          <w:lang w:eastAsia="en-US"/>
        </w:rPr>
        <w:instrText xml:space="preserve"> ADDIN ZOTERO_ITEM CSL_CITATION {"citationID":"gqf1NOsz","properties":{"formattedCitation":"(Google LLC, 2020c)","plainCitation":"(Google LLC, 2020c)","noteIndex":0},"citationItems":[{"id":57,"uris":["http://zotero.org/users/local/drXuekKW/items/7IARKT5Z"],"uri":["http://zotero.org/users/local/drXuekKW/items/7IARKT5Z"],"itemData":{"id":57,"type":"webpage","title":"Maskování - Nápověda Search Console","URL":"https://support.google.com/webmasters/answer/66355","author":[{"family":"Google LLC","given":""}],"accessed":{"date-parts":[["2020",10,21]]},"issued":{"date-parts":[["2020"]]}}}],"schema":"https://github.com/citation-style-language/schema/raw/master/csl-citation.json"} </w:instrText>
      </w:r>
      <w:r w:rsidR="00613E1B">
        <w:rPr>
          <w:lang w:eastAsia="en-US"/>
        </w:rPr>
        <w:fldChar w:fldCharType="separate"/>
      </w:r>
      <w:r w:rsidR="009F30CB">
        <w:t>(Google LLC, 2020c)</w:t>
      </w:r>
      <w:r w:rsidR="00613E1B">
        <w:rPr>
          <w:lang w:eastAsia="en-US"/>
        </w:rPr>
        <w:fldChar w:fldCharType="end"/>
      </w:r>
      <w:r w:rsidR="00613E1B">
        <w:rPr>
          <w:lang w:eastAsia="en-US"/>
        </w:rPr>
        <w:t xml:space="preserve">. </w:t>
      </w:r>
      <w:r w:rsidR="00A90707">
        <w:rPr>
          <w:lang w:eastAsia="en-US"/>
        </w:rPr>
        <w:t>V tomto případě</w:t>
      </w:r>
      <w:r w:rsidR="00DB14ED">
        <w:rPr>
          <w:lang w:eastAsia="en-US"/>
        </w:rPr>
        <w:t xml:space="preserve"> </w:t>
      </w:r>
      <w:r w:rsidR="00181814">
        <w:rPr>
          <w:lang w:eastAsia="en-US"/>
        </w:rPr>
        <w:t xml:space="preserve">ale Google </w:t>
      </w:r>
      <w:r w:rsidR="00B50FFA">
        <w:rPr>
          <w:lang w:eastAsia="en-US"/>
        </w:rPr>
        <w:t xml:space="preserve">vysloveně uvádí, že „Pokud </w:t>
      </w:r>
      <w:proofErr w:type="spellStart"/>
      <w:r w:rsidR="00B50FFA">
        <w:rPr>
          <w:lang w:eastAsia="en-US"/>
        </w:rPr>
        <w:t>dynamic</w:t>
      </w:r>
      <w:proofErr w:type="spellEnd"/>
      <w:r w:rsidR="00B50FFA">
        <w:rPr>
          <w:lang w:eastAsia="en-US"/>
        </w:rPr>
        <w:t xml:space="preserve"> </w:t>
      </w:r>
      <w:proofErr w:type="spellStart"/>
      <w:r w:rsidR="00B50FFA">
        <w:rPr>
          <w:lang w:eastAsia="en-US"/>
        </w:rPr>
        <w:t>rendering</w:t>
      </w:r>
      <w:proofErr w:type="spellEnd"/>
      <w:r w:rsidR="00B50FFA">
        <w:rPr>
          <w:lang w:eastAsia="en-US"/>
        </w:rPr>
        <w:t xml:space="preserve"> </w:t>
      </w:r>
      <w:r w:rsidR="00C51DA5">
        <w:rPr>
          <w:lang w:eastAsia="en-US"/>
        </w:rPr>
        <w:t>produkuje podobný obsah</w:t>
      </w:r>
      <w:r w:rsidR="00EF2F2A">
        <w:rPr>
          <w:lang w:eastAsia="en-US"/>
        </w:rPr>
        <w:t xml:space="preserve">, </w:t>
      </w:r>
      <w:proofErr w:type="spellStart"/>
      <w:r w:rsidR="00EF2F2A">
        <w:rPr>
          <w:lang w:eastAsia="en-US"/>
        </w:rPr>
        <w:t>Googlebot</w:t>
      </w:r>
      <w:proofErr w:type="spellEnd"/>
      <w:r w:rsidR="00EF2F2A">
        <w:rPr>
          <w:lang w:eastAsia="en-US"/>
        </w:rPr>
        <w:t xml:space="preserve"> nebude </w:t>
      </w:r>
      <w:r w:rsidR="00E603EA">
        <w:rPr>
          <w:lang w:eastAsia="en-US"/>
        </w:rPr>
        <w:t>pohlížet na</w:t>
      </w:r>
      <w:r w:rsidR="00EF2F2A">
        <w:rPr>
          <w:lang w:eastAsia="en-US"/>
        </w:rPr>
        <w:t xml:space="preserve"> </w:t>
      </w:r>
      <w:proofErr w:type="spellStart"/>
      <w:r w:rsidR="00EF2F2A">
        <w:rPr>
          <w:lang w:eastAsia="en-US"/>
        </w:rPr>
        <w:t>dynamic</w:t>
      </w:r>
      <w:proofErr w:type="spellEnd"/>
      <w:r w:rsidR="00EF2F2A">
        <w:rPr>
          <w:lang w:eastAsia="en-US"/>
        </w:rPr>
        <w:t xml:space="preserve"> </w:t>
      </w:r>
      <w:proofErr w:type="spellStart"/>
      <w:r w:rsidR="00EF2F2A">
        <w:rPr>
          <w:lang w:eastAsia="en-US"/>
        </w:rPr>
        <w:t>rendering</w:t>
      </w:r>
      <w:proofErr w:type="spellEnd"/>
      <w:r w:rsidR="00EF2F2A">
        <w:rPr>
          <w:lang w:eastAsia="en-US"/>
        </w:rPr>
        <w:t xml:space="preserve"> </w:t>
      </w:r>
      <w:r w:rsidR="00E603EA">
        <w:rPr>
          <w:lang w:eastAsia="en-US"/>
        </w:rPr>
        <w:t>jako na</w:t>
      </w:r>
      <w:r w:rsidR="00EF2F2A">
        <w:rPr>
          <w:lang w:eastAsia="en-US"/>
        </w:rPr>
        <w:t xml:space="preserve"> maskování.“</w:t>
      </w:r>
      <w:r w:rsidR="00B64B83">
        <w:rPr>
          <w:lang w:eastAsia="en-US"/>
        </w:rPr>
        <w:t xml:space="preserve"> </w:t>
      </w:r>
      <w:r w:rsidR="00C76B8B">
        <w:rPr>
          <w:lang w:eastAsia="en-US"/>
        </w:rPr>
        <w:fldChar w:fldCharType="begin"/>
      </w:r>
      <w:r w:rsidR="00B63537">
        <w:rPr>
          <w:lang w:eastAsia="en-US"/>
        </w:rPr>
        <w:instrText xml:space="preserve"> ADDIN ZOTERO_ITEM CSL_CITATION {"citationID":"HrNQaM0J","properties":{"formattedCitation":"(Google LLC, 2020a)","plainCitation":"(Google LLC, 2020a)","noteIndex":0},"citationItems":[{"id":51,"uris":["http://zotero.org/users/local/drXuekKW/items/7E2EU27T"],"uri":["http://zotero.org/users/local/drXuekKW/items/7E2EU27T"],"itemData":{"id":51,"type":"webpage","container-title":"Google Developers","language":"en","title":"Implement dynamic rendering | Search for Developers","URL":"https://developers.google.com/search/docs/guides/dynamic-rendering","author":[{"family":"Google LLC","given":""}],"accessed":{"date-parts":[["2020",10,21]]},"issued":{"date-parts":[["2020",7,14]]}}}],"schema":"https://github.com/citation-style-language/schema/raw/master/csl-citation.json"} </w:instrText>
      </w:r>
      <w:r w:rsidR="00C76B8B">
        <w:rPr>
          <w:lang w:eastAsia="en-US"/>
        </w:rPr>
        <w:fldChar w:fldCharType="separate"/>
      </w:r>
      <w:r w:rsidR="001B6D44">
        <w:rPr>
          <w:noProof/>
          <w:lang w:eastAsia="en-US"/>
        </w:rPr>
        <w:t xml:space="preserve">(Google LLC, </w:t>
      </w:r>
      <w:r w:rsidR="001B6D44">
        <w:rPr>
          <w:noProof/>
          <w:lang w:eastAsia="en-US"/>
        </w:rPr>
        <w:lastRenderedPageBreak/>
        <w:t>2020a)</w:t>
      </w:r>
      <w:r w:rsidR="00C76B8B">
        <w:rPr>
          <w:lang w:eastAsia="en-US"/>
        </w:rPr>
        <w:fldChar w:fldCharType="end"/>
      </w:r>
      <w:r w:rsidR="00B64B83">
        <w:rPr>
          <w:lang w:eastAsia="en-US"/>
        </w:rPr>
        <w:t>.</w:t>
      </w:r>
      <w:r w:rsidR="00F91897">
        <w:rPr>
          <w:lang w:eastAsia="en-US"/>
        </w:rPr>
        <w:t xml:space="preserve"> </w:t>
      </w:r>
      <w:r w:rsidR="00AD49A8">
        <w:rPr>
          <w:lang w:eastAsia="en-US"/>
        </w:rPr>
        <w:t xml:space="preserve">Jak </w:t>
      </w:r>
      <w:r w:rsidR="00F94327">
        <w:rPr>
          <w:lang w:eastAsia="en-US"/>
        </w:rPr>
        <w:t xml:space="preserve">je ale </w:t>
      </w:r>
      <w:r w:rsidR="00AD49A8">
        <w:rPr>
          <w:lang w:eastAsia="en-US"/>
        </w:rPr>
        <w:t>správně pozname</w:t>
      </w:r>
      <w:r w:rsidR="00F94327">
        <w:rPr>
          <w:lang w:eastAsia="en-US"/>
        </w:rPr>
        <w:t>náno</w:t>
      </w:r>
      <w:r w:rsidR="00AD49A8">
        <w:rPr>
          <w:lang w:eastAsia="en-US"/>
        </w:rPr>
        <w:t xml:space="preserve"> ve</w:t>
      </w:r>
      <w:r w:rsidR="00F94327">
        <w:rPr>
          <w:lang w:eastAsia="en-US"/>
        </w:rPr>
        <w:t xml:space="preserve"> </w:t>
      </w:r>
      <w:r w:rsidR="00AD49A8">
        <w:rPr>
          <w:lang w:eastAsia="en-US"/>
        </w:rPr>
        <w:t xml:space="preserve">článku </w:t>
      </w:r>
      <w:r w:rsidR="00AD49A8">
        <w:rPr>
          <w:lang w:eastAsia="en-US"/>
        </w:rPr>
        <w:fldChar w:fldCharType="begin"/>
      </w:r>
      <w:r w:rsidR="00F94327">
        <w:rPr>
          <w:lang w:eastAsia="en-US"/>
        </w:rPr>
        <w:instrText xml:space="preserve"> ADDIN ZOTERO_ITEM CSL_CITATION {"citationID":"GuYgcmcd","properties":{"formattedCitation":"(Lavall, 2020)","plainCitation":"(Lavall, 2020)","noteIndex":0},"citationItems":[{"id":55,"uris":["http://zotero.org/users/local/drXuekKW/items/GXRSVQZQ"],"uri":["http://zotero.org/users/local/drXuekKW/items/GXRSVQZQ"],"itemData":{"id":55,"type":"webpage","abstract":"Croud's VP Strategic Partnerships, Anthony Lavall discusses JavaScript frameworks that deal with the most critical SEO elements.","container-title":"Search Engine Watch","language":"en-US","title":"JavaScript rendering and the problems for SEO in 2020","URL":"https://www.searchenginewatch.com/2020/05/06/javascript-rendering-and-the-problems-for-seo-in-2020/","author":[{"family":"Lavall","given":"Anthony"}],"accessed":{"date-parts":[["2020",10,21]]},"issued":{"date-parts":[["2020",5,6]]}}}],"schema":"https://github.com/citation-style-language/schema/raw/master/csl-citation.json"} </w:instrText>
      </w:r>
      <w:r w:rsidR="00AD49A8">
        <w:rPr>
          <w:lang w:eastAsia="en-US"/>
        </w:rPr>
        <w:fldChar w:fldCharType="separate"/>
      </w:r>
      <w:r w:rsidR="001B6D44">
        <w:rPr>
          <w:noProof/>
          <w:lang w:eastAsia="en-US"/>
        </w:rPr>
        <w:t>(Lavall, 2020)</w:t>
      </w:r>
      <w:r w:rsidR="00AD49A8">
        <w:rPr>
          <w:lang w:eastAsia="en-US"/>
        </w:rPr>
        <w:fldChar w:fldCharType="end"/>
      </w:r>
      <w:r w:rsidR="00F67554">
        <w:rPr>
          <w:lang w:eastAsia="en-US"/>
        </w:rPr>
        <w:t>,</w:t>
      </w:r>
      <w:r w:rsidR="00F94327">
        <w:rPr>
          <w:lang w:eastAsia="en-US"/>
        </w:rPr>
        <w:t xml:space="preserve"> je otázka co už Google bot nemusí považovat za „podobný obsah“</w:t>
      </w:r>
      <w:r w:rsidR="000472AB">
        <w:rPr>
          <w:lang w:eastAsia="en-US"/>
        </w:rPr>
        <w:t xml:space="preserve"> a ve výsledku takto </w:t>
      </w:r>
      <w:proofErr w:type="spellStart"/>
      <w:r w:rsidR="000472AB">
        <w:rPr>
          <w:lang w:eastAsia="en-US"/>
        </w:rPr>
        <w:t>renderovaný</w:t>
      </w:r>
      <w:proofErr w:type="spellEnd"/>
      <w:r w:rsidR="000472AB">
        <w:rPr>
          <w:lang w:eastAsia="en-US"/>
        </w:rPr>
        <w:t xml:space="preserve"> obsah penalizovat</w:t>
      </w:r>
      <w:r w:rsidR="00F94327">
        <w:rPr>
          <w:lang w:eastAsia="en-US"/>
        </w:rPr>
        <w:t>.</w:t>
      </w:r>
    </w:p>
    <w:p w14:paraId="486F641A" w14:textId="2BC1D7D1" w:rsidR="001323E6" w:rsidRDefault="00CF04E3" w:rsidP="007C1C1B">
      <w:pPr>
        <w:rPr>
          <w:lang w:eastAsia="en-US"/>
        </w:rPr>
      </w:pPr>
      <w:r>
        <w:rPr>
          <w:lang w:eastAsia="en-US"/>
        </w:rPr>
        <w:t xml:space="preserve">Anthony </w:t>
      </w:r>
      <w:proofErr w:type="spellStart"/>
      <w:r>
        <w:rPr>
          <w:lang w:eastAsia="en-US"/>
        </w:rPr>
        <w:t>Lavall</w:t>
      </w:r>
      <w:proofErr w:type="spellEnd"/>
      <w:r>
        <w:rPr>
          <w:lang w:eastAsia="en-US"/>
        </w:rPr>
        <w:t xml:space="preserve"> ve výše uvedeném článku také zmiňuje další nevýhodu tohoto přístupu a tou je aktuálnost dat.</w:t>
      </w:r>
      <w:r w:rsidR="00440FEF">
        <w:rPr>
          <w:lang w:eastAsia="en-US"/>
        </w:rPr>
        <w:t xml:space="preserve"> Služby jako </w:t>
      </w:r>
      <w:r w:rsidR="005D2987">
        <w:rPr>
          <w:lang w:eastAsia="en-US"/>
        </w:rPr>
        <w:t xml:space="preserve">výše zmíněný </w:t>
      </w:r>
      <w:r w:rsidR="00440FEF">
        <w:rPr>
          <w:lang w:eastAsia="en-US"/>
        </w:rPr>
        <w:t>prerender.io</w:t>
      </w:r>
      <w:r w:rsidR="005D2987">
        <w:rPr>
          <w:lang w:eastAsia="en-US"/>
        </w:rPr>
        <w:t xml:space="preserve"> </w:t>
      </w:r>
      <w:proofErr w:type="spellStart"/>
      <w:r w:rsidR="005D2987">
        <w:rPr>
          <w:lang w:eastAsia="en-US"/>
        </w:rPr>
        <w:t>cachují</w:t>
      </w:r>
      <w:proofErr w:type="spellEnd"/>
      <w:r w:rsidR="005D2987">
        <w:rPr>
          <w:lang w:eastAsia="en-US"/>
        </w:rPr>
        <w:t xml:space="preserve"> již vygenerované </w:t>
      </w:r>
      <w:r w:rsidR="008E329C">
        <w:rPr>
          <w:lang w:eastAsia="en-US"/>
        </w:rPr>
        <w:t>odpovědi</w:t>
      </w:r>
      <w:r w:rsidR="008E3BE5">
        <w:rPr>
          <w:lang w:eastAsia="en-US"/>
        </w:rPr>
        <w:t>,</w:t>
      </w:r>
      <w:r w:rsidR="008E329C">
        <w:rPr>
          <w:lang w:eastAsia="en-US"/>
        </w:rPr>
        <w:t xml:space="preserve"> a to minimálně </w:t>
      </w:r>
      <w:r w:rsidR="008E3BE5">
        <w:rPr>
          <w:lang w:eastAsia="en-US"/>
        </w:rPr>
        <w:t>po</w:t>
      </w:r>
      <w:r w:rsidR="008E329C">
        <w:rPr>
          <w:lang w:eastAsia="en-US"/>
        </w:rPr>
        <w:t xml:space="preserve"> dobu několika dnů.</w:t>
      </w:r>
      <w:r w:rsidR="00D4490D">
        <w:rPr>
          <w:lang w:eastAsia="en-US"/>
        </w:rPr>
        <w:t xml:space="preserve"> Absence </w:t>
      </w:r>
      <w:proofErr w:type="spellStart"/>
      <w:r w:rsidR="00D4490D">
        <w:rPr>
          <w:lang w:eastAsia="en-US"/>
        </w:rPr>
        <w:t>cachování</w:t>
      </w:r>
      <w:proofErr w:type="spellEnd"/>
      <w:r w:rsidR="00D4490D">
        <w:rPr>
          <w:lang w:eastAsia="en-US"/>
        </w:rPr>
        <w:t xml:space="preserve"> </w:t>
      </w:r>
      <w:r w:rsidR="008270A3">
        <w:rPr>
          <w:lang w:eastAsia="en-US"/>
        </w:rPr>
        <w:t>řešení ale také není. Měla by za následek</w:t>
      </w:r>
      <w:r w:rsidR="00D4490D">
        <w:rPr>
          <w:lang w:eastAsia="en-US"/>
        </w:rPr>
        <w:t> velk</w:t>
      </w:r>
      <w:r w:rsidR="008270A3">
        <w:rPr>
          <w:lang w:eastAsia="en-US"/>
        </w:rPr>
        <w:t>ou</w:t>
      </w:r>
      <w:r w:rsidR="00D4490D">
        <w:rPr>
          <w:lang w:eastAsia="en-US"/>
        </w:rPr>
        <w:t xml:space="preserve"> výpočetní zátěž na straně serveru a pomal</w:t>
      </w:r>
      <w:r w:rsidR="00294557">
        <w:rPr>
          <w:lang w:eastAsia="en-US"/>
        </w:rPr>
        <w:t>é</w:t>
      </w:r>
      <w:r w:rsidR="00D4490D">
        <w:rPr>
          <w:lang w:eastAsia="en-US"/>
        </w:rPr>
        <w:t xml:space="preserve"> </w:t>
      </w:r>
      <w:r w:rsidR="000D10F1">
        <w:rPr>
          <w:lang w:eastAsia="en-US"/>
        </w:rPr>
        <w:t>odpověd</w:t>
      </w:r>
      <w:r w:rsidR="00294557">
        <w:rPr>
          <w:lang w:eastAsia="en-US"/>
        </w:rPr>
        <w:t>i</w:t>
      </w:r>
      <w:r w:rsidR="000D10F1">
        <w:rPr>
          <w:lang w:eastAsia="en-US"/>
        </w:rPr>
        <w:t xml:space="preserve"> </w:t>
      </w:r>
      <w:proofErr w:type="spellStart"/>
      <w:r w:rsidR="000D10F1">
        <w:rPr>
          <w:lang w:eastAsia="en-US"/>
        </w:rPr>
        <w:t>crawlerům</w:t>
      </w:r>
      <w:proofErr w:type="spellEnd"/>
      <w:r w:rsidR="000D10F1">
        <w:rPr>
          <w:lang w:eastAsia="en-US"/>
        </w:rPr>
        <w:t>.</w:t>
      </w:r>
    </w:p>
    <w:p w14:paraId="454399A7" w14:textId="7E28C6A7" w:rsidR="001323E6" w:rsidRDefault="009E42A2" w:rsidP="00F14A4B">
      <w:pPr>
        <w:pStyle w:val="Nadpis2"/>
      </w:pPr>
      <w:bookmarkStart w:id="34" w:name="_Toc69471797"/>
      <w:r>
        <w:t>Shrnutí</w:t>
      </w:r>
      <w:bookmarkEnd w:id="34"/>
    </w:p>
    <w:p w14:paraId="7D59E43C" w14:textId="5376C665" w:rsidR="009E42A2" w:rsidRDefault="0036674C" w:rsidP="00606782">
      <w:pPr>
        <w:rPr>
          <w:lang w:eastAsia="en-US"/>
        </w:rPr>
      </w:pPr>
      <w:r>
        <w:rPr>
          <w:lang w:eastAsia="en-US"/>
        </w:rPr>
        <w:t>Článek, který byl primárním zdrojem pro tuto kapitolu</w:t>
      </w:r>
      <w:r w:rsidR="00CC7A27">
        <w:rPr>
          <w:lang w:eastAsia="en-US"/>
        </w:rPr>
        <w:t xml:space="preserve"> </w:t>
      </w:r>
      <w:r w:rsidR="00CC7A27">
        <w:rPr>
          <w:lang w:eastAsia="en-US"/>
        </w:rPr>
        <w:fldChar w:fldCharType="begin"/>
      </w:r>
      <w:r w:rsidR="001841EF">
        <w:rPr>
          <w:lang w:eastAsia="en-US"/>
        </w:rPr>
        <w:instrText xml:space="preserve"> ADDIN ZOTERO_ITEM CSL_CITATION {"citationID":"xkfDZv3f","properties":{"formattedCitation":"(Miller a Osmani, 2019)","plainCitation":"(Miller a Osmani, 2019)","noteIndex":0},"citationItems":[{"id":16,"uris":["http://zotero.org/users/local/drXuekKW/items/HVJSWX4P"],"uri":["http://zotero.org/users/local/drXuekKW/items/HVJSWX4P"],"itemData":{"id":16,"type":"webpage","container-title":"Google Developers","language":"en","title":"Rendering on the Web","URL":"https://developers.google.com/web/updates/2019/02/rendering-on-the-web","author":[{"family":"Miller","given":"Jason"},{"family":"Osmani","given":"Addy"}],"accessed":{"date-parts":[["2020",8,18]]},"issued":{"date-parts":[["2019",2]]}}}],"schema":"https://github.com/citation-style-language/schema/raw/master/csl-citation.json"} </w:instrText>
      </w:r>
      <w:r w:rsidR="00CC7A27">
        <w:rPr>
          <w:lang w:eastAsia="en-US"/>
        </w:rPr>
        <w:fldChar w:fldCharType="separate"/>
      </w:r>
      <w:r w:rsidR="001841EF">
        <w:rPr>
          <w:noProof/>
          <w:lang w:eastAsia="en-US"/>
        </w:rPr>
        <w:t>(Miller a Osmani, 2019)</w:t>
      </w:r>
      <w:r w:rsidR="00CC7A27">
        <w:rPr>
          <w:lang w:eastAsia="en-US"/>
        </w:rPr>
        <w:fldChar w:fldCharType="end"/>
      </w:r>
      <w:r>
        <w:rPr>
          <w:lang w:eastAsia="en-US"/>
        </w:rPr>
        <w:t xml:space="preserve"> uvádí toto shrnutí </w:t>
      </w:r>
      <w:r w:rsidR="00CC7A27">
        <w:rPr>
          <w:lang w:eastAsia="en-US"/>
        </w:rPr>
        <w:t>jednotlivých přístupů k </w:t>
      </w:r>
      <w:proofErr w:type="spellStart"/>
      <w:r w:rsidR="00CC7A27">
        <w:rPr>
          <w:lang w:eastAsia="en-US"/>
        </w:rPr>
        <w:t>renderingu</w:t>
      </w:r>
      <w:proofErr w:type="spellEnd"/>
      <w:r w:rsidR="00CC7A27">
        <w:rPr>
          <w:lang w:eastAsia="en-US"/>
        </w:rPr>
        <w:t xml:space="preserve"> a uvádí je do kontextu jednotlivých výkonnostních metrik, které budou popsány v následující kapitole</w:t>
      </w:r>
      <w:r w:rsidR="0034608A">
        <w:rPr>
          <w:lang w:eastAsia="en-US"/>
        </w:rPr>
        <w:t>:</w:t>
      </w:r>
    </w:p>
    <w:p w14:paraId="717ED246" w14:textId="57AF20CC" w:rsidR="009E42A2" w:rsidRDefault="00CC7A27" w:rsidP="0034608A">
      <w:pPr>
        <w:spacing w:after="0"/>
        <w:jc w:val="left"/>
      </w:pPr>
      <w:r w:rsidRPr="00CC7A27">
        <w:fldChar w:fldCharType="begin"/>
      </w:r>
      <w:r w:rsidRPr="00CC7A27">
        <w:instrText xml:space="preserve"> INCLUDEPICTURE "https://developers.google.com/web/updates/images/2019/02/rendering-on-the-web/infographic.png" \* MERGEFORMATINET </w:instrText>
      </w:r>
      <w:r w:rsidRPr="00CC7A27">
        <w:fldChar w:fldCharType="separate"/>
      </w:r>
      <w:r w:rsidRPr="00CC7A27">
        <w:rPr>
          <w:noProof/>
        </w:rPr>
        <w:drawing>
          <wp:inline distT="0" distB="0" distL="0" distR="0" wp14:anchorId="4E51799E" wp14:editId="084278E3">
            <wp:extent cx="5579110" cy="3697605"/>
            <wp:effectExtent l="0" t="0" r="0" b="0"/>
            <wp:docPr id="23" name="Obrázek 23" descr="Infographic showing the spectrum of options described in this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graphic showing the spectrum of options described in this artic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110" cy="3697605"/>
                    </a:xfrm>
                    <a:prstGeom prst="rect">
                      <a:avLst/>
                    </a:prstGeom>
                    <a:noFill/>
                    <a:ln>
                      <a:noFill/>
                    </a:ln>
                  </pic:spPr>
                </pic:pic>
              </a:graphicData>
            </a:graphic>
          </wp:inline>
        </w:drawing>
      </w:r>
      <w:r w:rsidRPr="00CC7A27">
        <w:fldChar w:fldCharType="end"/>
      </w:r>
    </w:p>
    <w:p w14:paraId="748A20DA" w14:textId="721B36DD" w:rsidR="0034608A" w:rsidRDefault="0034608A" w:rsidP="0034608A">
      <w:pPr>
        <w:spacing w:after="0"/>
        <w:jc w:val="left"/>
      </w:pPr>
    </w:p>
    <w:p w14:paraId="1914BD3D" w14:textId="0F9FAEF6" w:rsidR="0034608A" w:rsidRDefault="00056A92" w:rsidP="00056A92">
      <w:pPr>
        <w:pStyle w:val="Titulek"/>
      </w:pPr>
      <w:r>
        <w:t xml:space="preserve">Obrázek </w:t>
      </w:r>
      <w:r w:rsidR="00A85E97">
        <w:fldChar w:fldCharType="begin"/>
      </w:r>
      <w:r w:rsidR="00A85E97">
        <w:instrText xml:space="preserve"> SEQ Obrázek \* ARABIC </w:instrText>
      </w:r>
      <w:r w:rsidR="00A85E97">
        <w:fldChar w:fldCharType="separate"/>
      </w:r>
      <w:r w:rsidR="002E2237">
        <w:rPr>
          <w:noProof/>
        </w:rPr>
        <w:t>3</w:t>
      </w:r>
      <w:r w:rsidR="00A85E97">
        <w:rPr>
          <w:noProof/>
        </w:rPr>
        <w:fldChar w:fldCharType="end"/>
      </w:r>
      <w:r>
        <w:t xml:space="preserve"> Shrnutí jednotlivých metod </w:t>
      </w:r>
      <w:proofErr w:type="spellStart"/>
      <w:r>
        <w:t>renderingu</w:t>
      </w:r>
      <w:proofErr w:type="spellEnd"/>
    </w:p>
    <w:p w14:paraId="2689FD6B" w14:textId="7EC5B6B9" w:rsidR="00056A92" w:rsidRPr="00056A92" w:rsidRDefault="00A66969" w:rsidP="00056A92">
      <w:pPr>
        <w:rPr>
          <w:lang w:eastAsia="en-US"/>
        </w:rPr>
      </w:pPr>
      <w:r>
        <w:rPr>
          <w:lang w:eastAsia="en-US"/>
        </w:rPr>
        <w:t xml:space="preserve">Autoři článku také uvádí, že je </w:t>
      </w:r>
      <w:r w:rsidR="00D676B4">
        <w:rPr>
          <w:lang w:eastAsia="en-US"/>
        </w:rPr>
        <w:t xml:space="preserve">při výběru </w:t>
      </w:r>
      <w:proofErr w:type="spellStart"/>
      <w:r w:rsidR="00D676B4">
        <w:rPr>
          <w:lang w:eastAsia="en-US"/>
        </w:rPr>
        <w:t>renderingu</w:t>
      </w:r>
      <w:proofErr w:type="spellEnd"/>
      <w:r w:rsidR="00D676B4">
        <w:rPr>
          <w:lang w:eastAsia="en-US"/>
        </w:rPr>
        <w:t xml:space="preserve"> nutno </w:t>
      </w:r>
      <w:r w:rsidR="00AC7A96">
        <w:rPr>
          <w:lang w:eastAsia="en-US"/>
        </w:rPr>
        <w:t>rozumět tomu</w:t>
      </w:r>
      <w:r w:rsidR="00D676B4">
        <w:rPr>
          <w:lang w:eastAsia="en-US"/>
        </w:rPr>
        <w:t xml:space="preserve">, jaká úzká hrdla jednotlivé druhy </w:t>
      </w:r>
      <w:proofErr w:type="spellStart"/>
      <w:r w:rsidR="00D676B4">
        <w:rPr>
          <w:lang w:eastAsia="en-US"/>
        </w:rPr>
        <w:t>renderingu</w:t>
      </w:r>
      <w:proofErr w:type="spellEnd"/>
      <w:r w:rsidR="00D676B4">
        <w:rPr>
          <w:lang w:eastAsia="en-US"/>
        </w:rPr>
        <w:t xml:space="preserve"> mají</w:t>
      </w:r>
      <w:r w:rsidR="00892C3D">
        <w:rPr>
          <w:lang w:eastAsia="en-US"/>
        </w:rPr>
        <w:t xml:space="preserve">. </w:t>
      </w:r>
      <w:r w:rsidR="00441B1B">
        <w:rPr>
          <w:lang w:eastAsia="en-US"/>
        </w:rPr>
        <w:t xml:space="preserve">Výběr konkrétního druhu </w:t>
      </w:r>
      <w:proofErr w:type="spellStart"/>
      <w:r w:rsidR="00441B1B">
        <w:rPr>
          <w:lang w:eastAsia="en-US"/>
        </w:rPr>
        <w:t>renderingu</w:t>
      </w:r>
      <w:proofErr w:type="spellEnd"/>
      <w:r w:rsidR="00441B1B">
        <w:rPr>
          <w:lang w:eastAsia="en-US"/>
        </w:rPr>
        <w:t xml:space="preserve"> by měl záviset na konkrétní </w:t>
      </w:r>
      <w:r w:rsidR="00383B3C">
        <w:rPr>
          <w:lang w:eastAsia="en-US"/>
        </w:rPr>
        <w:t xml:space="preserve">aplikaci a jaká očekávání po stránce výkonu a použitelnosti od ní zadavatel požaduje. </w:t>
      </w:r>
      <w:r w:rsidR="00AC6CF5">
        <w:rPr>
          <w:lang w:eastAsia="en-US"/>
        </w:rPr>
        <w:t>V</w:t>
      </w:r>
      <w:r w:rsidR="00542E4D">
        <w:rPr>
          <w:lang w:eastAsia="en-US"/>
        </w:rPr>
        <w:t> </w:t>
      </w:r>
      <w:r w:rsidR="00AC6CF5">
        <w:rPr>
          <w:lang w:eastAsia="en-US"/>
        </w:rPr>
        <w:t>neposled</w:t>
      </w:r>
      <w:r w:rsidR="00542E4D">
        <w:rPr>
          <w:lang w:eastAsia="en-US"/>
        </w:rPr>
        <w:t>ní</w:t>
      </w:r>
      <w:r w:rsidR="00AC6CF5">
        <w:rPr>
          <w:lang w:eastAsia="en-US"/>
        </w:rPr>
        <w:t xml:space="preserve"> řadě</w:t>
      </w:r>
      <w:r w:rsidR="00542E4D">
        <w:rPr>
          <w:lang w:eastAsia="en-US"/>
        </w:rPr>
        <w:t xml:space="preserve"> </w:t>
      </w:r>
      <w:r w:rsidR="00AC6CF5">
        <w:rPr>
          <w:lang w:eastAsia="en-US"/>
        </w:rPr>
        <w:t xml:space="preserve">výběr </w:t>
      </w:r>
      <w:proofErr w:type="spellStart"/>
      <w:r w:rsidR="00AC6CF5">
        <w:rPr>
          <w:lang w:eastAsia="en-US"/>
        </w:rPr>
        <w:t>renderingu</w:t>
      </w:r>
      <w:proofErr w:type="spellEnd"/>
      <w:r w:rsidR="00AC6CF5">
        <w:rPr>
          <w:lang w:eastAsia="en-US"/>
        </w:rPr>
        <w:t xml:space="preserve"> </w:t>
      </w:r>
      <w:r w:rsidR="00542E4D">
        <w:rPr>
          <w:lang w:eastAsia="en-US"/>
        </w:rPr>
        <w:t xml:space="preserve">také </w:t>
      </w:r>
      <w:r w:rsidR="00AC6CF5">
        <w:rPr>
          <w:lang w:eastAsia="en-US"/>
        </w:rPr>
        <w:t>ovlivňuje</w:t>
      </w:r>
      <w:r w:rsidR="00D11A5F">
        <w:rPr>
          <w:lang w:eastAsia="en-US"/>
        </w:rPr>
        <w:t xml:space="preserve"> nejen </w:t>
      </w:r>
      <w:r w:rsidR="00542E4D">
        <w:rPr>
          <w:lang w:eastAsia="en-US"/>
        </w:rPr>
        <w:t xml:space="preserve">použité </w:t>
      </w:r>
      <w:r w:rsidR="00D11A5F">
        <w:rPr>
          <w:lang w:eastAsia="en-US"/>
        </w:rPr>
        <w:t>technologi</w:t>
      </w:r>
      <w:r w:rsidR="00542E4D">
        <w:rPr>
          <w:lang w:eastAsia="en-US"/>
        </w:rPr>
        <w:t>e</w:t>
      </w:r>
      <w:r w:rsidR="00D11A5F">
        <w:rPr>
          <w:lang w:eastAsia="en-US"/>
        </w:rPr>
        <w:t>, ale celkov</w:t>
      </w:r>
      <w:r w:rsidR="00542E4D">
        <w:rPr>
          <w:lang w:eastAsia="en-US"/>
        </w:rPr>
        <w:t>ou</w:t>
      </w:r>
      <w:r w:rsidR="00AC6CF5">
        <w:rPr>
          <w:lang w:eastAsia="en-US"/>
        </w:rPr>
        <w:t xml:space="preserve"> architekturu</w:t>
      </w:r>
      <w:r w:rsidR="002E7F8F">
        <w:rPr>
          <w:lang w:eastAsia="en-US"/>
        </w:rPr>
        <w:t xml:space="preserve"> aplikace</w:t>
      </w:r>
      <w:r w:rsidR="00AC6CF5">
        <w:rPr>
          <w:lang w:eastAsia="en-US"/>
        </w:rPr>
        <w:t xml:space="preserve"> a </w:t>
      </w:r>
      <w:r w:rsidR="002E7F8F">
        <w:rPr>
          <w:lang w:eastAsia="en-US"/>
        </w:rPr>
        <w:t>prostředí</w:t>
      </w:r>
      <w:r w:rsidR="00542E4D">
        <w:rPr>
          <w:lang w:eastAsia="en-US"/>
        </w:rPr>
        <w:t>/počítače,</w:t>
      </w:r>
      <w:r w:rsidR="002E7F8F">
        <w:rPr>
          <w:lang w:eastAsia="en-US"/>
        </w:rPr>
        <w:t xml:space="preserve"> na kter</w:t>
      </w:r>
      <w:r w:rsidR="00542E4D">
        <w:rPr>
          <w:lang w:eastAsia="en-US"/>
        </w:rPr>
        <w:t>ých</w:t>
      </w:r>
      <w:r w:rsidR="002E7F8F">
        <w:rPr>
          <w:lang w:eastAsia="en-US"/>
        </w:rPr>
        <w:t xml:space="preserve"> poběží.</w:t>
      </w:r>
    </w:p>
    <w:p w14:paraId="56B37B1C" w14:textId="717C3671" w:rsidR="00A56F79" w:rsidRDefault="00177A56" w:rsidP="007205D8">
      <w:pPr>
        <w:pStyle w:val="Nadpis1"/>
      </w:pPr>
      <w:bookmarkStart w:id="35" w:name="_Ref68553441"/>
      <w:bookmarkStart w:id="36" w:name="_Toc69471798"/>
      <w:r>
        <w:lastRenderedPageBreak/>
        <w:t>M</w:t>
      </w:r>
      <w:r w:rsidR="00EF564F">
        <w:t xml:space="preserve">ěření </w:t>
      </w:r>
      <w:r w:rsidR="00EF564F" w:rsidRPr="00F14A4B">
        <w:t>výkonnosti</w:t>
      </w:r>
      <w:r w:rsidR="00EF564F">
        <w:t xml:space="preserve"> webu</w:t>
      </w:r>
      <w:bookmarkEnd w:id="35"/>
      <w:bookmarkEnd w:id="36"/>
    </w:p>
    <w:p w14:paraId="104A79A2" w14:textId="6E3802C9" w:rsidR="00470538" w:rsidRDefault="00470538" w:rsidP="00A56F79">
      <w:r>
        <w:t>V této kapitole j</w:t>
      </w:r>
      <w:r w:rsidR="003067CD">
        <w:t xml:space="preserve">sou </w:t>
      </w:r>
      <w:r>
        <w:t>shrn</w:t>
      </w:r>
      <w:r w:rsidR="003067CD">
        <w:t>uty</w:t>
      </w:r>
      <w:r>
        <w:t xml:space="preserve"> a teoreticky pops</w:t>
      </w:r>
      <w:r w:rsidR="003067CD">
        <w:t>ány</w:t>
      </w:r>
      <w:r>
        <w:t xml:space="preserve"> </w:t>
      </w:r>
      <w:r w:rsidR="00AC3FED">
        <w:t xml:space="preserve">metody měření </w:t>
      </w:r>
      <w:r w:rsidR="00B070FD">
        <w:t xml:space="preserve">a </w:t>
      </w:r>
      <w:r>
        <w:t>metriky</w:t>
      </w:r>
      <w:r w:rsidR="003067CD">
        <w:t xml:space="preserve"> používány k měření</w:t>
      </w:r>
      <w:r>
        <w:t xml:space="preserve"> výkonnosti webů. Výběr konkrétních metrik</w:t>
      </w:r>
      <w:r w:rsidR="002433B6">
        <w:t xml:space="preserve"> a metod</w:t>
      </w:r>
      <w:r>
        <w:t>, pomocí kterých budou měřeny aplikace vytvořené v rámci této práce</w:t>
      </w:r>
      <w:ins w:id="37" w:author="Stanislav Vojíř" w:date="2021-03-24T00:23:00Z">
        <w:r w:rsidR="007D7111">
          <w:t>,</w:t>
        </w:r>
      </w:ins>
      <w:r>
        <w:t xml:space="preserve"> budou popsány v</w:t>
      </w:r>
      <w:r w:rsidR="003067CD">
        <w:t xml:space="preserve"> </w:t>
      </w:r>
      <w:commentRangeStart w:id="38"/>
      <w:r w:rsidR="003067CD">
        <w:t>kapitole</w:t>
      </w:r>
      <w:r w:rsidR="007B5C9F">
        <w:t> </w:t>
      </w:r>
      <w:r w:rsidR="003067CD">
        <w:fldChar w:fldCharType="begin"/>
      </w:r>
      <w:r w:rsidR="003067CD">
        <w:instrText xml:space="preserve"> REF _Ref66567470 \h </w:instrText>
      </w:r>
      <w:r w:rsidR="003067CD">
        <w:fldChar w:fldCharType="separate"/>
      </w:r>
      <w:r w:rsidR="003067CD">
        <w:t>Metodologie testování a vyhodnocování</w:t>
      </w:r>
      <w:r w:rsidR="003067CD">
        <w:fldChar w:fldCharType="end"/>
      </w:r>
      <w:r>
        <w:t>.</w:t>
      </w:r>
      <w:commentRangeEnd w:id="38"/>
      <w:r w:rsidR="007D7111">
        <w:rPr>
          <w:rStyle w:val="Odkaznakoment"/>
          <w:rFonts w:asciiTheme="minorHAnsi" w:eastAsiaTheme="minorHAnsi" w:hAnsiTheme="minorHAnsi" w:cstheme="minorBidi"/>
          <w:lang w:eastAsia="en-US"/>
          <w14:numForm w14:val="lining"/>
        </w:rPr>
        <w:commentReference w:id="38"/>
      </w:r>
    </w:p>
    <w:p w14:paraId="476FD77A" w14:textId="38E3A555" w:rsidR="006529E6" w:rsidRDefault="00762CF7" w:rsidP="00A56F79">
      <w:r>
        <w:t xml:space="preserve">Změřit výkonnost webové aplikace není zdaleka tak jednoduchý úkol, jak se na první pohled může zdát. </w:t>
      </w:r>
      <w:r w:rsidR="005978A0">
        <w:t>Pro demonstraci lze</w:t>
      </w:r>
      <w:r w:rsidR="00BA06DA">
        <w:t xml:space="preserve"> ukázat</w:t>
      </w:r>
      <w:r>
        <w:t xml:space="preserve"> například naivní přístup k měření výkonnosti. </w:t>
      </w:r>
      <w:r w:rsidR="000E3E0B">
        <w:t>Nechť je metrikou</w:t>
      </w:r>
      <w:r>
        <w:t xml:space="preserve"> čas, za jak dlouho budeme mít kompletní odpověď na</w:t>
      </w:r>
      <w:r w:rsidR="00E24E55">
        <w:t xml:space="preserve"> </w:t>
      </w:r>
      <w:r w:rsidR="005A1760">
        <w:t>HTTP</w:t>
      </w:r>
      <w:r>
        <w:t xml:space="preserve"> požadavek. </w:t>
      </w:r>
      <w:r w:rsidR="007D5CA2">
        <w:t xml:space="preserve">Taková metrika může být vypovídající pro aplikace </w:t>
      </w:r>
      <w:proofErr w:type="spellStart"/>
      <w:r w:rsidR="007D5CA2">
        <w:t>renderované</w:t>
      </w:r>
      <w:proofErr w:type="spellEnd"/>
      <w:r w:rsidR="007D5CA2">
        <w:t xml:space="preserve"> na serveru. V momentě, kdy </w:t>
      </w:r>
      <w:r w:rsidR="00E24E55">
        <w:t xml:space="preserve">bude </w:t>
      </w:r>
      <w:r w:rsidR="007D5CA2">
        <w:t xml:space="preserve">aplikace napsaná </w:t>
      </w:r>
      <w:r w:rsidR="009F5EC1">
        <w:t xml:space="preserve">jako </w:t>
      </w:r>
      <w:proofErr w:type="spellStart"/>
      <w:r w:rsidR="001C6917">
        <w:t>client</w:t>
      </w:r>
      <w:proofErr w:type="spellEnd"/>
      <w:r w:rsidR="001C6917">
        <w:t xml:space="preserve"> </w:t>
      </w:r>
      <w:proofErr w:type="spellStart"/>
      <w:r w:rsidR="001C6917">
        <w:t>rendered</w:t>
      </w:r>
      <w:proofErr w:type="spellEnd"/>
      <w:r w:rsidR="007D5CA2">
        <w:t xml:space="preserve"> SPA, odpověď</w:t>
      </w:r>
      <w:r w:rsidR="005D332A">
        <w:t xml:space="preserve"> přijde</w:t>
      </w:r>
      <w:r w:rsidR="007D5CA2">
        <w:t xml:space="preserve"> vždy téměř okamžitě. V tomto případě se hlavní část práce začne dít až při spuštění </w:t>
      </w:r>
      <w:proofErr w:type="spellStart"/>
      <w:r w:rsidR="007D5CA2">
        <w:t>javascriptu</w:t>
      </w:r>
      <w:proofErr w:type="spellEnd"/>
      <w:r w:rsidR="007D5CA2">
        <w:t xml:space="preserve">, který začne přes API stahovat potřebná data, což může trvat dalších několik sekund. Z uživatelského pohledu tedy může serverově </w:t>
      </w:r>
      <w:proofErr w:type="spellStart"/>
      <w:r w:rsidR="007D5CA2">
        <w:t>renderovaná</w:t>
      </w:r>
      <w:proofErr w:type="spellEnd"/>
      <w:r w:rsidR="007D5CA2">
        <w:t xml:space="preserve"> aplikace působit mnohem výkonněji než SPA aplikace, i přesto že čas odpovědi na </w:t>
      </w:r>
      <w:r w:rsidR="005A1760">
        <w:t>HTTP</w:t>
      </w:r>
      <w:r w:rsidR="007D5CA2">
        <w:t xml:space="preserve"> požadavek může být násobně delší.</w:t>
      </w:r>
    </w:p>
    <w:p w14:paraId="1A6BCE8D" w14:textId="62776935" w:rsidR="00BE218E" w:rsidRDefault="006529E6" w:rsidP="006A427F">
      <w:r>
        <w:t xml:space="preserve">Jak </w:t>
      </w:r>
      <w:r w:rsidR="00B37793">
        <w:t>lze vidět</w:t>
      </w:r>
      <w:r>
        <w:t xml:space="preserve"> z výše popsaného příkladu, vymyslet metriku, která by věrohodně měřila výkon webové aplikace z uživatelského pohledu</w:t>
      </w:r>
      <w:r w:rsidR="000A6F76">
        <w:t>,</w:t>
      </w:r>
      <w:r>
        <w:t xml:space="preserve"> není jednoduchý úkol. </w:t>
      </w:r>
      <w:r w:rsidR="0099698B">
        <w:t>Za poslední léta vývoje a měření v</w:t>
      </w:r>
      <w:r w:rsidR="006A427F">
        <w:t>ýkonnosti webových aplikací</w:t>
      </w:r>
      <w:r w:rsidR="00904B56">
        <w:t xml:space="preserve"> bylo vymyšleno několik různých metrik, které </w:t>
      </w:r>
      <w:r w:rsidR="00DF7896">
        <w:t>jsou v této kapitole popsány</w:t>
      </w:r>
      <w:r w:rsidR="00904B56">
        <w:t>.</w:t>
      </w:r>
    </w:p>
    <w:p w14:paraId="71A9CFFD" w14:textId="3E89951B" w:rsidR="00FA656B" w:rsidRDefault="00FA656B" w:rsidP="00FA656B">
      <w:pPr>
        <w:pStyle w:val="Nadpis2"/>
      </w:pPr>
      <w:bookmarkStart w:id="39" w:name="_Toc69471799"/>
      <w:r>
        <w:t>Metody měření</w:t>
      </w:r>
      <w:bookmarkEnd w:id="39"/>
    </w:p>
    <w:p w14:paraId="1A9D037D" w14:textId="6A8DB092" w:rsidR="00FA656B" w:rsidRPr="00A77023" w:rsidRDefault="005D287D" w:rsidP="00217BE5">
      <w:pPr>
        <w:rPr>
          <w:color w:val="FF0000"/>
          <w:lang w:eastAsia="en-US"/>
        </w:rPr>
      </w:pPr>
      <w:r>
        <w:rPr>
          <w:lang w:eastAsia="en-US"/>
        </w:rPr>
        <w:t xml:space="preserve">Měřit </w:t>
      </w:r>
      <w:r w:rsidR="003E2345">
        <w:rPr>
          <w:lang w:eastAsia="en-US"/>
        </w:rPr>
        <w:t>výkonnost webu</w:t>
      </w:r>
      <w:r w:rsidR="00D56614">
        <w:rPr>
          <w:lang w:eastAsia="en-US"/>
        </w:rPr>
        <w:t xml:space="preserve"> lze dvěma způsoby – synteticky a </w:t>
      </w:r>
      <w:r w:rsidR="00634740">
        <w:rPr>
          <w:lang w:eastAsia="en-US"/>
        </w:rPr>
        <w:t>na reálných zařízeních návštěvníků.</w:t>
      </w:r>
      <w:r w:rsidR="004B101E">
        <w:rPr>
          <w:lang w:eastAsia="en-US"/>
        </w:rPr>
        <w:t xml:space="preserve"> </w:t>
      </w:r>
      <w:r w:rsidR="000554FF">
        <w:rPr>
          <w:lang w:eastAsia="en-US"/>
        </w:rPr>
        <w:t xml:space="preserve">Každý ze způsobů má své výhody a nevýhody, které </w:t>
      </w:r>
      <w:r w:rsidR="00E94768">
        <w:rPr>
          <w:lang w:eastAsia="en-US"/>
        </w:rPr>
        <w:t>jsou shrnuty v této podkapitole.</w:t>
      </w:r>
    </w:p>
    <w:p w14:paraId="149B9F84" w14:textId="1651AAD1" w:rsidR="00FA656B" w:rsidRDefault="00FA656B" w:rsidP="00FA656B">
      <w:pPr>
        <w:pStyle w:val="Nadpis3"/>
      </w:pPr>
      <w:bookmarkStart w:id="40" w:name="_Toc69471800"/>
      <w:r>
        <w:t>Syntetická měření</w:t>
      </w:r>
      <w:bookmarkEnd w:id="40"/>
    </w:p>
    <w:p w14:paraId="5612E260" w14:textId="72645DED" w:rsidR="009A6C9D" w:rsidRPr="009A6C9D" w:rsidRDefault="009F3828" w:rsidP="009A6C9D">
      <w:pPr>
        <w:rPr>
          <w:lang w:eastAsia="en-US"/>
        </w:rPr>
      </w:pPr>
      <w:r>
        <w:rPr>
          <w:lang w:eastAsia="en-US"/>
        </w:rPr>
        <w:t>Syntetické měření je nejčastěji používaná technika.</w:t>
      </w:r>
      <w:r w:rsidRPr="001E1816">
        <w:rPr>
          <w:lang w:eastAsia="en-US"/>
        </w:rPr>
        <w:t xml:space="preserve"> </w:t>
      </w:r>
      <w:r w:rsidR="001E1816" w:rsidRPr="001E1816">
        <w:rPr>
          <w:lang w:eastAsia="en-US"/>
        </w:rPr>
        <w:t xml:space="preserve">Na web </w:t>
      </w:r>
      <w:r>
        <w:rPr>
          <w:lang w:eastAsia="en-US"/>
        </w:rPr>
        <w:t>se obvykle pošle</w:t>
      </w:r>
      <w:r w:rsidR="001E1816" w:rsidRPr="001E1816">
        <w:rPr>
          <w:lang w:eastAsia="en-US"/>
        </w:rPr>
        <w:t xml:space="preserve"> robot, který simuluje reálného uživatele, jeho konkrétní prohlížeč, rozlišení, rychlost internetu a</w:t>
      </w:r>
      <w:r>
        <w:rPr>
          <w:lang w:eastAsia="en-US"/>
        </w:rPr>
        <w:t>td</w:t>
      </w:r>
      <w:r w:rsidR="001E1816" w:rsidRPr="001E1816">
        <w:rPr>
          <w:lang w:eastAsia="en-US"/>
        </w:rPr>
        <w:t>.</w:t>
      </w:r>
      <w:r>
        <w:rPr>
          <w:lang w:eastAsia="en-US"/>
        </w:rPr>
        <w:t xml:space="preserve"> Mezi nástroje</w:t>
      </w:r>
      <w:r w:rsidR="004D28C8">
        <w:rPr>
          <w:lang w:eastAsia="en-US"/>
        </w:rPr>
        <w:t xml:space="preserve">/stránky pracující na principu syntetických měření patří </w:t>
      </w:r>
      <w:proofErr w:type="spellStart"/>
      <w:r w:rsidR="001E1816" w:rsidRPr="001E1816">
        <w:rPr>
          <w:lang w:eastAsia="en-US"/>
        </w:rPr>
        <w:t>Lighthouse</w:t>
      </w:r>
      <w:proofErr w:type="spellEnd"/>
      <w:r w:rsidR="001E1816" w:rsidRPr="001E1816">
        <w:rPr>
          <w:lang w:eastAsia="en-US"/>
        </w:rPr>
        <w:t xml:space="preserve">, </w:t>
      </w:r>
      <w:proofErr w:type="spellStart"/>
      <w:r w:rsidR="001E1816" w:rsidRPr="001E1816">
        <w:rPr>
          <w:lang w:eastAsia="en-US"/>
        </w:rPr>
        <w:t>PageSpeed</w:t>
      </w:r>
      <w:proofErr w:type="spellEnd"/>
      <w:r w:rsidR="001E1816" w:rsidRPr="001E1816">
        <w:rPr>
          <w:lang w:eastAsia="en-US"/>
        </w:rPr>
        <w:t xml:space="preserve"> </w:t>
      </w:r>
      <w:proofErr w:type="spellStart"/>
      <w:r w:rsidR="001E1816" w:rsidRPr="001E1816">
        <w:rPr>
          <w:lang w:eastAsia="en-US"/>
        </w:rPr>
        <w:t>Insights</w:t>
      </w:r>
      <w:proofErr w:type="spellEnd"/>
      <w:r w:rsidR="001E1816" w:rsidRPr="001E1816">
        <w:rPr>
          <w:lang w:eastAsia="en-US"/>
        </w:rPr>
        <w:t>, WebpageTest.org</w:t>
      </w:r>
      <w:r w:rsidR="00200E1A">
        <w:rPr>
          <w:lang w:eastAsia="en-US"/>
        </w:rPr>
        <w:t xml:space="preserve">, </w:t>
      </w:r>
      <w:r w:rsidR="00DD2FF5">
        <w:rPr>
          <w:lang w:eastAsia="en-US"/>
        </w:rPr>
        <w:t>P</w:t>
      </w:r>
      <w:r w:rsidR="00200E1A">
        <w:rPr>
          <w:lang w:eastAsia="en-US"/>
        </w:rPr>
        <w:t>agespeed.cz a další</w:t>
      </w:r>
      <w:commentRangeStart w:id="41"/>
      <w:ins w:id="42" w:author="Stanislav Vojíř" w:date="2021-03-24T00:26:00Z">
        <w:r w:rsidR="007B561E">
          <w:rPr>
            <w:lang w:eastAsia="en-US"/>
          </w:rPr>
          <w:t>.</w:t>
        </w:r>
      </w:ins>
      <w:r w:rsidR="00FB47C4">
        <w:rPr>
          <w:lang w:eastAsia="en-US"/>
        </w:rPr>
        <w:t xml:space="preserve"> </w:t>
      </w:r>
      <w:r w:rsidR="00853446">
        <w:rPr>
          <w:lang w:eastAsia="en-US"/>
        </w:rPr>
        <w:fldChar w:fldCharType="begin"/>
      </w:r>
      <w:r w:rsidR="00A173AA">
        <w:rPr>
          <w:lang w:eastAsia="en-US"/>
        </w:rPr>
        <w:instrText xml:space="preserve"> ADDIN ZOTERO_ITEM CSL_CITATION {"citationID":"xcI5bK8D","properties":{"formattedCitation":"(Mich\\uc0\\u225{}lek, 2019e)","plainCitation":"(Michálek, 2019e)","noteIndex":0},"citationItems":[{"id":5,"uris":["http://zotero.org/users/local/drXuekKW/items/8IQQZYRW"],"uri":["http://zotero.org/users/local/drXuekKW/items/8IQQZYRW"],"itemData":{"id":5,"type":"webpage","abstract":"Nově přepsaný text příručky. Syntetická měření, RUM a vysvětlení spousty zkratek: TTFB, DCL, FP, FCP…","container-title":"Vzhůru dolů","language":"cs","note":"source: www.vzhurudolu.cz","title":"Me­t­ri­ky rych­los­ti webů: Prů­vod­ce s de­tail­ním vy­svět­le­ním","title-short":"Me­t­ri­ky rych­los­ti webů","URL":"https://www.vzhurudolu.cz/prirucka/metriky-rychlosti","author":[{"family":"Michálek","given":"Martin"}],"accessed":{"date-parts":[["2020",8,1]]},"issued":{"date-parts":[["2019"]],"season":"4"}}}],"schema":"https://github.com/citation-style-language/schema/raw/master/csl-citation.json"} </w:instrText>
      </w:r>
      <w:r w:rsidR="00853446">
        <w:rPr>
          <w:lang w:eastAsia="en-US"/>
        </w:rPr>
        <w:fldChar w:fldCharType="separate"/>
      </w:r>
      <w:r w:rsidR="00A173AA" w:rsidRPr="00A173AA">
        <w:t>(Michálek, 2019e)</w:t>
      </w:r>
      <w:r w:rsidR="00853446">
        <w:rPr>
          <w:lang w:eastAsia="en-US"/>
        </w:rPr>
        <w:fldChar w:fldCharType="end"/>
      </w:r>
      <w:commentRangeEnd w:id="41"/>
      <w:r w:rsidR="007B561E">
        <w:rPr>
          <w:rStyle w:val="Odkaznakoment"/>
          <w:rFonts w:asciiTheme="minorHAnsi" w:eastAsiaTheme="minorHAnsi" w:hAnsiTheme="minorHAnsi" w:cstheme="minorBidi"/>
          <w:lang w:eastAsia="en-US"/>
          <w14:numForm w14:val="lining"/>
        </w:rPr>
        <w:commentReference w:id="41"/>
      </w:r>
      <w:del w:id="43" w:author="Stanislav Vojíř" w:date="2021-03-24T00:26:00Z">
        <w:r w:rsidR="001E1816" w:rsidRPr="001E1816" w:rsidDel="007B561E">
          <w:rPr>
            <w:lang w:eastAsia="en-US"/>
          </w:rPr>
          <w:delText>.</w:delText>
        </w:r>
      </w:del>
      <w:r w:rsidR="000554FF">
        <w:rPr>
          <w:lang w:eastAsia="en-US"/>
        </w:rPr>
        <w:t xml:space="preserve"> Syntetická měření mají výhodu v reprodukovatelnosti měření a v okamžité odezvě na nové změny ve stránce.</w:t>
      </w:r>
      <w:r w:rsidR="006F5D39">
        <w:rPr>
          <w:lang w:eastAsia="en-US"/>
        </w:rPr>
        <w:t xml:space="preserve"> Nevýhodou může být nepřesná emulace pomalejších zařízení a nutnost specifik</w:t>
      </w:r>
      <w:r w:rsidR="00BA212E">
        <w:rPr>
          <w:lang w:eastAsia="en-US"/>
        </w:rPr>
        <w:t>ace</w:t>
      </w:r>
      <w:r w:rsidR="006F5D39">
        <w:rPr>
          <w:lang w:eastAsia="en-US"/>
        </w:rPr>
        <w:t xml:space="preserve"> zařízení, na kterých bude aplikace testována</w:t>
      </w:r>
      <w:r w:rsidR="001C1C4A">
        <w:rPr>
          <w:lang w:eastAsia="en-US"/>
        </w:rPr>
        <w:t>.</w:t>
      </w:r>
    </w:p>
    <w:p w14:paraId="31433AE9" w14:textId="6F8868D3" w:rsidR="00FA656B" w:rsidRDefault="00FA656B" w:rsidP="00FA656B">
      <w:pPr>
        <w:pStyle w:val="Nadpis3"/>
      </w:pPr>
      <w:bookmarkStart w:id="44" w:name="_Toc69471801"/>
      <w:r>
        <w:t>Měření reálných uživatelů</w:t>
      </w:r>
      <w:r w:rsidR="00056DCF">
        <w:t xml:space="preserve"> (</w:t>
      </w:r>
      <w:commentRangeStart w:id="45"/>
      <w:r w:rsidR="00056DCF">
        <w:t>RUM</w:t>
      </w:r>
      <w:r w:rsidR="002664F0">
        <w:t xml:space="preserve"> </w:t>
      </w:r>
      <w:commentRangeEnd w:id="45"/>
      <w:r w:rsidR="00F63460">
        <w:rPr>
          <w:rStyle w:val="Odkaznakoment"/>
          <w:rFonts w:asciiTheme="minorHAnsi" w:eastAsiaTheme="minorHAnsi" w:hAnsiTheme="minorHAnsi" w:cstheme="minorBidi"/>
          <w:b w:val="0"/>
        </w:rPr>
        <w:commentReference w:id="45"/>
      </w:r>
      <w:r w:rsidR="00EC3383">
        <w:t xml:space="preserve">= </w:t>
      </w:r>
      <w:r w:rsidR="008B7025">
        <w:t>Real user monitoring</w:t>
      </w:r>
      <w:r w:rsidR="00056DCF">
        <w:t>)</w:t>
      </w:r>
      <w:bookmarkEnd w:id="44"/>
    </w:p>
    <w:p w14:paraId="2D8A5F16" w14:textId="5FFEB8DC" w:rsidR="00152FC4" w:rsidRDefault="00A173AA" w:rsidP="00152FC4">
      <w:pPr>
        <w:rPr>
          <w:lang w:eastAsia="en-US"/>
        </w:rPr>
      </w:pPr>
      <w:r>
        <w:rPr>
          <w:lang w:eastAsia="en-US"/>
        </w:rPr>
        <w:t xml:space="preserve">Měření reálných uživatelů je </w:t>
      </w:r>
      <w:commentRangeStart w:id="46"/>
      <w:r>
        <w:rPr>
          <w:lang w:eastAsia="en-US"/>
        </w:rPr>
        <w:t>d</w:t>
      </w:r>
      <w:r w:rsidR="00152FC4">
        <w:rPr>
          <w:lang w:eastAsia="en-US"/>
        </w:rPr>
        <w:t xml:space="preserve">aleko lepší </w:t>
      </w:r>
      <w:commentRangeEnd w:id="46"/>
      <w:r w:rsidR="00C011E2">
        <w:rPr>
          <w:rStyle w:val="Odkaznakoment"/>
          <w:rFonts w:asciiTheme="minorHAnsi" w:eastAsiaTheme="minorHAnsi" w:hAnsiTheme="minorHAnsi" w:cstheme="minorBidi"/>
          <w:lang w:eastAsia="en-US"/>
          <w14:numForm w14:val="lining"/>
        </w:rPr>
        <w:commentReference w:id="46"/>
      </w:r>
      <w:r w:rsidR="00152FC4">
        <w:rPr>
          <w:lang w:eastAsia="en-US"/>
        </w:rPr>
        <w:t>metodika. Do stránky s</w:t>
      </w:r>
      <w:r w:rsidR="004415DB">
        <w:rPr>
          <w:lang w:eastAsia="en-US"/>
        </w:rPr>
        <w:t>e</w:t>
      </w:r>
      <w:r w:rsidR="00152FC4">
        <w:rPr>
          <w:lang w:eastAsia="en-US"/>
        </w:rPr>
        <w:t xml:space="preserve"> obvykle vloží skript, který měří reálné uživatele</w:t>
      </w:r>
      <w:r w:rsidR="009E6FC2">
        <w:rPr>
          <w:lang w:eastAsia="en-US"/>
        </w:rPr>
        <w:t xml:space="preserve"> aplikace</w:t>
      </w:r>
      <w:r w:rsidR="00152FC4">
        <w:rPr>
          <w:lang w:eastAsia="en-US"/>
        </w:rPr>
        <w:t xml:space="preserve">. </w:t>
      </w:r>
      <w:r w:rsidR="006C0401">
        <w:rPr>
          <w:lang w:eastAsia="en-US"/>
        </w:rPr>
        <w:t>Některé</w:t>
      </w:r>
      <w:r w:rsidR="00152FC4">
        <w:rPr>
          <w:lang w:eastAsia="en-US"/>
        </w:rPr>
        <w:t xml:space="preserve"> analytické nástroje to už dnes umí, jen jsou nastavené spíše na velké weby a firmy</w:t>
      </w:r>
      <w:r w:rsidR="006C0401">
        <w:rPr>
          <w:lang w:eastAsia="en-US"/>
        </w:rPr>
        <w:t>. Obvykle jsou také velmi nákladné</w:t>
      </w:r>
      <w:r w:rsidR="00F334B1">
        <w:rPr>
          <w:lang w:eastAsia="en-US"/>
        </w:rPr>
        <w:t xml:space="preserve"> </w:t>
      </w:r>
      <w:commentRangeStart w:id="47"/>
      <w:r w:rsidR="00F334B1">
        <w:rPr>
          <w:lang w:eastAsia="en-US"/>
        </w:rPr>
        <w:fldChar w:fldCharType="begin"/>
      </w:r>
      <w:r w:rsidR="00F334B1">
        <w:rPr>
          <w:lang w:eastAsia="en-US"/>
        </w:rPr>
        <w:instrText xml:space="preserve"> ADDIN ZOTERO_ITEM CSL_CITATION {"citationID":"OZBuUIZx","properties":{"formattedCitation":"(Mich\\uc0\\u225{}lek, 2019e)","plainCitation":"(Michálek, 2019e)","noteIndex":0},"citationItems":[{"id":5,"uris":["http://zotero.org/users/local/drXuekKW/items/8IQQZYRW"],"uri":["http://zotero.org/users/local/drXuekKW/items/8IQQZYRW"],"itemData":{"id":5,"type":"webpage","abstract":"Nově přepsaný text příručky. Syntetická měření, RUM a vysvětlení spousty zkratek: TTFB, DCL, FP, FCP…","container-title":"Vzhůru dolů","language":"cs","note":"source: www.vzhurudolu.cz","title":"Me­t­ri­ky rych­los­ti webů: Prů­vod­ce s de­tail­ním vy­svět­le­ním","title-short":"Me­t­ri­ky rych­los­ti webů","URL":"https://www.vzhurudolu.cz/prirucka/metriky-rychlosti","author":[{"family":"Michálek","given":"Martin"}],"accessed":{"date-parts":[["2020",8,1]]},"issued":{"date-parts":[["2019"]],"season":"4"}}}],"schema":"https://github.com/citation-style-language/schema/raw/master/csl-citation.json"} </w:instrText>
      </w:r>
      <w:r w:rsidR="00F334B1">
        <w:rPr>
          <w:lang w:eastAsia="en-US"/>
        </w:rPr>
        <w:fldChar w:fldCharType="separate"/>
      </w:r>
      <w:r w:rsidR="00F334B1" w:rsidRPr="00DE31F1">
        <w:t>(Michálek, 2019e)</w:t>
      </w:r>
      <w:r w:rsidR="00F334B1">
        <w:rPr>
          <w:lang w:eastAsia="en-US"/>
        </w:rPr>
        <w:fldChar w:fldCharType="end"/>
      </w:r>
      <w:r w:rsidR="00152FC4">
        <w:rPr>
          <w:lang w:eastAsia="en-US"/>
        </w:rPr>
        <w:t>.</w:t>
      </w:r>
      <w:commentRangeEnd w:id="47"/>
      <w:r w:rsidR="00FA0CFC">
        <w:rPr>
          <w:rStyle w:val="Odkaznakoment"/>
          <w:rFonts w:asciiTheme="minorHAnsi" w:eastAsiaTheme="minorHAnsi" w:hAnsiTheme="minorHAnsi" w:cstheme="minorBidi"/>
          <w:lang w:eastAsia="en-US"/>
          <w14:numForm w14:val="lining"/>
        </w:rPr>
        <w:commentReference w:id="47"/>
      </w:r>
    </w:p>
    <w:p w14:paraId="60D1F4D1" w14:textId="32B67C47" w:rsidR="00FA656B" w:rsidRPr="00FA656B" w:rsidRDefault="008F24F4" w:rsidP="00FA656B">
      <w:pPr>
        <w:rPr>
          <w:color w:val="FF0000"/>
          <w:lang w:eastAsia="en-US"/>
        </w:rPr>
      </w:pPr>
      <w:r>
        <w:rPr>
          <w:lang w:eastAsia="en-US"/>
        </w:rPr>
        <w:t xml:space="preserve">U většiny webů RUM metriky zobrazí i </w:t>
      </w:r>
      <w:proofErr w:type="spellStart"/>
      <w:r>
        <w:rPr>
          <w:lang w:eastAsia="en-US"/>
        </w:rPr>
        <w:t>PageSpeed</w:t>
      </w:r>
      <w:proofErr w:type="spellEnd"/>
      <w:r>
        <w:rPr>
          <w:lang w:eastAsia="en-US"/>
        </w:rPr>
        <w:t xml:space="preserve"> </w:t>
      </w:r>
      <w:proofErr w:type="spellStart"/>
      <w:r>
        <w:rPr>
          <w:lang w:eastAsia="en-US"/>
        </w:rPr>
        <w:t>Insights</w:t>
      </w:r>
      <w:proofErr w:type="spellEnd"/>
      <w:r>
        <w:rPr>
          <w:lang w:eastAsia="en-US"/>
        </w:rPr>
        <w:t xml:space="preserve"> – z veřejné databáze Chrome UX Report (</w:t>
      </w:r>
      <w:proofErr w:type="spellStart"/>
      <w:r>
        <w:rPr>
          <w:lang w:eastAsia="en-US"/>
        </w:rPr>
        <w:t>CrUX</w:t>
      </w:r>
      <w:proofErr w:type="spellEnd"/>
      <w:r>
        <w:rPr>
          <w:lang w:eastAsia="en-US"/>
        </w:rPr>
        <w:t xml:space="preserve">). </w:t>
      </w:r>
      <w:r w:rsidR="004E1DE0">
        <w:rPr>
          <w:lang w:eastAsia="en-US"/>
        </w:rPr>
        <w:t xml:space="preserve">Sbírat tyto data od uživatelů umí také </w:t>
      </w:r>
      <w:proofErr w:type="spellStart"/>
      <w:r w:rsidR="004E1DE0">
        <w:rPr>
          <w:lang w:eastAsia="en-US"/>
        </w:rPr>
        <w:t>SpeedCurve</w:t>
      </w:r>
      <w:proofErr w:type="spellEnd"/>
      <w:r w:rsidR="004E1DE0">
        <w:rPr>
          <w:lang w:eastAsia="en-US"/>
        </w:rPr>
        <w:t xml:space="preserve">, jedná se ale o nákladnou službu. </w:t>
      </w:r>
      <w:r w:rsidR="00C13C3B">
        <w:rPr>
          <w:lang w:eastAsia="en-US"/>
        </w:rPr>
        <w:t xml:space="preserve">Další možností je použít knihovnu </w:t>
      </w:r>
      <w:proofErr w:type="spellStart"/>
      <w:r w:rsidR="00A26FBF">
        <w:rPr>
          <w:lang w:eastAsia="en-US"/>
        </w:rPr>
        <w:t>javascriptovou</w:t>
      </w:r>
      <w:proofErr w:type="spellEnd"/>
      <w:r w:rsidR="00A26FBF">
        <w:rPr>
          <w:lang w:eastAsia="en-US"/>
        </w:rPr>
        <w:t xml:space="preserve"> knihovnu </w:t>
      </w:r>
      <w:commentRangeStart w:id="48"/>
      <w:r w:rsidR="00C13C3B">
        <w:rPr>
          <w:lang w:eastAsia="en-US"/>
        </w:rPr>
        <w:t>web-</w:t>
      </w:r>
      <w:proofErr w:type="spellStart"/>
      <w:r w:rsidR="00C13C3B">
        <w:rPr>
          <w:lang w:eastAsia="en-US"/>
        </w:rPr>
        <w:t>vitals</w:t>
      </w:r>
      <w:proofErr w:type="spellEnd"/>
      <w:r w:rsidR="00A26FBF">
        <w:rPr>
          <w:lang w:eastAsia="en-US"/>
        </w:rPr>
        <w:t xml:space="preserve"> </w:t>
      </w:r>
      <w:commentRangeEnd w:id="48"/>
      <w:r w:rsidR="0014265A">
        <w:rPr>
          <w:rStyle w:val="Odkaznakoment"/>
          <w:rFonts w:asciiTheme="minorHAnsi" w:eastAsiaTheme="minorHAnsi" w:hAnsiTheme="minorHAnsi" w:cstheme="minorBidi"/>
          <w:lang w:eastAsia="en-US"/>
          <w14:numForm w14:val="lining"/>
        </w:rPr>
        <w:lastRenderedPageBreak/>
        <w:commentReference w:id="48"/>
      </w:r>
      <w:r w:rsidR="00A26FBF">
        <w:rPr>
          <w:lang w:eastAsia="en-US"/>
        </w:rPr>
        <w:fldChar w:fldCharType="begin"/>
      </w:r>
      <w:r w:rsidR="00A43384">
        <w:rPr>
          <w:lang w:eastAsia="en-US"/>
        </w:rPr>
        <w:instrText xml:space="preserve"> ADDIN ZOTERO_ITEM CSL_CITATION {"citationID":"LbkuzO9Z","properties":{"formattedCitation":"(Google LLC, 2021b)","plainCitation":"(Google LLC, 2021b)","noteIndex":0},"citationItems":[{"id":135,"uris":["http://zotero.org/users/local/drXuekKW/items/U6ZYRLWV"],"uri":["http://zotero.org/users/local/drXuekKW/items/U6ZYRLWV"],"itemData":{"id":135,"type":"book","abstract":"Essential metrics for a healthy site. Contribute to GoogleChrome/web-vitals development by creating an account on GitHub.","genre":"JavaScript","note":"original-date: 2020-03-23T18:31:05Z","publisher":"GoogleChrome","source":"GitHub","title":"GoogleChrome/web-vitals","URL":"https://github.com/GoogleChrome/web-vitals","author":[{"family":"Google LLC","given":""}],"accessed":{"date-parts":[["2021",3,14]]},"issued":{"date-parts":[["2021",3,13]]}}}],"schema":"https://github.com/citation-style-language/schema/raw/master/csl-citation.json"} </w:instrText>
      </w:r>
      <w:r w:rsidR="00A26FBF">
        <w:rPr>
          <w:lang w:eastAsia="en-US"/>
        </w:rPr>
        <w:fldChar w:fldCharType="separate"/>
      </w:r>
      <w:r w:rsidR="00A43384">
        <w:rPr>
          <w:noProof/>
          <w:lang w:eastAsia="en-US"/>
        </w:rPr>
        <w:t>(Google LLC, 2021b)</w:t>
      </w:r>
      <w:r w:rsidR="00A26FBF">
        <w:rPr>
          <w:lang w:eastAsia="en-US"/>
        </w:rPr>
        <w:fldChar w:fldCharType="end"/>
      </w:r>
      <w:r w:rsidR="002E0CA2">
        <w:rPr>
          <w:lang w:eastAsia="en-US"/>
        </w:rPr>
        <w:t>,</w:t>
      </w:r>
      <w:r w:rsidR="00AE6104">
        <w:rPr>
          <w:lang w:eastAsia="en-US"/>
        </w:rPr>
        <w:t xml:space="preserve"> která umožní zaznamenat metriky v prohlížečích. Jejich</w:t>
      </w:r>
      <w:r w:rsidR="002E0CA2">
        <w:rPr>
          <w:lang w:eastAsia="en-US"/>
        </w:rPr>
        <w:t xml:space="preserve"> sbírání</w:t>
      </w:r>
      <w:r w:rsidR="009A4EAA">
        <w:rPr>
          <w:lang w:eastAsia="en-US"/>
        </w:rPr>
        <w:t>,</w:t>
      </w:r>
      <w:r w:rsidR="002E0CA2">
        <w:rPr>
          <w:lang w:eastAsia="en-US"/>
        </w:rPr>
        <w:t xml:space="preserve"> ukládání</w:t>
      </w:r>
      <w:r w:rsidR="009A4EAA">
        <w:rPr>
          <w:lang w:eastAsia="en-US"/>
        </w:rPr>
        <w:t xml:space="preserve"> a vyhodnocování</w:t>
      </w:r>
      <w:r w:rsidR="002E0CA2">
        <w:rPr>
          <w:lang w:eastAsia="en-US"/>
        </w:rPr>
        <w:t xml:space="preserve"> je již ale potřeba vyřešit </w:t>
      </w:r>
      <w:r w:rsidR="009A4EAA">
        <w:rPr>
          <w:lang w:eastAsia="en-US"/>
        </w:rPr>
        <w:t>svépomocí</w:t>
      </w:r>
      <w:r w:rsidR="002E0CA2">
        <w:rPr>
          <w:lang w:eastAsia="en-US"/>
        </w:rPr>
        <w:t>.</w:t>
      </w:r>
    </w:p>
    <w:p w14:paraId="786B7549" w14:textId="14000BD0" w:rsidR="00A443D8" w:rsidRDefault="008363D0" w:rsidP="007F7454">
      <w:pPr>
        <w:pStyle w:val="Nadpis2"/>
      </w:pPr>
      <w:bookmarkStart w:id="49" w:name="_Toc69471802"/>
      <w:r>
        <w:t>Metriky měření</w:t>
      </w:r>
      <w:bookmarkEnd w:id="49"/>
    </w:p>
    <w:p w14:paraId="4935B6A4" w14:textId="0AE9E594" w:rsidR="00E633F2" w:rsidRDefault="00E633F2" w:rsidP="000210BF">
      <w:r>
        <w:t xml:space="preserve">Seznam metrik </w:t>
      </w:r>
      <w:r w:rsidR="00D65D1D">
        <w:t xml:space="preserve">zahrnutých do této teoretické analýzy je čerpán hlavně z </w:t>
      </w:r>
      <w:r w:rsidR="00B04573">
        <w:fldChar w:fldCharType="begin"/>
      </w:r>
      <w:r w:rsidR="00693CFD">
        <w:instrText xml:space="preserve"> ADDIN ZOTERO_ITEM CSL_CITATION {"citationID":"iTBHUZMt","properties":{"formattedCitation":"(Mich\\uc0\\u225{}lek, 2019e)","plainCitation":"(Michálek, 2019e)","noteIndex":0},"citationItems":[{"id":5,"uris":["http://zotero.org/users/local/drXuekKW/items/8IQQZYRW"],"uri":["http://zotero.org/users/local/drXuekKW/items/8IQQZYRW"],"itemData":{"id":5,"type":"webpage","abstract":"Nově přepsaný text příručky. Syntetická měření, RUM a vysvětlení spousty zkratek: TTFB, DCL, FP, FCP…","container-title":"Vzhůru dolů","language":"cs","note":"source: www.vzhurudolu.cz","title":"Me­t­ri­ky rych­los­ti webů: Prů­vod­ce s de­tail­ním vy­svět­le­ním","title-short":"Me­t­ri­ky rych­los­ti webů","URL":"https://www.vzhurudolu.cz/prirucka/metriky-rychlosti","author":[{"family":"Michálek","given":"Martin"}],"accessed":{"date-parts":[["2020",8,1]]},"issued":{"date-parts":[["2019"]],"season":"4"}}}],"schema":"https://github.com/citation-style-language/schema/raw/master/csl-citation.json"} </w:instrText>
      </w:r>
      <w:r w:rsidR="00B04573">
        <w:fldChar w:fldCharType="separate"/>
      </w:r>
      <w:r w:rsidR="00693CFD" w:rsidRPr="00693CFD">
        <w:t>(Michálek, 2019e)</w:t>
      </w:r>
      <w:r w:rsidR="00B04573">
        <w:fldChar w:fldCharType="end"/>
      </w:r>
      <w:r w:rsidR="00693CFD">
        <w:t>.</w:t>
      </w:r>
    </w:p>
    <w:p w14:paraId="4BC9D3DD" w14:textId="3028B21B" w:rsidR="000210BF" w:rsidRDefault="000210BF" w:rsidP="000210BF">
      <w:r>
        <w:t xml:space="preserve">Nejdůležitějšími metrikami, podle kterých budou primárně měřeny i aplikace v této práci, budou metriky tzv. </w:t>
      </w:r>
      <w:proofErr w:type="spellStart"/>
      <w:r>
        <w:t>Core</w:t>
      </w:r>
      <w:proofErr w:type="spellEnd"/>
      <w:r>
        <w:t xml:space="preserve"> web </w:t>
      </w:r>
      <w:proofErr w:type="spellStart"/>
      <w:r>
        <w:t>vitals</w:t>
      </w:r>
      <w:proofErr w:type="spellEnd"/>
      <w:r>
        <w:t>, kterými jsou LCP, FID</w:t>
      </w:r>
      <w:del w:id="50" w:author="Stanislav Vojíř" w:date="2021-03-24T00:35:00Z">
        <w:r w:rsidDel="00D969BE">
          <w:delText xml:space="preserve">, </w:delText>
        </w:r>
      </w:del>
      <w:ins w:id="51" w:author="Stanislav Vojíř" w:date="2021-03-24T00:35:00Z">
        <w:r w:rsidR="00D969BE">
          <w:t xml:space="preserve"> a </w:t>
        </w:r>
      </w:ins>
      <w:r>
        <w:t xml:space="preserve">CLS  </w:t>
      </w:r>
      <w:del w:id="52" w:author="Stanislav Vojíř" w:date="2021-03-24T00:35:00Z">
        <w:r w:rsidDel="00327768">
          <w:fldChar w:fldCharType="begin"/>
        </w:r>
        <w:r w:rsidR="009F30CB" w:rsidDel="00327768">
          <w:delInstrText xml:space="preserve"> ADDIN ZOTERO_ITEM CSL_CITATION {"citationID":"SB95yTgU","properties":{"formattedCitation":"(Google LLC, 2020e)","plainCitation":"(Google LLC, 2020e)","noteIndex":0},"citationItems":[{"id":3,"uris":["http://zotero.org/users/local/drXuekKW/items/YKDVKMTD"],"uri":["http://zotero.org/users/local/drXuekKW/items/YKDVKMTD"],"itemData":{"id":3,"type":"webpage","title":"Web Vitals","URL":"https://web.dev/vitals/","author":[{"literal":"Google LLC"}],"accessed":{"date-parts":[["2020",8,1]]},"issued":{"date-parts":[["2020"]],"season":"8"}}}],"schema":"https://github.com/citation-style-language/schema/raw/master/csl-citation.json"} </w:delInstrText>
        </w:r>
        <w:r w:rsidDel="00327768">
          <w:fldChar w:fldCharType="separate"/>
        </w:r>
        <w:r w:rsidR="009F30CB" w:rsidDel="00327768">
          <w:rPr>
            <w:rFonts w:ascii="Georgia"/>
          </w:rPr>
          <w:delText>(Google LLC, 2020e)</w:delText>
        </w:r>
        <w:r w:rsidDel="00327768">
          <w:fldChar w:fldCharType="end"/>
        </w:r>
        <w:r w:rsidR="004C2E04" w:rsidDel="00327768">
          <w:delText xml:space="preserve">, </w:delText>
        </w:r>
      </w:del>
      <w:ins w:id="53" w:author="Stanislav Vojíř" w:date="2021-03-24T00:35:00Z">
        <w:r w:rsidR="00327768">
          <w:fldChar w:fldCharType="begin"/>
        </w:r>
        <w:r w:rsidR="00327768">
          <w:instrText xml:space="preserve"> ADDIN ZOTERO_ITEM CSL_CITATION {"citationID":"SB95yTgU","properties":{"formattedCitation":"(Google LLC, 2020e)","plainCitation":"(Google LLC, 2020e)","noteIndex":0},"citationItems":[{"id":3,"uris":["http://zotero.org/users/local/drXuekKW/items/YKDVKMTD"],"uri":["http://zotero.org/users/local/drXuekKW/items/YKDVKMTD"],"itemData":{"id":3,"type":"webpage","title":"Web Vitals","URL":"https://web.dev/vitals/","author":[{"literal":"Google LLC"}],"accessed":{"date-parts":[["2020",8,1]]},"issued":{"date-parts":[["2020"]],"season":"8"}}}],"schema":"https://github.com/citation-style-language/schema/raw/master/csl-citation.json"} </w:instrText>
        </w:r>
        <w:r w:rsidR="00327768">
          <w:fldChar w:fldCharType="separate"/>
        </w:r>
        <w:r w:rsidR="00327768">
          <w:rPr>
            <w:rFonts w:ascii="Georgia"/>
          </w:rPr>
          <w:t>(Google LLC, 2020e)</w:t>
        </w:r>
        <w:r w:rsidR="00327768">
          <w:fldChar w:fldCharType="end"/>
        </w:r>
        <w:r w:rsidR="00327768">
          <w:t xml:space="preserve"> a </w:t>
        </w:r>
      </w:ins>
      <w:r w:rsidR="003F7A58">
        <w:t>popř</w:t>
      </w:r>
      <w:r w:rsidR="004C2E04">
        <w:t>.</w:t>
      </w:r>
      <w:ins w:id="54" w:author="Stanislav Vojíř" w:date="2021-03-24T00:35:00Z">
        <w:r w:rsidR="00327768">
          <w:t xml:space="preserve"> také</w:t>
        </w:r>
      </w:ins>
      <w:r w:rsidR="004C2E04">
        <w:t xml:space="preserve"> </w:t>
      </w:r>
      <w:proofErr w:type="spellStart"/>
      <w:r w:rsidR="004C2E04">
        <w:t>Lighthouse</w:t>
      </w:r>
      <w:proofErr w:type="spellEnd"/>
      <w:r w:rsidR="004C2E04">
        <w:t xml:space="preserve"> performance </w:t>
      </w:r>
      <w:proofErr w:type="spellStart"/>
      <w:r w:rsidR="004C2E04">
        <w:t>score</w:t>
      </w:r>
      <w:proofErr w:type="spellEnd"/>
      <w:r w:rsidR="004C2E04">
        <w:t xml:space="preserve">, které by mělo být syntetickou obdobou těchto </w:t>
      </w:r>
      <w:proofErr w:type="spellStart"/>
      <w:r w:rsidR="004C2E04">
        <w:t>core</w:t>
      </w:r>
      <w:proofErr w:type="spellEnd"/>
      <w:r w:rsidR="004C2E04">
        <w:t xml:space="preserve"> web </w:t>
      </w:r>
      <w:proofErr w:type="spellStart"/>
      <w:r w:rsidR="004C2E04">
        <w:t>vitals</w:t>
      </w:r>
      <w:proofErr w:type="spellEnd"/>
      <w:r>
        <w:t>. Tato kombinace metrik by měla co nejvěrohodněji reprezentovat výkonnost webu z uživatelského hlediska</w:t>
      </w:r>
      <w:ins w:id="55" w:author="Stanislav Vojíř" w:date="2021-03-24T00:35:00Z">
        <w:r w:rsidR="004B2479">
          <w:t>.</w:t>
        </w:r>
      </w:ins>
      <w:r>
        <w:t xml:space="preserve"> </w:t>
      </w:r>
      <w:r>
        <w:fldChar w:fldCharType="begin"/>
      </w:r>
      <w:r w:rsidR="009F30CB">
        <w:instrText xml:space="preserve"> ADDIN ZOTERO_ITEM CSL_CITATION {"citationID":"wNLQOr1L","properties":{"formattedCitation":"(Google LLC, 2020d)","plainCitation":"(Google LLC, 2020d)","noteIndex":0},"citationItems":[{"id":61,"uris":["http://zotero.org/users/local/drXuekKW/items/7EGK4VC9"],"uri":["http://zotero.org/users/local/drXuekKW/items/7EGK4VC9"],"itemData":{"id":61,"type":"post-weblog","abstract":"Web Vitals  is an initiative by Google to help business owners, marketers and developers alike identify opportunities to improve user exp...","container-title":"Chromium Blog","language":"en","title":"The Science Behind Web Vitals","URL":"https://blog.chromium.org/2020/05/the-science-behind-web-vitals.html","author":[{"family":"Google LLC","given":""}],"accessed":{"date-parts":[["2020",11,2]]},"issued":{"date-parts":[["2020",5,21]]}}}],"schema":"https://github.com/citation-style-language/schema/raw/master/csl-citation.json"} </w:instrText>
      </w:r>
      <w:r>
        <w:fldChar w:fldCharType="separate"/>
      </w:r>
      <w:r w:rsidR="009F30CB">
        <w:t xml:space="preserve">(Google LLC, </w:t>
      </w:r>
      <w:proofErr w:type="gramStart"/>
      <w:r w:rsidR="009F30CB">
        <w:t>2020d</w:t>
      </w:r>
      <w:proofErr w:type="gramEnd"/>
      <w:r w:rsidR="009F30CB">
        <w:t>)</w:t>
      </w:r>
      <w:r>
        <w:fldChar w:fldCharType="end"/>
      </w:r>
      <w:del w:id="56" w:author="Stanislav Vojíř" w:date="2021-03-24T00:36:00Z">
        <w:r w:rsidDel="004B2479">
          <w:delText>.</w:delText>
        </w:r>
      </w:del>
      <w:r>
        <w:t xml:space="preserve"> Kromě toho také bude Google od příštího roku ve svém vyhledávacím algoritmu tyto metriky zohledňovat a zvýhodňovat weby, které dosahují v těchto metrikách nižších hodnot</w:t>
      </w:r>
      <w:ins w:id="57" w:author="Stanislav Vojíř" w:date="2021-03-24T00:36:00Z">
        <w:r w:rsidR="004B2479">
          <w:t>.</w:t>
        </w:r>
      </w:ins>
      <w:r>
        <w:t xml:space="preserve"> </w:t>
      </w:r>
      <w:r>
        <w:fldChar w:fldCharType="begin"/>
      </w:r>
      <w:r>
        <w:instrText xml:space="preserve"> ADDIN ZOTERO_ITEM CSL_CITATION {"citationID":"UV14gAHD","properties":{"formattedCitation":"(Subramanian\\uc0\\u8206{}, 2020)","plainCitation":"(Subramanian‎, 2020)","noteIndex":0},"citationItems":[{"id":14,"uris":["http://zotero.org/users/local/drXuekKW/items/VK7JZBCD"],"uri":["http://zotero.org/users/local/drXuekKW/items/VK7JZBCD"],"itemData":{"id":14,"type":"post-weblog","abstract":"We’re introducing page experience as a new ranking signal that provides a holistic picture of the quality of a user’s experience on a web page.","container-title":"Official Google Webmaster Central Blog","language":"en","title":"Evaluating page experience for a better web","URL":"https://webmasters.googleblog.com/2020/05/evaluating-page-experience.html","author":[{"family":"Subramanian‎","given":"Sowmya"}],"accessed":{"date-parts":[["2020",8,18]]},"issued":{"date-parts":[["2020",5]]}}}],"schema":"https://github.com/citation-style-language/schema/raw/master/csl-citation.json"} </w:instrText>
      </w:r>
      <w:r>
        <w:fldChar w:fldCharType="separate"/>
      </w:r>
      <w:r w:rsidR="001B6D44" w:rsidRPr="001B6D44">
        <w:t>(</w:t>
      </w:r>
      <w:proofErr w:type="spellStart"/>
      <w:r w:rsidR="001B6D44" w:rsidRPr="001B6D44">
        <w:t>Subramanian</w:t>
      </w:r>
      <w:proofErr w:type="spellEnd"/>
      <w:r w:rsidR="001B6D44" w:rsidRPr="001B6D44">
        <w:t>‎, 2020)</w:t>
      </w:r>
      <w:r>
        <w:fldChar w:fldCharType="end"/>
      </w:r>
      <w:del w:id="58" w:author="Stanislav Vojíř" w:date="2021-03-24T00:36:00Z">
        <w:r w:rsidDel="004B2479">
          <w:delText>.</w:delText>
        </w:r>
      </w:del>
    </w:p>
    <w:p w14:paraId="06EC5C9E" w14:textId="2632482F" w:rsidR="005D3E4A" w:rsidRDefault="005A21BC" w:rsidP="000210BF">
      <w:r>
        <w:t xml:space="preserve">Přehled </w:t>
      </w:r>
      <w:r w:rsidR="00D92A7D">
        <w:t xml:space="preserve">jednotlivých momentů během vykreslování stránky lze vidět na </w:t>
      </w:r>
      <w:r w:rsidR="00614A7F">
        <w:fldChar w:fldCharType="begin"/>
      </w:r>
      <w:r w:rsidR="00614A7F">
        <w:instrText xml:space="preserve"> REF _Ref66566496 \h </w:instrText>
      </w:r>
      <w:r w:rsidR="00614A7F">
        <w:fldChar w:fldCharType="separate"/>
      </w:r>
      <w:r w:rsidR="00614A7F">
        <w:t xml:space="preserve">Obrázek </w:t>
      </w:r>
      <w:r w:rsidR="00614A7F">
        <w:rPr>
          <w:noProof/>
        </w:rPr>
        <w:t>3</w:t>
      </w:r>
      <w:r w:rsidR="00614A7F">
        <w:fldChar w:fldCharType="end"/>
      </w:r>
      <w:r w:rsidR="00614A7F">
        <w:t>.</w:t>
      </w:r>
    </w:p>
    <w:p w14:paraId="10EC91E6" w14:textId="4ECC9DE8" w:rsidR="00E9287D" w:rsidRPr="00E9287D" w:rsidRDefault="00F401BC" w:rsidP="00E9287D">
      <w:pPr>
        <w:spacing w:after="0"/>
        <w:jc w:val="left"/>
      </w:pPr>
      <w:r w:rsidRPr="00F401BC">
        <w:fldChar w:fldCharType="begin"/>
      </w:r>
      <w:r w:rsidRPr="00F401BC">
        <w:instrText xml:space="preserve"> INCLUDEPICTURE "https://www.vzhurudolu.cz/prirucka-content/dist/images/original/metriky-rychlosti.jpg" \* MERGEFORMATINET </w:instrText>
      </w:r>
      <w:r w:rsidRPr="00F401BC">
        <w:fldChar w:fldCharType="separate"/>
      </w:r>
      <w:r w:rsidRPr="00F401BC">
        <w:rPr>
          <w:noProof/>
        </w:rPr>
        <w:drawing>
          <wp:inline distT="0" distB="0" distL="0" distR="0" wp14:anchorId="68BA195A" wp14:editId="7BD147B4">
            <wp:extent cx="5579110" cy="3138805"/>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110" cy="3138805"/>
                    </a:xfrm>
                    <a:prstGeom prst="rect">
                      <a:avLst/>
                    </a:prstGeom>
                    <a:noFill/>
                    <a:ln>
                      <a:noFill/>
                    </a:ln>
                  </pic:spPr>
                </pic:pic>
              </a:graphicData>
            </a:graphic>
          </wp:inline>
        </w:drawing>
      </w:r>
      <w:r w:rsidRPr="00F401BC">
        <w:fldChar w:fldCharType="end"/>
      </w:r>
    </w:p>
    <w:p w14:paraId="4445FB63" w14:textId="7D30DF7A" w:rsidR="000210BF" w:rsidRPr="000210BF" w:rsidRDefault="003A642C" w:rsidP="003A642C">
      <w:pPr>
        <w:pStyle w:val="Titulek"/>
      </w:pPr>
      <w:bookmarkStart w:id="59" w:name="_Ref66566496"/>
      <w:r>
        <w:t xml:space="preserve">Obrázek </w:t>
      </w:r>
      <w:r w:rsidR="00A85E97">
        <w:fldChar w:fldCharType="begin"/>
      </w:r>
      <w:r w:rsidR="00A85E97">
        <w:instrText xml:space="preserve"> SEQ Obrázek \* ARABIC </w:instrText>
      </w:r>
      <w:r w:rsidR="00A85E97">
        <w:fldChar w:fldCharType="separate"/>
      </w:r>
      <w:r w:rsidR="002E2237">
        <w:rPr>
          <w:noProof/>
        </w:rPr>
        <w:t>4</w:t>
      </w:r>
      <w:r w:rsidR="00A85E97">
        <w:rPr>
          <w:noProof/>
        </w:rPr>
        <w:fldChar w:fldCharType="end"/>
      </w:r>
      <w:bookmarkEnd w:id="59"/>
      <w:r>
        <w:t xml:space="preserve"> </w:t>
      </w:r>
      <w:r w:rsidR="00D77769" w:rsidRPr="00D77769">
        <w:rPr>
          <w:i/>
        </w:rPr>
        <w:t>Postupný vznik událostí pro vykreslování stránky</w:t>
      </w:r>
      <w:r w:rsidR="00B86E6C">
        <w:t xml:space="preserve"> </w:t>
      </w:r>
      <w:r w:rsidR="00B86E6C">
        <w:fldChar w:fldCharType="begin"/>
      </w:r>
      <w:r w:rsidR="00B86E6C">
        <w:instrText xml:space="preserve"> ADDIN ZOTERO_ITEM CSL_CITATION {"citationID":"aIm3Jgp9","properties":{"formattedCitation":"(Mich\\uc0\\u225{}lek, 2020a)","plainCitation":"(Michálek, 2020a)","noteIndex":0},"citationItems":[{"id":129,"uris":["http://zotero.org/users/local/drXuekKW/items/8CG8UMN6"],"uri":["http://zotero.org/users/local/drXuekKW/items/8CG8UMN6"],"itemData":{"id":129,"type":"webpage","abstract":"[Aktualizace] O velmi důležitém čísle, kterým rychlost vaší stránky zhodnotí nástroj Lighthouse.","container-title":"Vzhůru dolů","language":"cs","title":"Lighthouse Performance Score (LPS): krásy i pasti metriky všech metrik","title-short":"Lighthouse Performance Score (LPS)","URL":"https://www.vzhurudolu.cz/prirucka/metrika-lps","author":[{"family":"Michálek","given":"Martin"}],"accessed":{"date-parts":[["2021",3,13]]},"issued":{"date-parts":[["2020"]],"season":"10"}}}],"schema":"https://github.com/citation-style-language/schema/raw/master/csl-citation.json"} </w:instrText>
      </w:r>
      <w:r w:rsidR="00B86E6C">
        <w:fldChar w:fldCharType="separate"/>
      </w:r>
      <w:r w:rsidR="00B86E6C" w:rsidRPr="00B86E6C">
        <w:rPr>
          <w:rFonts w:ascii="Georgia" w:cs="Times New Roman"/>
        </w:rPr>
        <w:t>(Michálek, 2020a)</w:t>
      </w:r>
      <w:r w:rsidR="00B86E6C">
        <w:fldChar w:fldCharType="end"/>
      </w:r>
    </w:p>
    <w:p w14:paraId="6282FEF2" w14:textId="6AEF465E" w:rsidR="00083339" w:rsidRDefault="00083339" w:rsidP="00A443D8">
      <w:pPr>
        <w:pStyle w:val="Nadpis3"/>
      </w:pPr>
      <w:bookmarkStart w:id="60" w:name="_Toc69471803"/>
      <w:proofErr w:type="spellStart"/>
      <w:r w:rsidRPr="00A56F79">
        <w:t>Time</w:t>
      </w:r>
      <w:proofErr w:type="spellEnd"/>
      <w:r w:rsidRPr="00A56F79">
        <w:t xml:space="preserve"> To </w:t>
      </w:r>
      <w:proofErr w:type="spellStart"/>
      <w:r w:rsidRPr="00A56F79">
        <w:t>First</w:t>
      </w:r>
      <w:proofErr w:type="spellEnd"/>
      <w:r w:rsidRPr="00A56F79">
        <w:t xml:space="preserve"> Byte (TTFB)</w:t>
      </w:r>
      <w:bookmarkEnd w:id="60"/>
    </w:p>
    <w:p w14:paraId="4E5E7314" w14:textId="337A0B01" w:rsidR="008D7A77" w:rsidRPr="00352064" w:rsidRDefault="00083339" w:rsidP="00083339">
      <w:pPr>
        <w:rPr>
          <w:i/>
          <w:iCs/>
          <w:color w:val="404040" w:themeColor="text1" w:themeTint="BF"/>
          <w14:numForm w14:val="lining"/>
        </w:rPr>
      </w:pPr>
      <w:r w:rsidRPr="00574B0D">
        <w:rPr>
          <w:rStyle w:val="CittChar"/>
        </w:rPr>
        <w:t>„</w:t>
      </w:r>
      <w:proofErr w:type="spellStart"/>
      <w:r w:rsidR="00842CB9" w:rsidRPr="00842CB9">
        <w:rPr>
          <w:rStyle w:val="CittChar"/>
        </w:rPr>
        <w:t>Time</w:t>
      </w:r>
      <w:proofErr w:type="spellEnd"/>
      <w:r w:rsidR="00842CB9" w:rsidRPr="00842CB9">
        <w:rPr>
          <w:rStyle w:val="CittChar"/>
        </w:rPr>
        <w:t xml:space="preserve"> to </w:t>
      </w:r>
      <w:proofErr w:type="spellStart"/>
      <w:r w:rsidR="00842CB9" w:rsidRPr="00842CB9">
        <w:rPr>
          <w:rStyle w:val="CittChar"/>
        </w:rPr>
        <w:t>First</w:t>
      </w:r>
      <w:proofErr w:type="spellEnd"/>
      <w:r w:rsidR="00842CB9" w:rsidRPr="00842CB9">
        <w:rPr>
          <w:rStyle w:val="CittChar"/>
        </w:rPr>
        <w:t xml:space="preserve"> Byte (TTFB) </w:t>
      </w:r>
      <w:proofErr w:type="spellStart"/>
      <w:r w:rsidR="00842CB9" w:rsidRPr="00842CB9">
        <w:rPr>
          <w:rStyle w:val="CittChar"/>
        </w:rPr>
        <w:t>refers</w:t>
      </w:r>
      <w:proofErr w:type="spellEnd"/>
      <w:r w:rsidR="00842CB9" w:rsidRPr="00842CB9">
        <w:rPr>
          <w:rStyle w:val="CittChar"/>
        </w:rPr>
        <w:t xml:space="preserve"> to </w:t>
      </w:r>
      <w:proofErr w:type="spellStart"/>
      <w:r w:rsidR="00842CB9" w:rsidRPr="00842CB9">
        <w:rPr>
          <w:rStyle w:val="CittChar"/>
        </w:rPr>
        <w:t>the</w:t>
      </w:r>
      <w:proofErr w:type="spellEnd"/>
      <w:r w:rsidR="00842CB9" w:rsidRPr="00842CB9">
        <w:rPr>
          <w:rStyle w:val="CittChar"/>
        </w:rPr>
        <w:t xml:space="preserve"> </w:t>
      </w:r>
      <w:proofErr w:type="spellStart"/>
      <w:r w:rsidR="00842CB9" w:rsidRPr="00842CB9">
        <w:rPr>
          <w:rStyle w:val="CittChar"/>
        </w:rPr>
        <w:t>time</w:t>
      </w:r>
      <w:proofErr w:type="spellEnd"/>
      <w:r w:rsidR="00842CB9" w:rsidRPr="00842CB9">
        <w:rPr>
          <w:rStyle w:val="CittChar"/>
        </w:rPr>
        <w:t xml:space="preserve"> </w:t>
      </w:r>
      <w:proofErr w:type="spellStart"/>
      <w:r w:rsidR="00842CB9" w:rsidRPr="00842CB9">
        <w:rPr>
          <w:rStyle w:val="CittChar"/>
        </w:rPr>
        <w:t>between</w:t>
      </w:r>
      <w:proofErr w:type="spellEnd"/>
      <w:r w:rsidR="00842CB9" w:rsidRPr="00842CB9">
        <w:rPr>
          <w:rStyle w:val="CittChar"/>
        </w:rPr>
        <w:t xml:space="preserve"> </w:t>
      </w:r>
      <w:proofErr w:type="spellStart"/>
      <w:r w:rsidR="00842CB9" w:rsidRPr="00842CB9">
        <w:rPr>
          <w:rStyle w:val="CittChar"/>
        </w:rPr>
        <w:t>the</w:t>
      </w:r>
      <w:proofErr w:type="spellEnd"/>
      <w:r w:rsidR="00842CB9" w:rsidRPr="00842CB9">
        <w:rPr>
          <w:rStyle w:val="CittChar"/>
        </w:rPr>
        <w:t xml:space="preserve"> browser </w:t>
      </w:r>
      <w:proofErr w:type="spellStart"/>
      <w:r w:rsidR="00842CB9" w:rsidRPr="00842CB9">
        <w:rPr>
          <w:rStyle w:val="CittChar"/>
        </w:rPr>
        <w:t>requesting</w:t>
      </w:r>
      <w:proofErr w:type="spellEnd"/>
      <w:r w:rsidR="00842CB9" w:rsidRPr="00842CB9">
        <w:rPr>
          <w:rStyle w:val="CittChar"/>
        </w:rPr>
        <w:t xml:space="preserve"> a </w:t>
      </w:r>
      <w:proofErr w:type="spellStart"/>
      <w:r w:rsidR="00842CB9" w:rsidRPr="00842CB9">
        <w:rPr>
          <w:rStyle w:val="CittChar"/>
        </w:rPr>
        <w:t>page</w:t>
      </w:r>
      <w:proofErr w:type="spellEnd"/>
      <w:r w:rsidR="00842CB9" w:rsidRPr="00842CB9">
        <w:rPr>
          <w:rStyle w:val="CittChar"/>
        </w:rPr>
        <w:t xml:space="preserve"> and </w:t>
      </w:r>
      <w:proofErr w:type="spellStart"/>
      <w:r w:rsidR="00842CB9" w:rsidRPr="00842CB9">
        <w:rPr>
          <w:rStyle w:val="CittChar"/>
        </w:rPr>
        <w:t>when</w:t>
      </w:r>
      <w:proofErr w:type="spellEnd"/>
      <w:r w:rsidR="00842CB9" w:rsidRPr="00842CB9">
        <w:rPr>
          <w:rStyle w:val="CittChar"/>
        </w:rPr>
        <w:t xml:space="preserve"> </w:t>
      </w:r>
      <w:proofErr w:type="spellStart"/>
      <w:r w:rsidR="00842CB9" w:rsidRPr="00842CB9">
        <w:rPr>
          <w:rStyle w:val="CittChar"/>
        </w:rPr>
        <w:t>it</w:t>
      </w:r>
      <w:proofErr w:type="spellEnd"/>
      <w:r w:rsidR="00842CB9" w:rsidRPr="00842CB9">
        <w:rPr>
          <w:rStyle w:val="CittChar"/>
        </w:rPr>
        <w:t xml:space="preserve"> </w:t>
      </w:r>
      <w:proofErr w:type="spellStart"/>
      <w:r w:rsidR="00842CB9" w:rsidRPr="00842CB9">
        <w:rPr>
          <w:rStyle w:val="CittChar"/>
        </w:rPr>
        <w:t>receives</w:t>
      </w:r>
      <w:proofErr w:type="spellEnd"/>
      <w:r w:rsidR="00842CB9" w:rsidRPr="00842CB9">
        <w:rPr>
          <w:rStyle w:val="CittChar"/>
        </w:rPr>
        <w:t xml:space="preserve"> </w:t>
      </w:r>
      <w:proofErr w:type="spellStart"/>
      <w:r w:rsidR="00842CB9" w:rsidRPr="00842CB9">
        <w:rPr>
          <w:rStyle w:val="CittChar"/>
        </w:rPr>
        <w:t>the</w:t>
      </w:r>
      <w:proofErr w:type="spellEnd"/>
      <w:r w:rsidR="00842CB9" w:rsidRPr="00842CB9">
        <w:rPr>
          <w:rStyle w:val="CittChar"/>
        </w:rPr>
        <w:t xml:space="preserve"> </w:t>
      </w:r>
      <w:proofErr w:type="spellStart"/>
      <w:r w:rsidR="00842CB9" w:rsidRPr="00842CB9">
        <w:rPr>
          <w:rStyle w:val="CittChar"/>
        </w:rPr>
        <w:t>first</w:t>
      </w:r>
      <w:proofErr w:type="spellEnd"/>
      <w:r w:rsidR="00842CB9" w:rsidRPr="00842CB9">
        <w:rPr>
          <w:rStyle w:val="CittChar"/>
        </w:rPr>
        <w:t xml:space="preserve"> byte </w:t>
      </w:r>
      <w:proofErr w:type="spellStart"/>
      <w:r w:rsidR="00842CB9" w:rsidRPr="00842CB9">
        <w:rPr>
          <w:rStyle w:val="CittChar"/>
        </w:rPr>
        <w:t>of</w:t>
      </w:r>
      <w:proofErr w:type="spellEnd"/>
      <w:r w:rsidR="00842CB9" w:rsidRPr="00842CB9">
        <w:rPr>
          <w:rStyle w:val="CittChar"/>
        </w:rPr>
        <w:t xml:space="preserve"> </w:t>
      </w:r>
      <w:proofErr w:type="spellStart"/>
      <w:r w:rsidR="00842CB9" w:rsidRPr="00842CB9">
        <w:rPr>
          <w:rStyle w:val="CittChar"/>
        </w:rPr>
        <w:t>information</w:t>
      </w:r>
      <w:proofErr w:type="spellEnd"/>
      <w:r w:rsidR="00842CB9" w:rsidRPr="00842CB9">
        <w:rPr>
          <w:rStyle w:val="CittChar"/>
        </w:rPr>
        <w:t xml:space="preserve"> </w:t>
      </w:r>
      <w:proofErr w:type="spellStart"/>
      <w:r w:rsidR="00842CB9" w:rsidRPr="00842CB9">
        <w:rPr>
          <w:rStyle w:val="CittChar"/>
        </w:rPr>
        <w:t>from</w:t>
      </w:r>
      <w:proofErr w:type="spellEnd"/>
      <w:r w:rsidR="00842CB9" w:rsidRPr="00842CB9">
        <w:rPr>
          <w:rStyle w:val="CittChar"/>
        </w:rPr>
        <w:t xml:space="preserve"> </w:t>
      </w:r>
      <w:proofErr w:type="spellStart"/>
      <w:r w:rsidR="00842CB9" w:rsidRPr="00842CB9">
        <w:rPr>
          <w:rStyle w:val="CittChar"/>
        </w:rPr>
        <w:t>the</w:t>
      </w:r>
      <w:proofErr w:type="spellEnd"/>
      <w:r w:rsidR="00842CB9" w:rsidRPr="00842CB9">
        <w:rPr>
          <w:rStyle w:val="CittChar"/>
        </w:rPr>
        <w:t xml:space="preserve"> server.  </w:t>
      </w:r>
      <w:proofErr w:type="spellStart"/>
      <w:r w:rsidR="00842CB9" w:rsidRPr="00842CB9">
        <w:rPr>
          <w:rStyle w:val="CittChar"/>
        </w:rPr>
        <w:t>This</w:t>
      </w:r>
      <w:proofErr w:type="spellEnd"/>
      <w:r w:rsidR="00842CB9" w:rsidRPr="00842CB9">
        <w:rPr>
          <w:rStyle w:val="CittChar"/>
        </w:rPr>
        <w:t xml:space="preserve"> </w:t>
      </w:r>
      <w:proofErr w:type="spellStart"/>
      <w:r w:rsidR="00842CB9" w:rsidRPr="00842CB9">
        <w:rPr>
          <w:rStyle w:val="CittChar"/>
        </w:rPr>
        <w:t>time</w:t>
      </w:r>
      <w:proofErr w:type="spellEnd"/>
      <w:r w:rsidR="00842CB9" w:rsidRPr="00842CB9">
        <w:rPr>
          <w:rStyle w:val="CittChar"/>
        </w:rPr>
        <w:t xml:space="preserve"> </w:t>
      </w:r>
      <w:proofErr w:type="spellStart"/>
      <w:r w:rsidR="00842CB9" w:rsidRPr="00842CB9">
        <w:rPr>
          <w:rStyle w:val="CittChar"/>
        </w:rPr>
        <w:t>includes</w:t>
      </w:r>
      <w:proofErr w:type="spellEnd"/>
      <w:r w:rsidR="00842CB9" w:rsidRPr="00842CB9">
        <w:rPr>
          <w:rStyle w:val="CittChar"/>
        </w:rPr>
        <w:t xml:space="preserve"> DNS </w:t>
      </w:r>
      <w:proofErr w:type="spellStart"/>
      <w:r w:rsidR="00842CB9" w:rsidRPr="00842CB9">
        <w:rPr>
          <w:rStyle w:val="CittChar"/>
        </w:rPr>
        <w:t>lookup</w:t>
      </w:r>
      <w:proofErr w:type="spellEnd"/>
      <w:r w:rsidR="00842CB9" w:rsidRPr="00842CB9">
        <w:rPr>
          <w:rStyle w:val="CittChar"/>
        </w:rPr>
        <w:t xml:space="preserve"> and </w:t>
      </w:r>
      <w:proofErr w:type="spellStart"/>
      <w:r w:rsidR="00842CB9" w:rsidRPr="00842CB9">
        <w:rPr>
          <w:rStyle w:val="CittChar"/>
        </w:rPr>
        <w:t>establishing</w:t>
      </w:r>
      <w:proofErr w:type="spellEnd"/>
      <w:r w:rsidR="00842CB9" w:rsidRPr="00842CB9">
        <w:rPr>
          <w:rStyle w:val="CittChar"/>
        </w:rPr>
        <w:t xml:space="preserve"> </w:t>
      </w:r>
      <w:proofErr w:type="spellStart"/>
      <w:r w:rsidR="00842CB9" w:rsidRPr="00842CB9">
        <w:rPr>
          <w:rStyle w:val="CittChar"/>
        </w:rPr>
        <w:t>the</w:t>
      </w:r>
      <w:proofErr w:type="spellEnd"/>
      <w:r w:rsidR="00842CB9" w:rsidRPr="00842CB9">
        <w:rPr>
          <w:rStyle w:val="CittChar"/>
        </w:rPr>
        <w:t xml:space="preserve"> </w:t>
      </w:r>
      <w:proofErr w:type="spellStart"/>
      <w:r w:rsidR="00842CB9" w:rsidRPr="00842CB9">
        <w:rPr>
          <w:rStyle w:val="CittChar"/>
        </w:rPr>
        <w:t>connection</w:t>
      </w:r>
      <w:proofErr w:type="spellEnd"/>
      <w:r w:rsidR="00842CB9" w:rsidRPr="00842CB9">
        <w:rPr>
          <w:rStyle w:val="CittChar"/>
        </w:rPr>
        <w:t xml:space="preserve"> </w:t>
      </w:r>
      <w:proofErr w:type="spellStart"/>
      <w:r w:rsidR="00842CB9" w:rsidRPr="00842CB9">
        <w:rPr>
          <w:rStyle w:val="CittChar"/>
        </w:rPr>
        <w:t>using</w:t>
      </w:r>
      <w:proofErr w:type="spellEnd"/>
      <w:r w:rsidR="00842CB9" w:rsidRPr="00842CB9">
        <w:rPr>
          <w:rStyle w:val="CittChar"/>
        </w:rPr>
        <w:t xml:space="preserve"> a TCP </w:t>
      </w:r>
      <w:proofErr w:type="spellStart"/>
      <w:r w:rsidR="00842CB9" w:rsidRPr="00842CB9">
        <w:rPr>
          <w:rStyle w:val="CittChar"/>
        </w:rPr>
        <w:t>handshake</w:t>
      </w:r>
      <w:proofErr w:type="spellEnd"/>
      <w:r w:rsidR="00842CB9" w:rsidRPr="00842CB9">
        <w:rPr>
          <w:rStyle w:val="CittChar"/>
        </w:rPr>
        <w:t xml:space="preserve"> and SSL </w:t>
      </w:r>
      <w:proofErr w:type="spellStart"/>
      <w:r w:rsidR="00842CB9" w:rsidRPr="00842CB9">
        <w:rPr>
          <w:rStyle w:val="CittChar"/>
        </w:rPr>
        <w:t>handshake</w:t>
      </w:r>
      <w:proofErr w:type="spellEnd"/>
      <w:r w:rsidR="00842CB9" w:rsidRPr="00842CB9">
        <w:rPr>
          <w:rStyle w:val="CittChar"/>
        </w:rPr>
        <w:t xml:space="preserve"> </w:t>
      </w:r>
      <w:proofErr w:type="spellStart"/>
      <w:r w:rsidR="00842CB9" w:rsidRPr="00842CB9">
        <w:rPr>
          <w:rStyle w:val="CittChar"/>
        </w:rPr>
        <w:t>if</w:t>
      </w:r>
      <w:proofErr w:type="spellEnd"/>
      <w:r w:rsidR="00842CB9" w:rsidRPr="00842CB9">
        <w:rPr>
          <w:rStyle w:val="CittChar"/>
        </w:rPr>
        <w:t xml:space="preserve"> </w:t>
      </w:r>
      <w:proofErr w:type="spellStart"/>
      <w:r w:rsidR="00842CB9" w:rsidRPr="00842CB9">
        <w:rPr>
          <w:rStyle w:val="CittChar"/>
        </w:rPr>
        <w:t>the</w:t>
      </w:r>
      <w:proofErr w:type="spellEnd"/>
      <w:r w:rsidR="00842CB9" w:rsidRPr="00842CB9">
        <w:rPr>
          <w:rStyle w:val="CittChar"/>
        </w:rPr>
        <w:t xml:space="preserve"> </w:t>
      </w:r>
      <w:proofErr w:type="spellStart"/>
      <w:r w:rsidR="00842CB9" w:rsidRPr="00842CB9">
        <w:rPr>
          <w:rStyle w:val="CittChar"/>
        </w:rPr>
        <w:t>request</w:t>
      </w:r>
      <w:proofErr w:type="spellEnd"/>
      <w:r w:rsidR="00842CB9" w:rsidRPr="00842CB9">
        <w:rPr>
          <w:rStyle w:val="CittChar"/>
        </w:rPr>
        <w:t xml:space="preserve"> </w:t>
      </w:r>
      <w:proofErr w:type="spellStart"/>
      <w:r w:rsidR="00842CB9" w:rsidRPr="00842CB9">
        <w:rPr>
          <w:rStyle w:val="CittChar"/>
        </w:rPr>
        <w:t>is</w:t>
      </w:r>
      <w:proofErr w:type="spellEnd"/>
      <w:r w:rsidR="00842CB9" w:rsidRPr="00842CB9">
        <w:rPr>
          <w:rStyle w:val="CittChar"/>
        </w:rPr>
        <w:t xml:space="preserve"> made </w:t>
      </w:r>
      <w:proofErr w:type="spellStart"/>
      <w:r w:rsidR="00842CB9" w:rsidRPr="00842CB9">
        <w:rPr>
          <w:rStyle w:val="CittChar"/>
        </w:rPr>
        <w:t>over</w:t>
      </w:r>
      <w:proofErr w:type="spellEnd"/>
      <w:r w:rsidR="00842CB9" w:rsidRPr="00842CB9">
        <w:rPr>
          <w:rStyle w:val="CittChar"/>
        </w:rPr>
        <w:t xml:space="preserve"> </w:t>
      </w:r>
      <w:r w:rsidR="00352064">
        <w:rPr>
          <w:rStyle w:val="CittChar"/>
        </w:rPr>
        <w:t>HTTPS</w:t>
      </w:r>
      <w:r w:rsidR="00842CB9" w:rsidRPr="00842CB9">
        <w:rPr>
          <w:rStyle w:val="CittChar"/>
        </w:rPr>
        <w:t>.</w:t>
      </w:r>
      <w:r w:rsidR="00352064">
        <w:rPr>
          <w:rStyle w:val="CittChar"/>
        </w:rPr>
        <w:t xml:space="preserve">“ </w:t>
      </w:r>
      <w:r>
        <w:fldChar w:fldCharType="begin"/>
      </w:r>
      <w:r>
        <w:instrText xml:space="preserve"> ADDIN ZOTERO_ITEM CSL_CITATION {"citationID":"dx0k7eJz","properties":{"formattedCitation":"(Mozilla Contributors, 2019)","plainCitation":"(Mozilla Contributors, 2019)","noteIndex":0},"citationItems":[{"id":9,"uris":["http://zotero.org/users/local/drXuekKW/items/J5UKSNLQ"],"uri":["http://zotero.org/users/local/drXuekKW/items/J5UKSNLQ"],"itemData":{"id":9,"type":"webpage","abstract":"Time to First Byte (TTFB) refers to the time between the browser requesting a page and when it receives the first byte of information from the server.  This time includes DNS lookup and establishing the connection using a TCP handshake and SSL handshake if the request is made over https.","container-title":"MDN Web Docs","language":"en","note":"source: developer.mozilla.org","title":"Time to first byte","URL":"https://developer.mozilla.org/en-US/docs/Glossary/time_to_first_byte","author":[{"literal":"Mozilla Contributors"}],"accessed":{"date-parts":[["2020",8,1]]},"issued":{"date-parts":[["2019",5,2]]}}}],"schema":"https://github.com/citation-style-language/schema/raw/master/csl-citation.json"} </w:instrText>
      </w:r>
      <w:r>
        <w:fldChar w:fldCharType="separate"/>
      </w:r>
      <w:r w:rsidR="001B6D44">
        <w:rPr>
          <w:rFonts w:ascii="Georgia"/>
        </w:rPr>
        <w:t>(</w:t>
      </w:r>
      <w:proofErr w:type="spellStart"/>
      <w:r w:rsidR="001B6D44">
        <w:rPr>
          <w:rFonts w:ascii="Georgia"/>
        </w:rPr>
        <w:t>Mozilla</w:t>
      </w:r>
      <w:proofErr w:type="spellEnd"/>
      <w:r w:rsidR="001B6D44">
        <w:rPr>
          <w:rFonts w:ascii="Georgia"/>
        </w:rPr>
        <w:t xml:space="preserve"> </w:t>
      </w:r>
      <w:proofErr w:type="spellStart"/>
      <w:r w:rsidR="001B6D44">
        <w:rPr>
          <w:rFonts w:ascii="Georgia"/>
        </w:rPr>
        <w:t>Contributors</w:t>
      </w:r>
      <w:proofErr w:type="spellEnd"/>
      <w:r w:rsidR="001B6D44">
        <w:rPr>
          <w:rFonts w:ascii="Georgia"/>
        </w:rPr>
        <w:t>, 2019)</w:t>
      </w:r>
      <w:r>
        <w:fldChar w:fldCharType="end"/>
      </w:r>
    </w:p>
    <w:p w14:paraId="637B1CD2" w14:textId="46AB874F" w:rsidR="00AE46C6" w:rsidRDefault="008E560C" w:rsidP="00AE46C6">
      <w:r>
        <w:t xml:space="preserve">Metrika TTFB tedy </w:t>
      </w:r>
      <w:r w:rsidR="000159F1">
        <w:t>měří hlavně rych</w:t>
      </w:r>
      <w:r w:rsidR="005A7157">
        <w:t>lost odpovědi serveru na požadavek klienta.</w:t>
      </w:r>
      <w:r w:rsidR="00571AAE">
        <w:t xml:space="preserve"> </w:t>
      </w:r>
      <w:r w:rsidR="00FA42B2">
        <w:t xml:space="preserve">Při čistě serverově </w:t>
      </w:r>
      <w:proofErr w:type="spellStart"/>
      <w:r w:rsidR="00FA42B2">
        <w:t>renderovaných</w:t>
      </w:r>
      <w:proofErr w:type="spellEnd"/>
      <w:r w:rsidR="005E4655">
        <w:t xml:space="preserve"> webových</w:t>
      </w:r>
      <w:r w:rsidR="00FA42B2">
        <w:t xml:space="preserve"> aplikacích </w:t>
      </w:r>
      <w:r w:rsidR="0096610B">
        <w:t>lze</w:t>
      </w:r>
      <w:r w:rsidR="00FA42B2">
        <w:t xml:space="preserve"> z této </w:t>
      </w:r>
      <w:r w:rsidR="005E4655">
        <w:t>metriky vyčíst slabá místa</w:t>
      </w:r>
      <w:r w:rsidR="00822763">
        <w:t xml:space="preserve"> </w:t>
      </w:r>
      <w:r w:rsidR="005E4655">
        <w:t>aplikace</w:t>
      </w:r>
      <w:r w:rsidR="00DD1772">
        <w:t>.</w:t>
      </w:r>
    </w:p>
    <w:p w14:paraId="6D8D6C20" w14:textId="5A2BF5A2" w:rsidR="00083339" w:rsidRDefault="00083339" w:rsidP="00AE46C6">
      <w:pPr>
        <w:pStyle w:val="Nadpis3"/>
      </w:pPr>
      <w:bookmarkStart w:id="61" w:name="_Toc69471804"/>
      <w:proofErr w:type="spellStart"/>
      <w:r w:rsidRPr="00A56F79">
        <w:lastRenderedPageBreak/>
        <w:t>First</w:t>
      </w:r>
      <w:proofErr w:type="spellEnd"/>
      <w:r w:rsidRPr="00A56F79">
        <w:t xml:space="preserve"> </w:t>
      </w:r>
      <w:proofErr w:type="spellStart"/>
      <w:r w:rsidRPr="00A56F79">
        <w:t>Paint</w:t>
      </w:r>
      <w:proofErr w:type="spellEnd"/>
      <w:r w:rsidRPr="00A56F79">
        <w:t xml:space="preserve"> (FP)</w:t>
      </w:r>
      <w:bookmarkEnd w:id="61"/>
    </w:p>
    <w:p w14:paraId="1D5FCD64" w14:textId="6D0E3D28" w:rsidR="00AE46C6" w:rsidRDefault="00CA0CFA" w:rsidP="00096A7D">
      <w:r w:rsidRPr="0038224C">
        <w:rPr>
          <w:rStyle w:val="CittChar"/>
        </w:rPr>
        <w:t>„</w:t>
      </w:r>
      <w:proofErr w:type="spellStart"/>
      <w:r w:rsidR="00AE46C6" w:rsidRPr="0038224C">
        <w:rPr>
          <w:rStyle w:val="CittChar"/>
        </w:rPr>
        <w:t>First</w:t>
      </w:r>
      <w:proofErr w:type="spellEnd"/>
      <w:r w:rsidR="00AE46C6" w:rsidRPr="0038224C">
        <w:rPr>
          <w:rStyle w:val="CittChar"/>
        </w:rPr>
        <w:t xml:space="preserve"> </w:t>
      </w:r>
      <w:proofErr w:type="spellStart"/>
      <w:r w:rsidR="00AE46C6" w:rsidRPr="0038224C">
        <w:rPr>
          <w:rStyle w:val="CittChar"/>
        </w:rPr>
        <w:t>Paint</w:t>
      </w:r>
      <w:proofErr w:type="spellEnd"/>
      <w:r w:rsidR="00AE46C6" w:rsidRPr="0038224C">
        <w:rPr>
          <w:rStyle w:val="CittChar"/>
        </w:rPr>
        <w:t xml:space="preserve">, part </w:t>
      </w:r>
      <w:proofErr w:type="spellStart"/>
      <w:r w:rsidR="00AE46C6" w:rsidRPr="0038224C">
        <w:rPr>
          <w:rStyle w:val="CittChar"/>
        </w:rPr>
        <w:t>of</w:t>
      </w:r>
      <w:proofErr w:type="spellEnd"/>
      <w:r w:rsidR="00AE46C6" w:rsidRPr="0038224C">
        <w:rPr>
          <w:rStyle w:val="CittChar"/>
        </w:rPr>
        <w:t xml:space="preserve"> </w:t>
      </w:r>
      <w:proofErr w:type="spellStart"/>
      <w:r w:rsidR="00AE46C6" w:rsidRPr="0038224C">
        <w:rPr>
          <w:rStyle w:val="CittChar"/>
        </w:rPr>
        <w:t>the</w:t>
      </w:r>
      <w:proofErr w:type="spellEnd"/>
      <w:r w:rsidR="00AE46C6" w:rsidRPr="0038224C">
        <w:rPr>
          <w:rStyle w:val="CittChar"/>
        </w:rPr>
        <w:t xml:space="preserve"> </w:t>
      </w:r>
      <w:proofErr w:type="spellStart"/>
      <w:r w:rsidR="00AE46C6" w:rsidRPr="0038224C">
        <w:rPr>
          <w:rStyle w:val="CittChar"/>
        </w:rPr>
        <w:t>Paint</w:t>
      </w:r>
      <w:proofErr w:type="spellEnd"/>
      <w:r w:rsidR="00AE46C6" w:rsidRPr="0038224C">
        <w:rPr>
          <w:rStyle w:val="CittChar"/>
        </w:rPr>
        <w:t xml:space="preserve"> </w:t>
      </w:r>
      <w:proofErr w:type="spellStart"/>
      <w:r w:rsidR="00AE46C6" w:rsidRPr="0038224C">
        <w:rPr>
          <w:rStyle w:val="CittChar"/>
        </w:rPr>
        <w:t>Timing</w:t>
      </w:r>
      <w:proofErr w:type="spellEnd"/>
      <w:r w:rsidR="00AE46C6" w:rsidRPr="0038224C">
        <w:rPr>
          <w:rStyle w:val="CittChar"/>
        </w:rPr>
        <w:t xml:space="preserve"> API, </w:t>
      </w:r>
      <w:proofErr w:type="spellStart"/>
      <w:r w:rsidR="00AE46C6" w:rsidRPr="0038224C">
        <w:rPr>
          <w:rStyle w:val="CittChar"/>
        </w:rPr>
        <w:t>is</w:t>
      </w:r>
      <w:proofErr w:type="spellEnd"/>
      <w:r w:rsidR="00AE46C6" w:rsidRPr="0038224C">
        <w:rPr>
          <w:rStyle w:val="CittChar"/>
        </w:rPr>
        <w:t xml:space="preserve"> </w:t>
      </w:r>
      <w:proofErr w:type="spellStart"/>
      <w:r w:rsidR="00AE46C6" w:rsidRPr="0038224C">
        <w:rPr>
          <w:rStyle w:val="CittChar"/>
        </w:rPr>
        <w:t>the</w:t>
      </w:r>
      <w:proofErr w:type="spellEnd"/>
      <w:r w:rsidR="00AE46C6" w:rsidRPr="0038224C">
        <w:rPr>
          <w:rStyle w:val="CittChar"/>
        </w:rPr>
        <w:t xml:space="preserve"> </w:t>
      </w:r>
      <w:proofErr w:type="spellStart"/>
      <w:r w:rsidR="00AE46C6" w:rsidRPr="0038224C">
        <w:rPr>
          <w:rStyle w:val="CittChar"/>
        </w:rPr>
        <w:t>time</w:t>
      </w:r>
      <w:proofErr w:type="spellEnd"/>
      <w:r w:rsidR="00AE46C6" w:rsidRPr="0038224C">
        <w:rPr>
          <w:rStyle w:val="CittChar"/>
        </w:rPr>
        <w:t xml:space="preserve"> </w:t>
      </w:r>
      <w:proofErr w:type="spellStart"/>
      <w:r w:rsidR="00AE46C6" w:rsidRPr="0038224C">
        <w:rPr>
          <w:rStyle w:val="CittChar"/>
        </w:rPr>
        <w:t>between</w:t>
      </w:r>
      <w:proofErr w:type="spellEnd"/>
      <w:r w:rsidR="00AE46C6" w:rsidRPr="0038224C">
        <w:rPr>
          <w:rStyle w:val="CittChar"/>
        </w:rPr>
        <w:t xml:space="preserve"> </w:t>
      </w:r>
      <w:proofErr w:type="spellStart"/>
      <w:r w:rsidR="00AE46C6" w:rsidRPr="0038224C">
        <w:rPr>
          <w:rStyle w:val="CittChar"/>
        </w:rPr>
        <w:t>navigation</w:t>
      </w:r>
      <w:proofErr w:type="spellEnd"/>
      <w:r w:rsidR="00AE46C6" w:rsidRPr="0038224C">
        <w:rPr>
          <w:rStyle w:val="CittChar"/>
        </w:rPr>
        <w:t xml:space="preserve"> and </w:t>
      </w:r>
      <w:proofErr w:type="spellStart"/>
      <w:r w:rsidR="00AE46C6" w:rsidRPr="0038224C">
        <w:rPr>
          <w:rStyle w:val="CittChar"/>
        </w:rPr>
        <w:t>when</w:t>
      </w:r>
      <w:proofErr w:type="spellEnd"/>
      <w:r w:rsidR="00AE46C6" w:rsidRPr="0038224C">
        <w:rPr>
          <w:rStyle w:val="CittChar"/>
        </w:rPr>
        <w:t xml:space="preserve"> </w:t>
      </w:r>
      <w:proofErr w:type="spellStart"/>
      <w:r w:rsidR="00AE46C6" w:rsidRPr="0038224C">
        <w:rPr>
          <w:rStyle w:val="CittChar"/>
        </w:rPr>
        <w:t>the</w:t>
      </w:r>
      <w:proofErr w:type="spellEnd"/>
      <w:r w:rsidR="00AE46C6" w:rsidRPr="0038224C">
        <w:rPr>
          <w:rStyle w:val="CittChar"/>
        </w:rPr>
        <w:t xml:space="preserve"> browser </w:t>
      </w:r>
      <w:proofErr w:type="spellStart"/>
      <w:r w:rsidR="00AE46C6" w:rsidRPr="0038224C">
        <w:rPr>
          <w:rStyle w:val="CittChar"/>
        </w:rPr>
        <w:t>renders</w:t>
      </w:r>
      <w:proofErr w:type="spellEnd"/>
      <w:r w:rsidR="00AE46C6" w:rsidRPr="0038224C">
        <w:rPr>
          <w:rStyle w:val="CittChar"/>
        </w:rPr>
        <w:t xml:space="preserve"> </w:t>
      </w:r>
      <w:proofErr w:type="spellStart"/>
      <w:r w:rsidR="00AE46C6" w:rsidRPr="0038224C">
        <w:rPr>
          <w:rStyle w:val="CittChar"/>
        </w:rPr>
        <w:t>the</w:t>
      </w:r>
      <w:proofErr w:type="spellEnd"/>
      <w:r w:rsidR="00AE46C6" w:rsidRPr="0038224C">
        <w:rPr>
          <w:rStyle w:val="CittChar"/>
        </w:rPr>
        <w:t xml:space="preserve"> </w:t>
      </w:r>
      <w:proofErr w:type="spellStart"/>
      <w:r w:rsidR="00AE46C6" w:rsidRPr="0038224C">
        <w:rPr>
          <w:rStyle w:val="CittChar"/>
        </w:rPr>
        <w:t>first</w:t>
      </w:r>
      <w:proofErr w:type="spellEnd"/>
      <w:r w:rsidR="00AE46C6" w:rsidRPr="0038224C">
        <w:rPr>
          <w:rStyle w:val="CittChar"/>
        </w:rPr>
        <w:t xml:space="preserve"> </w:t>
      </w:r>
      <w:proofErr w:type="spellStart"/>
      <w:r w:rsidR="00AE46C6" w:rsidRPr="0038224C">
        <w:rPr>
          <w:rStyle w:val="CittChar"/>
        </w:rPr>
        <w:t>pixels</w:t>
      </w:r>
      <w:proofErr w:type="spellEnd"/>
      <w:r w:rsidR="00AE46C6" w:rsidRPr="0038224C">
        <w:rPr>
          <w:rStyle w:val="CittChar"/>
        </w:rPr>
        <w:t xml:space="preserve"> to </w:t>
      </w:r>
      <w:proofErr w:type="spellStart"/>
      <w:r w:rsidR="00AE46C6" w:rsidRPr="0038224C">
        <w:rPr>
          <w:rStyle w:val="CittChar"/>
        </w:rPr>
        <w:t>the</w:t>
      </w:r>
      <w:proofErr w:type="spellEnd"/>
      <w:r w:rsidR="00AE46C6" w:rsidRPr="0038224C">
        <w:rPr>
          <w:rStyle w:val="CittChar"/>
        </w:rPr>
        <w:t xml:space="preserve"> </w:t>
      </w:r>
      <w:proofErr w:type="spellStart"/>
      <w:r w:rsidR="00AE46C6" w:rsidRPr="0038224C">
        <w:rPr>
          <w:rStyle w:val="CittChar"/>
        </w:rPr>
        <w:t>screen</w:t>
      </w:r>
      <w:proofErr w:type="spellEnd"/>
      <w:r w:rsidR="00AE46C6" w:rsidRPr="0038224C">
        <w:rPr>
          <w:rStyle w:val="CittChar"/>
        </w:rPr>
        <w:t xml:space="preserve">, </w:t>
      </w:r>
      <w:proofErr w:type="spellStart"/>
      <w:r w:rsidR="00AE46C6" w:rsidRPr="0038224C">
        <w:rPr>
          <w:rStyle w:val="CittChar"/>
        </w:rPr>
        <w:t>rendering</w:t>
      </w:r>
      <w:proofErr w:type="spellEnd"/>
      <w:r w:rsidR="00AE46C6" w:rsidRPr="0038224C">
        <w:rPr>
          <w:rStyle w:val="CittChar"/>
        </w:rPr>
        <w:t xml:space="preserve"> </w:t>
      </w:r>
      <w:proofErr w:type="spellStart"/>
      <w:r w:rsidR="00AE46C6" w:rsidRPr="0038224C">
        <w:rPr>
          <w:rStyle w:val="CittChar"/>
        </w:rPr>
        <w:t>anything</w:t>
      </w:r>
      <w:proofErr w:type="spellEnd"/>
      <w:r w:rsidR="00AE46C6" w:rsidRPr="0038224C">
        <w:rPr>
          <w:rStyle w:val="CittChar"/>
        </w:rPr>
        <w:t xml:space="preserve"> </w:t>
      </w:r>
      <w:proofErr w:type="spellStart"/>
      <w:r w:rsidR="00AE46C6" w:rsidRPr="0038224C">
        <w:rPr>
          <w:rStyle w:val="CittChar"/>
        </w:rPr>
        <w:t>that</w:t>
      </w:r>
      <w:proofErr w:type="spellEnd"/>
      <w:r w:rsidR="00AE46C6" w:rsidRPr="0038224C">
        <w:rPr>
          <w:rStyle w:val="CittChar"/>
        </w:rPr>
        <w:t xml:space="preserve"> </w:t>
      </w:r>
      <w:proofErr w:type="spellStart"/>
      <w:r w:rsidR="00AE46C6" w:rsidRPr="0038224C">
        <w:rPr>
          <w:rStyle w:val="CittChar"/>
        </w:rPr>
        <w:t>is</w:t>
      </w:r>
      <w:proofErr w:type="spellEnd"/>
      <w:r w:rsidR="00AE46C6" w:rsidRPr="0038224C">
        <w:rPr>
          <w:rStyle w:val="CittChar"/>
        </w:rPr>
        <w:t xml:space="preserve"> </w:t>
      </w:r>
      <w:proofErr w:type="spellStart"/>
      <w:r w:rsidR="00AE46C6" w:rsidRPr="0038224C">
        <w:rPr>
          <w:rStyle w:val="CittChar"/>
        </w:rPr>
        <w:t>visually</w:t>
      </w:r>
      <w:proofErr w:type="spellEnd"/>
      <w:r w:rsidR="00AE46C6" w:rsidRPr="0038224C">
        <w:rPr>
          <w:rStyle w:val="CittChar"/>
        </w:rPr>
        <w:t xml:space="preserve"> </w:t>
      </w:r>
      <w:proofErr w:type="spellStart"/>
      <w:r w:rsidR="00AE46C6" w:rsidRPr="0038224C">
        <w:rPr>
          <w:rStyle w:val="CittChar"/>
        </w:rPr>
        <w:t>different</w:t>
      </w:r>
      <w:proofErr w:type="spellEnd"/>
      <w:r w:rsidR="00AE46C6" w:rsidRPr="0038224C">
        <w:rPr>
          <w:rStyle w:val="CittChar"/>
        </w:rPr>
        <w:t xml:space="preserve"> </w:t>
      </w:r>
      <w:proofErr w:type="spellStart"/>
      <w:r w:rsidR="00AE46C6" w:rsidRPr="0038224C">
        <w:rPr>
          <w:rStyle w:val="CittChar"/>
        </w:rPr>
        <w:t>from</w:t>
      </w:r>
      <w:proofErr w:type="spellEnd"/>
      <w:r w:rsidR="00AE46C6" w:rsidRPr="0038224C">
        <w:rPr>
          <w:rStyle w:val="CittChar"/>
        </w:rPr>
        <w:t xml:space="preserve"> </w:t>
      </w:r>
      <w:proofErr w:type="spellStart"/>
      <w:r w:rsidR="00AE46C6" w:rsidRPr="0038224C">
        <w:rPr>
          <w:rStyle w:val="CittChar"/>
        </w:rPr>
        <w:t>what</w:t>
      </w:r>
      <w:proofErr w:type="spellEnd"/>
      <w:r w:rsidR="00AE46C6" w:rsidRPr="0038224C">
        <w:rPr>
          <w:rStyle w:val="CittChar"/>
        </w:rPr>
        <w:t xml:space="preserve"> </w:t>
      </w:r>
      <w:proofErr w:type="spellStart"/>
      <w:r w:rsidR="00AE46C6" w:rsidRPr="0038224C">
        <w:rPr>
          <w:rStyle w:val="CittChar"/>
        </w:rPr>
        <w:t>was</w:t>
      </w:r>
      <w:proofErr w:type="spellEnd"/>
      <w:r w:rsidR="00AE46C6" w:rsidRPr="0038224C">
        <w:rPr>
          <w:rStyle w:val="CittChar"/>
        </w:rPr>
        <w:t xml:space="preserve"> on </w:t>
      </w:r>
      <w:proofErr w:type="spellStart"/>
      <w:r w:rsidR="00AE46C6" w:rsidRPr="0038224C">
        <w:rPr>
          <w:rStyle w:val="CittChar"/>
        </w:rPr>
        <w:t>the</w:t>
      </w:r>
      <w:proofErr w:type="spellEnd"/>
      <w:r w:rsidR="00AE46C6" w:rsidRPr="0038224C">
        <w:rPr>
          <w:rStyle w:val="CittChar"/>
        </w:rPr>
        <w:t xml:space="preserve"> </w:t>
      </w:r>
      <w:proofErr w:type="spellStart"/>
      <w:r w:rsidR="00AE46C6" w:rsidRPr="0038224C">
        <w:rPr>
          <w:rStyle w:val="CittChar"/>
        </w:rPr>
        <w:t>screen</w:t>
      </w:r>
      <w:proofErr w:type="spellEnd"/>
      <w:r w:rsidR="00AE46C6" w:rsidRPr="0038224C">
        <w:rPr>
          <w:rStyle w:val="CittChar"/>
        </w:rPr>
        <w:t xml:space="preserve"> prior to </w:t>
      </w:r>
      <w:proofErr w:type="spellStart"/>
      <w:r w:rsidR="00AE46C6" w:rsidRPr="0038224C">
        <w:rPr>
          <w:rStyle w:val="CittChar"/>
        </w:rPr>
        <w:t>navigation</w:t>
      </w:r>
      <w:proofErr w:type="spellEnd"/>
      <w:r w:rsidR="00AE46C6" w:rsidRPr="0038224C">
        <w:rPr>
          <w:rStyle w:val="CittChar"/>
        </w:rPr>
        <w:t xml:space="preserve">. </w:t>
      </w:r>
      <w:proofErr w:type="spellStart"/>
      <w:r w:rsidR="00AE46C6" w:rsidRPr="0038224C">
        <w:rPr>
          <w:rStyle w:val="CittChar"/>
        </w:rPr>
        <w:t>It</w:t>
      </w:r>
      <w:proofErr w:type="spellEnd"/>
      <w:r w:rsidR="00AE46C6" w:rsidRPr="0038224C">
        <w:rPr>
          <w:rStyle w:val="CittChar"/>
        </w:rPr>
        <w:t xml:space="preserve"> </w:t>
      </w:r>
      <w:proofErr w:type="spellStart"/>
      <w:r w:rsidR="00AE46C6" w:rsidRPr="0038224C">
        <w:rPr>
          <w:rStyle w:val="CittChar"/>
        </w:rPr>
        <w:t>answers</w:t>
      </w:r>
      <w:proofErr w:type="spellEnd"/>
      <w:r w:rsidR="00AE46C6" w:rsidRPr="0038224C">
        <w:rPr>
          <w:rStyle w:val="CittChar"/>
        </w:rPr>
        <w:t xml:space="preserve"> </w:t>
      </w:r>
      <w:proofErr w:type="spellStart"/>
      <w:r w:rsidR="00AE46C6" w:rsidRPr="0038224C">
        <w:rPr>
          <w:rStyle w:val="CittChar"/>
        </w:rPr>
        <w:t>the</w:t>
      </w:r>
      <w:proofErr w:type="spellEnd"/>
      <w:r w:rsidR="00AE46C6" w:rsidRPr="0038224C">
        <w:rPr>
          <w:rStyle w:val="CittChar"/>
        </w:rPr>
        <w:t xml:space="preserve"> </w:t>
      </w:r>
      <w:proofErr w:type="spellStart"/>
      <w:r w:rsidR="00AE46C6" w:rsidRPr="0038224C">
        <w:rPr>
          <w:rStyle w:val="CittChar"/>
        </w:rPr>
        <w:t>question</w:t>
      </w:r>
      <w:proofErr w:type="spellEnd"/>
      <w:r w:rsidR="00AE46C6" w:rsidRPr="0038224C">
        <w:rPr>
          <w:rStyle w:val="CittChar"/>
        </w:rPr>
        <w:t xml:space="preserve"> </w:t>
      </w:r>
      <w:r w:rsidR="006D2A03" w:rsidRPr="0038224C">
        <w:rPr>
          <w:rStyle w:val="CittChar"/>
        </w:rPr>
        <w:t>»</w:t>
      </w:r>
      <w:proofErr w:type="spellStart"/>
      <w:r w:rsidR="00AE46C6" w:rsidRPr="0038224C">
        <w:rPr>
          <w:rStyle w:val="CittChar"/>
        </w:rPr>
        <w:t>Is</w:t>
      </w:r>
      <w:proofErr w:type="spellEnd"/>
      <w:r w:rsidR="00AE46C6" w:rsidRPr="0038224C">
        <w:rPr>
          <w:rStyle w:val="CittChar"/>
        </w:rPr>
        <w:t xml:space="preserve"> </w:t>
      </w:r>
      <w:proofErr w:type="spellStart"/>
      <w:r w:rsidR="00AE46C6" w:rsidRPr="0038224C">
        <w:rPr>
          <w:rStyle w:val="CittChar"/>
        </w:rPr>
        <w:t>it</w:t>
      </w:r>
      <w:proofErr w:type="spellEnd"/>
      <w:r w:rsidR="00AE46C6" w:rsidRPr="0038224C">
        <w:rPr>
          <w:rStyle w:val="CittChar"/>
        </w:rPr>
        <w:t xml:space="preserve"> happening?</w:t>
      </w:r>
      <w:r w:rsidR="006D2A03" w:rsidRPr="0038224C">
        <w:rPr>
          <w:rStyle w:val="CittChar"/>
        </w:rPr>
        <w:t>«</w:t>
      </w:r>
      <w:r w:rsidR="00077965" w:rsidRPr="0038224C">
        <w:rPr>
          <w:rStyle w:val="CittChar"/>
        </w:rPr>
        <w:t>“</w:t>
      </w:r>
      <w:r w:rsidR="00504A4A">
        <w:fldChar w:fldCharType="begin"/>
      </w:r>
      <w:r w:rsidR="009F30CB">
        <w:instrText xml:space="preserve"> ADDIN ZOTERO_ITEM CSL_CITATION {"citationID":"fkQFRvc6","properties":{"formattedCitation":"(Mozilla Contributors, 2021b)","plainCitation":"(Mozilla Contributors, 2021b)","noteIndex":0},"citationItems":[{"id":84,"uris":["http://zotero.org/users/local/drXuekKW/items/QUKNXSHX"],"uri":["http://zotero.org/users/local/drXuekKW/items/QUKNXSHX"],"itemData":{"id":84,"type":"webpage","title":"First paint - MDN Web Docs Glossary: Definitions of Web-related terms | MDN","URL":"https://developer.mozilla.org/en-US/docs/Glossary/First_paint","author":[{"family":"Mozilla Contributors","given":""}],"accessed":{"date-parts":[["2021",2,26]]},"issued":{"date-parts":[["2021",1,13]]}}}],"schema":"https://github.com/citation-style-language/schema/raw/master/csl-citation.json"} </w:instrText>
      </w:r>
      <w:r w:rsidR="00504A4A">
        <w:fldChar w:fldCharType="separate"/>
      </w:r>
      <w:r w:rsidR="009F30CB">
        <w:t>(</w:t>
      </w:r>
      <w:proofErr w:type="spellStart"/>
      <w:r w:rsidR="009F30CB">
        <w:t>Mozilla</w:t>
      </w:r>
      <w:proofErr w:type="spellEnd"/>
      <w:r w:rsidR="009F30CB">
        <w:t xml:space="preserve"> </w:t>
      </w:r>
      <w:proofErr w:type="spellStart"/>
      <w:r w:rsidR="009F30CB">
        <w:t>Contributors</w:t>
      </w:r>
      <w:proofErr w:type="spellEnd"/>
      <w:r w:rsidR="009F30CB">
        <w:t>, 2021b)</w:t>
      </w:r>
      <w:r w:rsidR="00504A4A">
        <w:fldChar w:fldCharType="end"/>
      </w:r>
    </w:p>
    <w:p w14:paraId="4EC49FA8" w14:textId="5281C1B9" w:rsidR="00C14334" w:rsidRPr="002816FF" w:rsidRDefault="00F76765" w:rsidP="002816FF">
      <w:pPr>
        <w:rPr>
          <w:lang w:eastAsia="en-US"/>
        </w:rPr>
      </w:pPr>
      <w:r>
        <w:rPr>
          <w:lang w:eastAsia="en-US"/>
        </w:rPr>
        <w:t xml:space="preserve">Jak </w:t>
      </w:r>
      <w:ins w:id="62" w:author="Stanislav Vojíř" w:date="2021-03-24T00:36:00Z">
        <w:r w:rsidR="00E35339">
          <w:rPr>
            <w:lang w:eastAsia="en-US"/>
          </w:rPr>
          <w:t xml:space="preserve">vyplývá </w:t>
        </w:r>
      </w:ins>
      <w:r>
        <w:rPr>
          <w:lang w:eastAsia="en-US"/>
        </w:rPr>
        <w:t>z</w:t>
      </w:r>
      <w:del w:id="63" w:author="Stanislav Vojíř" w:date="2021-03-24T00:36:00Z">
        <w:r w:rsidDel="00E35339">
          <w:rPr>
            <w:lang w:eastAsia="en-US"/>
          </w:rPr>
          <w:delText> </w:delText>
        </w:r>
      </w:del>
      <w:ins w:id="64" w:author="Stanislav Vojíř" w:date="2021-03-24T00:36:00Z">
        <w:r w:rsidR="00E35339">
          <w:rPr>
            <w:lang w:eastAsia="en-US"/>
          </w:rPr>
          <w:t xml:space="preserve"> uvedené </w:t>
        </w:r>
      </w:ins>
      <w:r>
        <w:rPr>
          <w:lang w:eastAsia="en-US"/>
        </w:rPr>
        <w:t>definice</w:t>
      </w:r>
      <w:del w:id="65" w:author="Stanislav Vojíř" w:date="2021-03-24T00:36:00Z">
        <w:r w:rsidDel="00E35339">
          <w:rPr>
            <w:lang w:eastAsia="en-US"/>
          </w:rPr>
          <w:delText xml:space="preserve"> vyplývá</w:delText>
        </w:r>
      </w:del>
      <w:r>
        <w:rPr>
          <w:lang w:eastAsia="en-US"/>
        </w:rPr>
        <w:t xml:space="preserve">, tato metrika </w:t>
      </w:r>
      <w:r w:rsidR="00FA0470">
        <w:rPr>
          <w:lang w:eastAsia="en-US"/>
        </w:rPr>
        <w:t>určuje</w:t>
      </w:r>
      <w:r>
        <w:rPr>
          <w:lang w:eastAsia="en-US"/>
        </w:rPr>
        <w:t>, kdy se něco začalo vykreslovat</w:t>
      </w:r>
      <w:r w:rsidR="004832BC">
        <w:rPr>
          <w:lang w:eastAsia="en-US"/>
        </w:rPr>
        <w:t>.</w:t>
      </w:r>
      <w:r w:rsidR="00FA0470">
        <w:rPr>
          <w:lang w:eastAsia="en-US"/>
        </w:rPr>
        <w:t xml:space="preserve"> Tento údaj sám o sobě není</w:t>
      </w:r>
      <w:r w:rsidR="000A4C8A">
        <w:rPr>
          <w:lang w:eastAsia="en-US"/>
        </w:rPr>
        <w:t xml:space="preserve"> příliš vypovídající</w:t>
      </w:r>
      <w:r w:rsidR="005E3304">
        <w:rPr>
          <w:lang w:eastAsia="en-US"/>
        </w:rPr>
        <w:t>.</w:t>
      </w:r>
      <w:r w:rsidR="000A4C8A">
        <w:rPr>
          <w:lang w:eastAsia="en-US"/>
        </w:rPr>
        <w:t xml:space="preserve"> </w:t>
      </w:r>
      <w:r w:rsidR="005E3304">
        <w:rPr>
          <w:lang w:eastAsia="en-US"/>
        </w:rPr>
        <w:t>U</w:t>
      </w:r>
      <w:r w:rsidR="00A24D08">
        <w:rPr>
          <w:lang w:eastAsia="en-US"/>
        </w:rPr>
        <w:t>živatele většinou zajímá, kdy se</w:t>
      </w:r>
      <w:r w:rsidR="005E3304">
        <w:rPr>
          <w:lang w:eastAsia="en-US"/>
        </w:rPr>
        <w:t xml:space="preserve"> vykreslil obsah stránky. </w:t>
      </w:r>
      <w:r w:rsidR="001059AA">
        <w:rPr>
          <w:lang w:eastAsia="en-US"/>
        </w:rPr>
        <w:t xml:space="preserve">Pro měření vykreslení </w:t>
      </w:r>
      <w:r w:rsidR="0043062B">
        <w:rPr>
          <w:lang w:eastAsia="en-US"/>
        </w:rPr>
        <w:t xml:space="preserve">se </w:t>
      </w:r>
      <w:r w:rsidR="001059AA">
        <w:rPr>
          <w:lang w:eastAsia="en-US"/>
        </w:rPr>
        <w:t xml:space="preserve">dnes </w:t>
      </w:r>
      <w:r w:rsidR="0043062B">
        <w:rPr>
          <w:lang w:eastAsia="en-US"/>
        </w:rPr>
        <w:t xml:space="preserve">tedy dává spíše přednost metrikám </w:t>
      </w:r>
      <w:r w:rsidR="000A4C8A">
        <w:rPr>
          <w:lang w:eastAsia="en-US"/>
        </w:rPr>
        <w:t>FCP a FMP</w:t>
      </w:r>
      <w:ins w:id="66" w:author="Stanislav Vojíř" w:date="2021-03-24T00:36:00Z">
        <w:r w:rsidR="00110891">
          <w:rPr>
            <w:lang w:eastAsia="en-US"/>
          </w:rPr>
          <w:t>.</w:t>
        </w:r>
      </w:ins>
      <w:r w:rsidR="00831BB8">
        <w:rPr>
          <w:lang w:eastAsia="en-US"/>
        </w:rPr>
        <w:t xml:space="preserve"> </w:t>
      </w:r>
      <w:r w:rsidR="00831BB8">
        <w:rPr>
          <w:lang w:eastAsia="en-US"/>
        </w:rPr>
        <w:fldChar w:fldCharType="begin"/>
      </w:r>
      <w:r w:rsidR="00693CFD">
        <w:rPr>
          <w:lang w:eastAsia="en-US"/>
        </w:rPr>
        <w:instrText xml:space="preserve"> ADDIN ZOTERO_ITEM CSL_CITATION {"citationID":"5Hmk21de","properties":{"formattedCitation":"(Mich\\uc0\\u225{}lek, 2019h)","plainCitation":"(Michálek, 2019h)","noteIndex":0},"citationItems":[{"id":12,"uris":["http://zotero.org/users/local/drXuekKW/items/DWFPRY9U"],"uri":["http://zotero.org/users/local/drXuekKW/items/DWFPRY9U"],"itemData":{"id":12,"type":"webpage","abstract":"Moment, kdy po kliknutí uživatele prohlížeč vyrenderuje cokoliv, co je vizuálně odlišné od stávající obrazovky.","container-title":"Vzhůru dolů","language":"cs","note":"source: www.vzhurudolu.cz","title":"Událost „První vykreslení“ (First Paint, FP)","URL":"https://www.vzhurudolu.cz/prirucka/metrika-fp","author":[{"family":"Michálek","given":"Martin"}],"accessed":{"date-parts":[["2020",8,3]]},"issued":{"date-parts":[["2019"]],"season":"4"}}}],"schema":"https://github.com/citation-style-language/schema/raw/master/csl-citation.json"} </w:instrText>
      </w:r>
      <w:r w:rsidR="00831BB8">
        <w:rPr>
          <w:lang w:eastAsia="en-US"/>
        </w:rPr>
        <w:fldChar w:fldCharType="separate"/>
      </w:r>
      <w:r w:rsidR="00693CFD" w:rsidRPr="00693CFD">
        <w:t xml:space="preserve">(Michálek, </w:t>
      </w:r>
      <w:proofErr w:type="gramStart"/>
      <w:r w:rsidR="00693CFD" w:rsidRPr="00693CFD">
        <w:t>2019h</w:t>
      </w:r>
      <w:proofErr w:type="gramEnd"/>
      <w:r w:rsidR="00693CFD" w:rsidRPr="00693CFD">
        <w:t>)</w:t>
      </w:r>
      <w:r w:rsidR="00831BB8">
        <w:rPr>
          <w:lang w:eastAsia="en-US"/>
        </w:rPr>
        <w:fldChar w:fldCharType="end"/>
      </w:r>
      <w:del w:id="67" w:author="Stanislav Vojíř" w:date="2021-03-24T00:36:00Z">
        <w:r w:rsidR="000A4C8A" w:rsidDel="00110891">
          <w:rPr>
            <w:lang w:eastAsia="en-US"/>
          </w:rPr>
          <w:delText>.</w:delText>
        </w:r>
        <w:r w:rsidR="00831BB8" w:rsidRPr="002816FF" w:rsidDel="00110891">
          <w:rPr>
            <w:lang w:eastAsia="en-US"/>
          </w:rPr>
          <w:delText xml:space="preserve"> </w:delText>
        </w:r>
      </w:del>
    </w:p>
    <w:p w14:paraId="3E6FE1AD" w14:textId="40B38366" w:rsidR="00210DFA" w:rsidRDefault="008D7A77" w:rsidP="00A443D8">
      <w:pPr>
        <w:pStyle w:val="Nadpis3"/>
      </w:pPr>
      <w:bookmarkStart w:id="68" w:name="_Toc69471805"/>
      <w:proofErr w:type="spellStart"/>
      <w:r w:rsidRPr="00A56F79">
        <w:t>First</w:t>
      </w:r>
      <w:proofErr w:type="spellEnd"/>
      <w:r w:rsidRPr="00A56F79">
        <w:t xml:space="preserve"> </w:t>
      </w:r>
      <w:proofErr w:type="spellStart"/>
      <w:r w:rsidRPr="00A56F79">
        <w:t>Contentful</w:t>
      </w:r>
      <w:proofErr w:type="spellEnd"/>
      <w:r w:rsidRPr="00A56F79">
        <w:t xml:space="preserve"> </w:t>
      </w:r>
      <w:proofErr w:type="spellStart"/>
      <w:r w:rsidRPr="00A56F79">
        <w:t>Paint</w:t>
      </w:r>
      <w:proofErr w:type="spellEnd"/>
      <w:r w:rsidRPr="00A56F79">
        <w:t xml:space="preserve"> (FCP)</w:t>
      </w:r>
      <w:bookmarkEnd w:id="68"/>
    </w:p>
    <w:p w14:paraId="6E9199E1" w14:textId="2BAC59C0" w:rsidR="00F71845" w:rsidRDefault="00932B15" w:rsidP="003338F1">
      <w:pPr>
        <w:rPr>
          <w:lang w:eastAsia="en-US"/>
        </w:rPr>
      </w:pPr>
      <w:r w:rsidRPr="0038224C">
        <w:rPr>
          <w:rStyle w:val="CittChar"/>
        </w:rPr>
        <w:t>„</w:t>
      </w:r>
      <w:proofErr w:type="spellStart"/>
      <w:r w:rsidRPr="0038224C">
        <w:rPr>
          <w:rStyle w:val="CittChar"/>
        </w:rPr>
        <w:t>First</w:t>
      </w:r>
      <w:proofErr w:type="spellEnd"/>
      <w:r w:rsidRPr="0038224C">
        <w:rPr>
          <w:rStyle w:val="CittChar"/>
        </w:rPr>
        <w:t xml:space="preserve"> </w:t>
      </w:r>
      <w:proofErr w:type="spellStart"/>
      <w:r w:rsidRPr="0038224C">
        <w:rPr>
          <w:rStyle w:val="CittChar"/>
        </w:rPr>
        <w:t>Contentful</w:t>
      </w:r>
      <w:proofErr w:type="spellEnd"/>
      <w:r w:rsidRPr="0038224C">
        <w:rPr>
          <w:rStyle w:val="CittChar"/>
        </w:rPr>
        <w:t xml:space="preserve"> </w:t>
      </w:r>
      <w:proofErr w:type="spellStart"/>
      <w:r w:rsidRPr="0038224C">
        <w:rPr>
          <w:rStyle w:val="CittChar"/>
        </w:rPr>
        <w:t>Paint</w:t>
      </w:r>
      <w:proofErr w:type="spellEnd"/>
      <w:r w:rsidRPr="0038224C">
        <w:rPr>
          <w:rStyle w:val="CittChar"/>
        </w:rPr>
        <w:t xml:space="preserve"> (FCP) </w:t>
      </w:r>
      <w:proofErr w:type="spellStart"/>
      <w:r w:rsidRPr="0038224C">
        <w:rPr>
          <w:rStyle w:val="CittChar"/>
        </w:rPr>
        <w:t>is</w:t>
      </w:r>
      <w:proofErr w:type="spellEnd"/>
      <w:r w:rsidRPr="0038224C">
        <w:rPr>
          <w:rStyle w:val="CittChar"/>
        </w:rPr>
        <w:t xml:space="preserve"> </w:t>
      </w:r>
      <w:proofErr w:type="spellStart"/>
      <w:r w:rsidRPr="0038224C">
        <w:rPr>
          <w:rStyle w:val="CittChar"/>
        </w:rPr>
        <w:t>when</w:t>
      </w:r>
      <w:proofErr w:type="spellEnd"/>
      <w:r w:rsidRPr="0038224C">
        <w:rPr>
          <w:rStyle w:val="CittChar"/>
        </w:rPr>
        <w:t xml:space="preserve"> </w:t>
      </w:r>
      <w:proofErr w:type="spellStart"/>
      <w:r w:rsidRPr="0038224C">
        <w:rPr>
          <w:rStyle w:val="CittChar"/>
        </w:rPr>
        <w:t>the</w:t>
      </w:r>
      <w:proofErr w:type="spellEnd"/>
      <w:r w:rsidRPr="0038224C">
        <w:rPr>
          <w:rStyle w:val="CittChar"/>
        </w:rPr>
        <w:t xml:space="preserve"> browser </w:t>
      </w:r>
      <w:proofErr w:type="spellStart"/>
      <w:r w:rsidRPr="0038224C">
        <w:rPr>
          <w:rStyle w:val="CittChar"/>
        </w:rPr>
        <w:t>renders</w:t>
      </w:r>
      <w:proofErr w:type="spellEnd"/>
      <w:r w:rsidRPr="0038224C">
        <w:rPr>
          <w:rStyle w:val="CittChar"/>
        </w:rPr>
        <w:t xml:space="preserve"> </w:t>
      </w:r>
      <w:proofErr w:type="spellStart"/>
      <w:r w:rsidRPr="0038224C">
        <w:rPr>
          <w:rStyle w:val="CittChar"/>
        </w:rPr>
        <w:t>the</w:t>
      </w:r>
      <w:proofErr w:type="spellEnd"/>
      <w:r w:rsidRPr="0038224C">
        <w:rPr>
          <w:rStyle w:val="CittChar"/>
        </w:rPr>
        <w:t xml:space="preserve"> </w:t>
      </w:r>
      <w:proofErr w:type="spellStart"/>
      <w:r w:rsidRPr="0038224C">
        <w:rPr>
          <w:rStyle w:val="CittChar"/>
        </w:rPr>
        <w:t>first</w:t>
      </w:r>
      <w:proofErr w:type="spellEnd"/>
      <w:r w:rsidRPr="0038224C">
        <w:rPr>
          <w:rStyle w:val="CittChar"/>
        </w:rPr>
        <w:t xml:space="preserve"> bit </w:t>
      </w:r>
      <w:proofErr w:type="spellStart"/>
      <w:r w:rsidRPr="0038224C">
        <w:rPr>
          <w:rStyle w:val="CittChar"/>
        </w:rPr>
        <w:t>of</w:t>
      </w:r>
      <w:proofErr w:type="spellEnd"/>
      <w:r w:rsidRPr="0038224C">
        <w:rPr>
          <w:rStyle w:val="CittChar"/>
        </w:rPr>
        <w:t xml:space="preserve"> </w:t>
      </w:r>
      <w:proofErr w:type="spellStart"/>
      <w:r w:rsidRPr="0038224C">
        <w:rPr>
          <w:rStyle w:val="CittChar"/>
        </w:rPr>
        <w:t>content</w:t>
      </w:r>
      <w:proofErr w:type="spellEnd"/>
      <w:r w:rsidRPr="0038224C">
        <w:rPr>
          <w:rStyle w:val="CittChar"/>
        </w:rPr>
        <w:t xml:space="preserve"> </w:t>
      </w:r>
      <w:proofErr w:type="spellStart"/>
      <w:r w:rsidRPr="0038224C">
        <w:rPr>
          <w:rStyle w:val="CittChar"/>
        </w:rPr>
        <w:t>from</w:t>
      </w:r>
      <w:proofErr w:type="spellEnd"/>
      <w:r w:rsidRPr="0038224C">
        <w:rPr>
          <w:rStyle w:val="CittChar"/>
        </w:rPr>
        <w:t xml:space="preserve"> </w:t>
      </w:r>
      <w:proofErr w:type="spellStart"/>
      <w:r w:rsidRPr="0038224C">
        <w:rPr>
          <w:rStyle w:val="CittChar"/>
        </w:rPr>
        <w:t>the</w:t>
      </w:r>
      <w:proofErr w:type="spellEnd"/>
      <w:r w:rsidRPr="0038224C">
        <w:rPr>
          <w:rStyle w:val="CittChar"/>
        </w:rPr>
        <w:t xml:space="preserve"> DOM, </w:t>
      </w:r>
      <w:proofErr w:type="spellStart"/>
      <w:r w:rsidRPr="0038224C">
        <w:rPr>
          <w:rStyle w:val="CittChar"/>
        </w:rPr>
        <w:t>providing</w:t>
      </w:r>
      <w:proofErr w:type="spellEnd"/>
      <w:r w:rsidRPr="0038224C">
        <w:rPr>
          <w:rStyle w:val="CittChar"/>
        </w:rPr>
        <w:t xml:space="preserve"> </w:t>
      </w:r>
      <w:proofErr w:type="spellStart"/>
      <w:r w:rsidRPr="0038224C">
        <w:rPr>
          <w:rStyle w:val="CittChar"/>
        </w:rPr>
        <w:t>the</w:t>
      </w:r>
      <w:proofErr w:type="spellEnd"/>
      <w:r w:rsidRPr="0038224C">
        <w:rPr>
          <w:rStyle w:val="CittChar"/>
        </w:rPr>
        <w:t xml:space="preserve"> </w:t>
      </w:r>
      <w:proofErr w:type="spellStart"/>
      <w:r w:rsidRPr="0038224C">
        <w:rPr>
          <w:rStyle w:val="CittChar"/>
        </w:rPr>
        <w:t>first</w:t>
      </w:r>
      <w:proofErr w:type="spellEnd"/>
      <w:r w:rsidRPr="0038224C">
        <w:rPr>
          <w:rStyle w:val="CittChar"/>
        </w:rPr>
        <w:t xml:space="preserve"> feedback to </w:t>
      </w:r>
      <w:proofErr w:type="spellStart"/>
      <w:r w:rsidRPr="0038224C">
        <w:rPr>
          <w:rStyle w:val="CittChar"/>
        </w:rPr>
        <w:t>the</w:t>
      </w:r>
      <w:proofErr w:type="spellEnd"/>
      <w:r w:rsidRPr="0038224C">
        <w:rPr>
          <w:rStyle w:val="CittChar"/>
        </w:rPr>
        <w:t xml:space="preserve"> user </w:t>
      </w:r>
      <w:proofErr w:type="spellStart"/>
      <w:r w:rsidRPr="0038224C">
        <w:rPr>
          <w:rStyle w:val="CittChar"/>
        </w:rPr>
        <w:t>that</w:t>
      </w:r>
      <w:proofErr w:type="spellEnd"/>
      <w:r w:rsidRPr="0038224C">
        <w:rPr>
          <w:rStyle w:val="CittChar"/>
        </w:rPr>
        <w:t xml:space="preserve"> </w:t>
      </w:r>
      <w:proofErr w:type="spellStart"/>
      <w:r w:rsidRPr="0038224C">
        <w:rPr>
          <w:rStyle w:val="CittChar"/>
        </w:rPr>
        <w:t>the</w:t>
      </w:r>
      <w:proofErr w:type="spellEnd"/>
      <w:r w:rsidRPr="0038224C">
        <w:rPr>
          <w:rStyle w:val="CittChar"/>
        </w:rPr>
        <w:t xml:space="preserve"> </w:t>
      </w:r>
      <w:proofErr w:type="spellStart"/>
      <w:r w:rsidRPr="0038224C">
        <w:rPr>
          <w:rStyle w:val="CittChar"/>
        </w:rPr>
        <w:t>page</w:t>
      </w:r>
      <w:proofErr w:type="spellEnd"/>
      <w:r w:rsidRPr="0038224C">
        <w:rPr>
          <w:rStyle w:val="CittChar"/>
        </w:rPr>
        <w:t xml:space="preserve"> </w:t>
      </w:r>
      <w:proofErr w:type="spellStart"/>
      <w:r w:rsidRPr="0038224C">
        <w:rPr>
          <w:rStyle w:val="CittChar"/>
        </w:rPr>
        <w:t>is</w:t>
      </w:r>
      <w:proofErr w:type="spellEnd"/>
      <w:r w:rsidRPr="0038224C">
        <w:rPr>
          <w:rStyle w:val="CittChar"/>
        </w:rPr>
        <w:t xml:space="preserve"> </w:t>
      </w:r>
      <w:proofErr w:type="spellStart"/>
      <w:r w:rsidRPr="0038224C">
        <w:rPr>
          <w:rStyle w:val="CittChar"/>
        </w:rPr>
        <w:t>actually</w:t>
      </w:r>
      <w:proofErr w:type="spellEnd"/>
      <w:r w:rsidRPr="0038224C">
        <w:rPr>
          <w:rStyle w:val="CittChar"/>
        </w:rPr>
        <w:t xml:space="preserve"> </w:t>
      </w:r>
      <w:proofErr w:type="spellStart"/>
      <w:r w:rsidRPr="0038224C">
        <w:rPr>
          <w:rStyle w:val="CittChar"/>
        </w:rPr>
        <w:t>loading</w:t>
      </w:r>
      <w:proofErr w:type="spellEnd"/>
      <w:r w:rsidRPr="0038224C">
        <w:rPr>
          <w:rStyle w:val="CittChar"/>
        </w:rPr>
        <w:t>.</w:t>
      </w:r>
      <w:r w:rsidR="00582D3E" w:rsidRPr="0038224C">
        <w:rPr>
          <w:rStyle w:val="CittChar"/>
        </w:rPr>
        <w:t xml:space="preserve"> … </w:t>
      </w:r>
      <w:proofErr w:type="spellStart"/>
      <w:r w:rsidR="00582D3E" w:rsidRPr="0038224C">
        <w:rPr>
          <w:rStyle w:val="CittChar"/>
        </w:rPr>
        <w:t>The</w:t>
      </w:r>
      <w:proofErr w:type="spellEnd"/>
      <w:r w:rsidR="00582D3E" w:rsidRPr="0038224C">
        <w:rPr>
          <w:rStyle w:val="CittChar"/>
        </w:rPr>
        <w:t xml:space="preserve"> </w:t>
      </w:r>
      <w:proofErr w:type="spellStart"/>
      <w:r w:rsidR="00582D3E" w:rsidRPr="0038224C">
        <w:rPr>
          <w:rStyle w:val="CittChar"/>
        </w:rPr>
        <w:t>First</w:t>
      </w:r>
      <w:proofErr w:type="spellEnd"/>
      <w:r w:rsidR="00582D3E" w:rsidRPr="0038224C">
        <w:rPr>
          <w:rStyle w:val="CittChar"/>
        </w:rPr>
        <w:t xml:space="preserve"> </w:t>
      </w:r>
      <w:proofErr w:type="spellStart"/>
      <w:r w:rsidR="00582D3E" w:rsidRPr="0038224C">
        <w:rPr>
          <w:rStyle w:val="CittChar"/>
        </w:rPr>
        <w:t>Contentful</w:t>
      </w:r>
      <w:proofErr w:type="spellEnd"/>
      <w:r w:rsidR="00582D3E" w:rsidRPr="0038224C">
        <w:rPr>
          <w:rStyle w:val="CittChar"/>
        </w:rPr>
        <w:t xml:space="preserve"> </w:t>
      </w:r>
      <w:proofErr w:type="spellStart"/>
      <w:r w:rsidR="00582D3E" w:rsidRPr="0038224C">
        <w:rPr>
          <w:rStyle w:val="CittChar"/>
        </w:rPr>
        <w:t>Paint</w:t>
      </w:r>
      <w:proofErr w:type="spellEnd"/>
      <w:r w:rsidR="00582D3E" w:rsidRPr="0038224C">
        <w:rPr>
          <w:rStyle w:val="CittChar"/>
        </w:rPr>
        <w:t xml:space="preserve"> </w:t>
      </w:r>
      <w:proofErr w:type="spellStart"/>
      <w:r w:rsidR="00582D3E" w:rsidRPr="0038224C">
        <w:rPr>
          <w:rStyle w:val="CittChar"/>
        </w:rPr>
        <w:t>time</w:t>
      </w:r>
      <w:proofErr w:type="spellEnd"/>
      <w:r w:rsidR="00582D3E" w:rsidRPr="0038224C">
        <w:rPr>
          <w:rStyle w:val="CittChar"/>
        </w:rPr>
        <w:t xml:space="preserve"> </w:t>
      </w:r>
      <w:proofErr w:type="spellStart"/>
      <w:r w:rsidR="00582D3E" w:rsidRPr="0038224C">
        <w:rPr>
          <w:rStyle w:val="CittChar"/>
        </w:rPr>
        <w:t>stamp</w:t>
      </w:r>
      <w:proofErr w:type="spellEnd"/>
      <w:r w:rsidR="00582D3E" w:rsidRPr="0038224C">
        <w:rPr>
          <w:rStyle w:val="CittChar"/>
        </w:rPr>
        <w:t xml:space="preserve"> </w:t>
      </w:r>
      <w:proofErr w:type="spellStart"/>
      <w:r w:rsidR="00582D3E" w:rsidRPr="0038224C">
        <w:rPr>
          <w:rStyle w:val="CittChar"/>
        </w:rPr>
        <w:t>is</w:t>
      </w:r>
      <w:proofErr w:type="spellEnd"/>
      <w:r w:rsidR="00582D3E" w:rsidRPr="0038224C">
        <w:rPr>
          <w:rStyle w:val="CittChar"/>
        </w:rPr>
        <w:t xml:space="preserve"> </w:t>
      </w:r>
      <w:proofErr w:type="spellStart"/>
      <w:r w:rsidR="00582D3E" w:rsidRPr="0038224C">
        <w:rPr>
          <w:rStyle w:val="CittChar"/>
        </w:rPr>
        <w:t>when</w:t>
      </w:r>
      <w:proofErr w:type="spellEnd"/>
      <w:r w:rsidR="00582D3E" w:rsidRPr="0038224C">
        <w:rPr>
          <w:rStyle w:val="CittChar"/>
        </w:rPr>
        <w:t xml:space="preserve"> </w:t>
      </w:r>
      <w:proofErr w:type="spellStart"/>
      <w:r w:rsidR="00582D3E" w:rsidRPr="0038224C">
        <w:rPr>
          <w:rStyle w:val="CittChar"/>
        </w:rPr>
        <w:t>the</w:t>
      </w:r>
      <w:proofErr w:type="spellEnd"/>
      <w:r w:rsidR="00582D3E" w:rsidRPr="0038224C">
        <w:rPr>
          <w:rStyle w:val="CittChar"/>
        </w:rPr>
        <w:t xml:space="preserve"> browser </w:t>
      </w:r>
      <w:proofErr w:type="spellStart"/>
      <w:r w:rsidR="00582D3E" w:rsidRPr="0038224C">
        <w:rPr>
          <w:rStyle w:val="CittChar"/>
        </w:rPr>
        <w:t>first</w:t>
      </w:r>
      <w:proofErr w:type="spellEnd"/>
      <w:r w:rsidR="00582D3E" w:rsidRPr="0038224C">
        <w:rPr>
          <w:rStyle w:val="CittChar"/>
        </w:rPr>
        <w:t xml:space="preserve"> </w:t>
      </w:r>
      <w:proofErr w:type="spellStart"/>
      <w:r w:rsidR="00582D3E" w:rsidRPr="0038224C">
        <w:rPr>
          <w:rStyle w:val="CittChar"/>
        </w:rPr>
        <w:t>rendered</w:t>
      </w:r>
      <w:proofErr w:type="spellEnd"/>
      <w:r w:rsidR="00582D3E" w:rsidRPr="0038224C">
        <w:rPr>
          <w:rStyle w:val="CittChar"/>
        </w:rPr>
        <w:t xml:space="preserve"> </w:t>
      </w:r>
      <w:proofErr w:type="spellStart"/>
      <w:r w:rsidR="00582D3E" w:rsidRPr="0038224C">
        <w:rPr>
          <w:rStyle w:val="CittChar"/>
        </w:rPr>
        <w:t>any</w:t>
      </w:r>
      <w:proofErr w:type="spellEnd"/>
      <w:r w:rsidR="00582D3E" w:rsidRPr="0038224C">
        <w:rPr>
          <w:rStyle w:val="CittChar"/>
        </w:rPr>
        <w:t xml:space="preserve"> text, image (</w:t>
      </w:r>
      <w:proofErr w:type="spellStart"/>
      <w:r w:rsidR="00582D3E" w:rsidRPr="0038224C">
        <w:rPr>
          <w:rStyle w:val="CittChar"/>
        </w:rPr>
        <w:t>including</w:t>
      </w:r>
      <w:proofErr w:type="spellEnd"/>
      <w:r w:rsidR="00582D3E" w:rsidRPr="0038224C">
        <w:rPr>
          <w:rStyle w:val="CittChar"/>
        </w:rPr>
        <w:t xml:space="preserve"> background </w:t>
      </w:r>
      <w:proofErr w:type="spellStart"/>
      <w:r w:rsidR="00582D3E" w:rsidRPr="0038224C">
        <w:rPr>
          <w:rStyle w:val="CittChar"/>
        </w:rPr>
        <w:t>images</w:t>
      </w:r>
      <w:proofErr w:type="spellEnd"/>
      <w:r w:rsidR="00582D3E" w:rsidRPr="0038224C">
        <w:rPr>
          <w:rStyle w:val="CittChar"/>
        </w:rPr>
        <w:t>), non-</w:t>
      </w:r>
      <w:proofErr w:type="spellStart"/>
      <w:r w:rsidR="00582D3E" w:rsidRPr="0038224C">
        <w:rPr>
          <w:rStyle w:val="CittChar"/>
        </w:rPr>
        <w:t>white</w:t>
      </w:r>
      <w:proofErr w:type="spellEnd"/>
      <w:r w:rsidR="00582D3E" w:rsidRPr="0038224C">
        <w:rPr>
          <w:rStyle w:val="CittChar"/>
        </w:rPr>
        <w:t xml:space="preserve"> </w:t>
      </w:r>
      <w:proofErr w:type="spellStart"/>
      <w:r w:rsidR="00582D3E" w:rsidRPr="0038224C">
        <w:rPr>
          <w:rStyle w:val="CittChar"/>
        </w:rPr>
        <w:t>canvas</w:t>
      </w:r>
      <w:proofErr w:type="spellEnd"/>
      <w:r w:rsidR="00582D3E" w:rsidRPr="0038224C">
        <w:rPr>
          <w:rStyle w:val="CittChar"/>
        </w:rPr>
        <w:t xml:space="preserve"> </w:t>
      </w:r>
      <w:proofErr w:type="spellStart"/>
      <w:r w:rsidR="00582D3E" w:rsidRPr="0038224C">
        <w:rPr>
          <w:rStyle w:val="CittChar"/>
        </w:rPr>
        <w:t>or</w:t>
      </w:r>
      <w:proofErr w:type="spellEnd"/>
      <w:r w:rsidR="00582D3E" w:rsidRPr="0038224C">
        <w:rPr>
          <w:rStyle w:val="CittChar"/>
        </w:rPr>
        <w:t xml:space="preserve"> SVG. </w:t>
      </w:r>
      <w:proofErr w:type="spellStart"/>
      <w:r w:rsidR="00582D3E" w:rsidRPr="0038224C">
        <w:rPr>
          <w:rStyle w:val="CittChar"/>
        </w:rPr>
        <w:t>This</w:t>
      </w:r>
      <w:proofErr w:type="spellEnd"/>
      <w:r w:rsidR="00582D3E" w:rsidRPr="0038224C">
        <w:rPr>
          <w:rStyle w:val="CittChar"/>
        </w:rPr>
        <w:t xml:space="preserve"> </w:t>
      </w:r>
      <w:proofErr w:type="spellStart"/>
      <w:r w:rsidR="00582D3E" w:rsidRPr="0038224C">
        <w:rPr>
          <w:rStyle w:val="CittChar"/>
        </w:rPr>
        <w:t>excludes</w:t>
      </w:r>
      <w:proofErr w:type="spellEnd"/>
      <w:r w:rsidR="00582D3E" w:rsidRPr="0038224C">
        <w:rPr>
          <w:rStyle w:val="CittChar"/>
        </w:rPr>
        <w:t xml:space="preserve"> </w:t>
      </w:r>
      <w:proofErr w:type="spellStart"/>
      <w:r w:rsidR="00582D3E" w:rsidRPr="0038224C">
        <w:rPr>
          <w:rStyle w:val="CittChar"/>
        </w:rPr>
        <w:t>any</w:t>
      </w:r>
      <w:proofErr w:type="spellEnd"/>
      <w:r w:rsidR="00582D3E" w:rsidRPr="0038224C">
        <w:rPr>
          <w:rStyle w:val="CittChar"/>
        </w:rPr>
        <w:t xml:space="preserve"> </w:t>
      </w:r>
      <w:proofErr w:type="spellStart"/>
      <w:r w:rsidR="00582D3E" w:rsidRPr="0038224C">
        <w:rPr>
          <w:rStyle w:val="CittChar"/>
        </w:rPr>
        <w:t>content</w:t>
      </w:r>
      <w:proofErr w:type="spellEnd"/>
      <w:r w:rsidR="00582D3E" w:rsidRPr="0038224C">
        <w:rPr>
          <w:rStyle w:val="CittChar"/>
        </w:rPr>
        <w:t xml:space="preserve"> </w:t>
      </w:r>
      <w:proofErr w:type="spellStart"/>
      <w:r w:rsidR="00582D3E" w:rsidRPr="0038224C">
        <w:rPr>
          <w:rStyle w:val="CittChar"/>
        </w:rPr>
        <w:t>of</w:t>
      </w:r>
      <w:proofErr w:type="spellEnd"/>
      <w:r w:rsidR="00582D3E" w:rsidRPr="0038224C">
        <w:rPr>
          <w:rStyle w:val="CittChar"/>
        </w:rPr>
        <w:t xml:space="preserve"> </w:t>
      </w:r>
      <w:proofErr w:type="spellStart"/>
      <w:r w:rsidR="00582D3E" w:rsidRPr="0038224C">
        <w:rPr>
          <w:rStyle w:val="CittChar"/>
        </w:rPr>
        <w:t>iframes</w:t>
      </w:r>
      <w:proofErr w:type="spellEnd"/>
      <w:r w:rsidR="00582D3E" w:rsidRPr="0038224C">
        <w:rPr>
          <w:rStyle w:val="CittChar"/>
        </w:rPr>
        <w:t xml:space="preserve">, but </w:t>
      </w:r>
      <w:proofErr w:type="spellStart"/>
      <w:r w:rsidR="00582D3E" w:rsidRPr="0038224C">
        <w:rPr>
          <w:rStyle w:val="CittChar"/>
        </w:rPr>
        <w:t>includes</w:t>
      </w:r>
      <w:proofErr w:type="spellEnd"/>
      <w:r w:rsidR="00582D3E" w:rsidRPr="0038224C">
        <w:rPr>
          <w:rStyle w:val="CittChar"/>
        </w:rPr>
        <w:t xml:space="preserve"> text </w:t>
      </w:r>
      <w:proofErr w:type="spellStart"/>
      <w:r w:rsidR="00582D3E" w:rsidRPr="0038224C">
        <w:rPr>
          <w:rStyle w:val="CittChar"/>
        </w:rPr>
        <w:t>with</w:t>
      </w:r>
      <w:proofErr w:type="spellEnd"/>
      <w:r w:rsidR="00582D3E" w:rsidRPr="0038224C">
        <w:rPr>
          <w:rStyle w:val="CittChar"/>
        </w:rPr>
        <w:t xml:space="preserve"> </w:t>
      </w:r>
      <w:proofErr w:type="spellStart"/>
      <w:r w:rsidR="00582D3E" w:rsidRPr="0038224C">
        <w:rPr>
          <w:rStyle w:val="CittChar"/>
        </w:rPr>
        <w:t>pending</w:t>
      </w:r>
      <w:proofErr w:type="spellEnd"/>
      <w:r w:rsidR="00582D3E" w:rsidRPr="0038224C">
        <w:rPr>
          <w:rStyle w:val="CittChar"/>
        </w:rPr>
        <w:t xml:space="preserve"> </w:t>
      </w:r>
      <w:proofErr w:type="spellStart"/>
      <w:r w:rsidR="00582D3E" w:rsidRPr="0038224C">
        <w:rPr>
          <w:rStyle w:val="CittChar"/>
        </w:rPr>
        <w:t>webfonts</w:t>
      </w:r>
      <w:proofErr w:type="spellEnd"/>
      <w:r w:rsidR="00582D3E" w:rsidRPr="0038224C">
        <w:rPr>
          <w:rStyle w:val="CittChar"/>
        </w:rPr>
        <w:t xml:space="preserve">. </w:t>
      </w:r>
      <w:proofErr w:type="spellStart"/>
      <w:r w:rsidR="00582D3E" w:rsidRPr="0038224C">
        <w:rPr>
          <w:rStyle w:val="CittChar"/>
        </w:rPr>
        <w:t>This</w:t>
      </w:r>
      <w:proofErr w:type="spellEnd"/>
      <w:r w:rsidR="00582D3E" w:rsidRPr="0038224C">
        <w:rPr>
          <w:rStyle w:val="CittChar"/>
        </w:rPr>
        <w:t xml:space="preserve"> </w:t>
      </w:r>
      <w:proofErr w:type="spellStart"/>
      <w:r w:rsidR="00582D3E" w:rsidRPr="0038224C">
        <w:rPr>
          <w:rStyle w:val="CittChar"/>
        </w:rPr>
        <w:t>is</w:t>
      </w:r>
      <w:proofErr w:type="spellEnd"/>
      <w:r w:rsidR="00582D3E" w:rsidRPr="0038224C">
        <w:rPr>
          <w:rStyle w:val="CittChar"/>
        </w:rPr>
        <w:t xml:space="preserve"> </w:t>
      </w:r>
      <w:proofErr w:type="spellStart"/>
      <w:r w:rsidR="00582D3E" w:rsidRPr="0038224C">
        <w:rPr>
          <w:rStyle w:val="CittChar"/>
        </w:rPr>
        <w:t>the</w:t>
      </w:r>
      <w:proofErr w:type="spellEnd"/>
      <w:r w:rsidR="00582D3E" w:rsidRPr="0038224C">
        <w:rPr>
          <w:rStyle w:val="CittChar"/>
        </w:rPr>
        <w:t xml:space="preserve"> </w:t>
      </w:r>
      <w:proofErr w:type="spellStart"/>
      <w:r w:rsidR="00582D3E" w:rsidRPr="0038224C">
        <w:rPr>
          <w:rStyle w:val="CittChar"/>
        </w:rPr>
        <w:t>first</w:t>
      </w:r>
      <w:proofErr w:type="spellEnd"/>
      <w:r w:rsidR="00582D3E" w:rsidRPr="0038224C">
        <w:rPr>
          <w:rStyle w:val="CittChar"/>
        </w:rPr>
        <w:t xml:space="preserve"> </w:t>
      </w:r>
      <w:proofErr w:type="spellStart"/>
      <w:r w:rsidR="00582D3E" w:rsidRPr="0038224C">
        <w:rPr>
          <w:rStyle w:val="CittChar"/>
        </w:rPr>
        <w:t>time</w:t>
      </w:r>
      <w:proofErr w:type="spellEnd"/>
      <w:r w:rsidR="00582D3E" w:rsidRPr="0038224C">
        <w:rPr>
          <w:rStyle w:val="CittChar"/>
        </w:rPr>
        <w:t xml:space="preserve"> </w:t>
      </w:r>
      <w:proofErr w:type="spellStart"/>
      <w:r w:rsidR="00582D3E" w:rsidRPr="0038224C">
        <w:rPr>
          <w:rStyle w:val="CittChar"/>
        </w:rPr>
        <w:t>users</w:t>
      </w:r>
      <w:proofErr w:type="spellEnd"/>
      <w:r w:rsidR="00582D3E" w:rsidRPr="0038224C">
        <w:rPr>
          <w:rStyle w:val="CittChar"/>
        </w:rPr>
        <w:t xml:space="preserve"> </w:t>
      </w:r>
      <w:proofErr w:type="spellStart"/>
      <w:r w:rsidR="00582D3E" w:rsidRPr="0038224C">
        <w:rPr>
          <w:rStyle w:val="CittChar"/>
        </w:rPr>
        <w:t>could</w:t>
      </w:r>
      <w:proofErr w:type="spellEnd"/>
      <w:r w:rsidR="00582D3E" w:rsidRPr="0038224C">
        <w:rPr>
          <w:rStyle w:val="CittChar"/>
        </w:rPr>
        <w:t xml:space="preserve"> start </w:t>
      </w:r>
      <w:proofErr w:type="spellStart"/>
      <w:r w:rsidR="00582D3E" w:rsidRPr="0038224C">
        <w:rPr>
          <w:rStyle w:val="CittChar"/>
        </w:rPr>
        <w:t>consuming</w:t>
      </w:r>
      <w:proofErr w:type="spellEnd"/>
      <w:r w:rsidR="00582D3E" w:rsidRPr="0038224C">
        <w:rPr>
          <w:rStyle w:val="CittChar"/>
        </w:rPr>
        <w:t xml:space="preserve"> </w:t>
      </w:r>
      <w:proofErr w:type="spellStart"/>
      <w:r w:rsidR="00582D3E" w:rsidRPr="0038224C">
        <w:rPr>
          <w:rStyle w:val="CittChar"/>
        </w:rPr>
        <w:t>page</w:t>
      </w:r>
      <w:proofErr w:type="spellEnd"/>
      <w:r w:rsidR="00582D3E" w:rsidRPr="0038224C">
        <w:rPr>
          <w:rStyle w:val="CittChar"/>
        </w:rPr>
        <w:t xml:space="preserve"> </w:t>
      </w:r>
      <w:proofErr w:type="spellStart"/>
      <w:r w:rsidR="00582D3E" w:rsidRPr="0038224C">
        <w:rPr>
          <w:rStyle w:val="CittChar"/>
        </w:rPr>
        <w:t>content</w:t>
      </w:r>
      <w:proofErr w:type="spellEnd"/>
      <w:r w:rsidR="00582D3E" w:rsidRPr="0038224C">
        <w:rPr>
          <w:rStyle w:val="CittChar"/>
        </w:rPr>
        <w:t>.</w:t>
      </w:r>
      <w:r w:rsidRPr="0038224C">
        <w:rPr>
          <w:rStyle w:val="CittChar"/>
        </w:rPr>
        <w:t>“</w:t>
      </w:r>
      <w:r w:rsidR="0038224C">
        <w:rPr>
          <w:lang w:eastAsia="en-US"/>
        </w:rPr>
        <w:t xml:space="preserve"> </w:t>
      </w:r>
      <w:r w:rsidR="00522CB2">
        <w:rPr>
          <w:lang w:eastAsia="en-US"/>
        </w:rPr>
        <w:fldChar w:fldCharType="begin"/>
      </w:r>
      <w:r w:rsidR="004752C4">
        <w:rPr>
          <w:lang w:eastAsia="en-US"/>
        </w:rPr>
        <w:instrText xml:space="preserve"> ADDIN ZOTERO_ITEM CSL_CITATION {"citationID":"JGzxL9gi","properties":{"formattedCitation":"(Mozilla Contributors, 2020a)","plainCitation":"(Mozilla Contributors, 2020a)","noteIndex":0},"citationItems":[{"id":86,"uris":["http://zotero.org/users/local/drXuekKW/items/BSJ6G7MG"],"uri":["http://zotero.org/users/local/drXuekKW/items/BSJ6G7MG"],"itemData":{"id":86,"type":"webpage","title":"First contentful paint - MDN Web Docs Glossary: Definitions of Web-related terms | MDN","URL":"https://developer.mozilla.org/en-US/docs/Glossary/First_contentful_paint","author":[{"family":"Mozilla Contributors","given":""}],"accessed":{"date-parts":[["2021",2,26]]},"issued":{"date-parts":[["2020",12,21]]}}}],"schema":"https://github.com/citation-style-language/schema/raw/master/csl-citation.json"} </w:instrText>
      </w:r>
      <w:r w:rsidR="00522CB2">
        <w:rPr>
          <w:lang w:eastAsia="en-US"/>
        </w:rPr>
        <w:fldChar w:fldCharType="separate"/>
      </w:r>
      <w:r w:rsidR="004752C4">
        <w:rPr>
          <w:noProof/>
          <w:lang w:eastAsia="en-US"/>
        </w:rPr>
        <w:t>(Mozilla Contributors, 2020a)</w:t>
      </w:r>
      <w:r w:rsidR="00522CB2">
        <w:rPr>
          <w:lang w:eastAsia="en-US"/>
        </w:rPr>
        <w:fldChar w:fldCharType="end"/>
      </w:r>
    </w:p>
    <w:p w14:paraId="64D4A8FE" w14:textId="733933AA" w:rsidR="00F71845" w:rsidRPr="003338F1" w:rsidRDefault="00B0708C" w:rsidP="003338F1">
      <w:pPr>
        <w:rPr>
          <w:lang w:eastAsia="en-US"/>
        </w:rPr>
      </w:pPr>
      <w:r>
        <w:rPr>
          <w:lang w:eastAsia="en-US"/>
        </w:rPr>
        <w:t xml:space="preserve">Touto metrikou lze tedy změřit, v jakém bodě se uživateli </w:t>
      </w:r>
      <w:r w:rsidR="003A1C23">
        <w:rPr>
          <w:lang w:eastAsia="en-US"/>
        </w:rPr>
        <w:t>vykreslí nějaký obsah</w:t>
      </w:r>
      <w:r w:rsidR="00E00326">
        <w:rPr>
          <w:lang w:eastAsia="en-US"/>
        </w:rPr>
        <w:t xml:space="preserve"> (klidně i text „Načítám“</w:t>
      </w:r>
      <w:r w:rsidR="00E127A7">
        <w:rPr>
          <w:lang w:eastAsia="en-US"/>
        </w:rPr>
        <w:t>)</w:t>
      </w:r>
      <w:r w:rsidR="00E00326">
        <w:rPr>
          <w:lang w:eastAsia="en-US"/>
        </w:rPr>
        <w:t xml:space="preserve">. </w:t>
      </w:r>
      <w:r w:rsidR="007B2F38">
        <w:rPr>
          <w:lang w:eastAsia="en-US"/>
        </w:rPr>
        <w:t>Jedná se o</w:t>
      </w:r>
      <w:r w:rsidR="008F2440">
        <w:rPr>
          <w:lang w:eastAsia="en-US"/>
        </w:rPr>
        <w:t xml:space="preserve"> jednu z důležitých metrik, která se používá pro vyhodnocování výkonnosti webu, je také součástí </w:t>
      </w:r>
      <w:r w:rsidR="00767395">
        <w:rPr>
          <w:lang w:eastAsia="en-US"/>
        </w:rPr>
        <w:t xml:space="preserve">web </w:t>
      </w:r>
      <w:proofErr w:type="spellStart"/>
      <w:r w:rsidR="003F2A07">
        <w:rPr>
          <w:lang w:eastAsia="en-US"/>
        </w:rPr>
        <w:t>v</w:t>
      </w:r>
      <w:r w:rsidR="00767395">
        <w:rPr>
          <w:lang w:eastAsia="en-US"/>
        </w:rPr>
        <w:t>itals</w:t>
      </w:r>
      <w:proofErr w:type="spellEnd"/>
      <w:r w:rsidR="00767395">
        <w:rPr>
          <w:lang w:eastAsia="en-US"/>
        </w:rPr>
        <w:t xml:space="preserve"> metrik</w:t>
      </w:r>
      <w:r w:rsidR="001F279C">
        <w:rPr>
          <w:lang w:eastAsia="en-US"/>
        </w:rPr>
        <w:t xml:space="preserve"> </w:t>
      </w:r>
      <w:r w:rsidR="001F279C">
        <w:rPr>
          <w:lang w:eastAsia="en-US"/>
        </w:rPr>
        <w:fldChar w:fldCharType="begin"/>
      </w:r>
      <w:r w:rsidR="00A173AA">
        <w:rPr>
          <w:lang w:eastAsia="en-US"/>
        </w:rPr>
        <w:instrText xml:space="preserve"> ADDIN ZOTERO_ITEM CSL_CITATION {"citationID":"FL7YDgHW","properties":{"formattedCitation":"(Google LLC, 2019a)","plainCitation":"(Google LLC, 2019a)","noteIndex":0},"citationItems":[{"id":88,"uris":["http://zotero.org/users/local/drXuekKW/items/VVFE9PIX"],"uri":["http://zotero.org/users/local/drXuekKW/items/VVFE9PIX"],"itemData":{"id":88,"type":"webpage","abstract":"Learn about Lighthouse's First Contentful Paint metric and how to measure and optimize it.","container-title":"web.dev","language":"en","title":"First Contentful Paint","URL":"https://web.dev/first-contentful-paint/","author":[{"family":"Google LLC","given":""}],"accessed":{"date-parts":[["2021",2,26]]},"issued":{"date-parts":[["2019",10,10]]}}}],"schema":"https://github.com/citation-style-language/schema/raw/master/csl-citation.json"} </w:instrText>
      </w:r>
      <w:r w:rsidR="001F279C">
        <w:rPr>
          <w:lang w:eastAsia="en-US"/>
        </w:rPr>
        <w:fldChar w:fldCharType="separate"/>
      </w:r>
      <w:r w:rsidR="00A173AA">
        <w:rPr>
          <w:noProof/>
          <w:lang w:eastAsia="en-US"/>
        </w:rPr>
        <w:t>(Google LLC, 2019a)</w:t>
      </w:r>
      <w:r w:rsidR="001F279C">
        <w:rPr>
          <w:lang w:eastAsia="en-US"/>
        </w:rPr>
        <w:fldChar w:fldCharType="end"/>
      </w:r>
      <w:r w:rsidR="00767395">
        <w:rPr>
          <w:lang w:eastAsia="en-US"/>
        </w:rPr>
        <w:t>.</w:t>
      </w:r>
      <w:r w:rsidR="001F279C" w:rsidRPr="003338F1">
        <w:rPr>
          <w:lang w:eastAsia="en-US"/>
        </w:rPr>
        <w:t xml:space="preserve"> </w:t>
      </w:r>
    </w:p>
    <w:p w14:paraId="5A740385" w14:textId="6AAC629E" w:rsidR="00210DFA" w:rsidRDefault="00210DFA" w:rsidP="00A443D8">
      <w:pPr>
        <w:pStyle w:val="Nadpis3"/>
      </w:pPr>
      <w:bookmarkStart w:id="69" w:name="_Toc69471806"/>
      <w:r w:rsidRPr="00A56F79">
        <w:t xml:space="preserve">DOM </w:t>
      </w:r>
      <w:proofErr w:type="spellStart"/>
      <w:r w:rsidRPr="00A56F79">
        <w:t>Content</w:t>
      </w:r>
      <w:proofErr w:type="spellEnd"/>
      <w:r w:rsidRPr="00A56F79">
        <w:t xml:space="preserve"> </w:t>
      </w:r>
      <w:proofErr w:type="spellStart"/>
      <w:r w:rsidRPr="00A56F79">
        <w:t>Loaded</w:t>
      </w:r>
      <w:proofErr w:type="spellEnd"/>
      <w:r w:rsidRPr="00A56F79">
        <w:t xml:space="preserve"> (DCL)</w:t>
      </w:r>
      <w:bookmarkEnd w:id="69"/>
    </w:p>
    <w:p w14:paraId="7C01A61C" w14:textId="682AF8C9" w:rsidR="00331986" w:rsidRDefault="00331986" w:rsidP="00331986">
      <w:pPr>
        <w:rPr>
          <w:lang w:eastAsia="en-US"/>
        </w:rPr>
      </w:pPr>
      <w:r w:rsidRPr="00804998">
        <w:rPr>
          <w:rStyle w:val="CittChar"/>
        </w:rPr>
        <w:t>„</w:t>
      </w:r>
      <w:proofErr w:type="spellStart"/>
      <w:r w:rsidRPr="00804998">
        <w:rPr>
          <w:rStyle w:val="CittChar"/>
          <w:lang w:eastAsia="en-US"/>
        </w:rPr>
        <w:t>The</w:t>
      </w:r>
      <w:proofErr w:type="spellEnd"/>
      <w:r w:rsidRPr="00804998">
        <w:rPr>
          <w:rStyle w:val="CittChar"/>
          <w:lang w:eastAsia="en-US"/>
        </w:rPr>
        <w:t xml:space="preserve"> </w:t>
      </w:r>
      <w:proofErr w:type="spellStart"/>
      <w:r w:rsidRPr="00804998">
        <w:rPr>
          <w:rStyle w:val="CittChar"/>
          <w:lang w:eastAsia="en-US"/>
        </w:rPr>
        <w:t>DOMContentLoaded</w:t>
      </w:r>
      <w:proofErr w:type="spellEnd"/>
      <w:r w:rsidRPr="00804998">
        <w:rPr>
          <w:rStyle w:val="CittChar"/>
          <w:lang w:eastAsia="en-US"/>
        </w:rPr>
        <w:t xml:space="preserve"> </w:t>
      </w:r>
      <w:proofErr w:type="spellStart"/>
      <w:r w:rsidRPr="00804998">
        <w:rPr>
          <w:rStyle w:val="CittChar"/>
          <w:lang w:eastAsia="en-US"/>
        </w:rPr>
        <w:t>event</w:t>
      </w:r>
      <w:proofErr w:type="spellEnd"/>
      <w:r w:rsidRPr="00804998">
        <w:rPr>
          <w:rStyle w:val="CittChar"/>
          <w:lang w:eastAsia="en-US"/>
        </w:rPr>
        <w:t xml:space="preserve"> </w:t>
      </w:r>
      <w:proofErr w:type="spellStart"/>
      <w:r w:rsidRPr="00804998">
        <w:rPr>
          <w:rStyle w:val="CittChar"/>
          <w:lang w:eastAsia="en-US"/>
        </w:rPr>
        <w:t>fires</w:t>
      </w:r>
      <w:proofErr w:type="spellEnd"/>
      <w:r w:rsidRPr="00804998">
        <w:rPr>
          <w:rStyle w:val="CittChar"/>
          <w:lang w:eastAsia="en-US"/>
        </w:rPr>
        <w:t xml:space="preserve"> </w:t>
      </w:r>
      <w:proofErr w:type="spellStart"/>
      <w:r w:rsidRPr="00804998">
        <w:rPr>
          <w:rStyle w:val="CittChar"/>
          <w:lang w:eastAsia="en-US"/>
        </w:rPr>
        <w:t>when</w:t>
      </w:r>
      <w:proofErr w:type="spellEnd"/>
      <w:r w:rsidRPr="00804998">
        <w:rPr>
          <w:rStyle w:val="CittChar"/>
          <w:lang w:eastAsia="en-US"/>
        </w:rPr>
        <w:t xml:space="preserve"> </w:t>
      </w:r>
      <w:proofErr w:type="spellStart"/>
      <w:r w:rsidRPr="00804998">
        <w:rPr>
          <w:rStyle w:val="CittChar"/>
          <w:lang w:eastAsia="en-US"/>
        </w:rPr>
        <w:t>the</w:t>
      </w:r>
      <w:proofErr w:type="spellEnd"/>
      <w:r w:rsidRPr="00804998">
        <w:rPr>
          <w:rStyle w:val="CittChar"/>
          <w:lang w:eastAsia="en-US"/>
        </w:rPr>
        <w:t xml:space="preserve"> </w:t>
      </w:r>
      <w:proofErr w:type="spellStart"/>
      <w:r w:rsidRPr="00804998">
        <w:rPr>
          <w:rStyle w:val="CittChar"/>
          <w:lang w:eastAsia="en-US"/>
        </w:rPr>
        <w:t>initial</w:t>
      </w:r>
      <w:proofErr w:type="spellEnd"/>
      <w:r w:rsidRPr="00804998">
        <w:rPr>
          <w:rStyle w:val="CittChar"/>
          <w:lang w:eastAsia="en-US"/>
        </w:rPr>
        <w:t xml:space="preserve"> HTML </w:t>
      </w:r>
      <w:proofErr w:type="spellStart"/>
      <w:r w:rsidRPr="00804998">
        <w:rPr>
          <w:rStyle w:val="CittChar"/>
          <w:lang w:eastAsia="en-US"/>
        </w:rPr>
        <w:t>document</w:t>
      </w:r>
      <w:proofErr w:type="spellEnd"/>
      <w:r w:rsidRPr="00804998">
        <w:rPr>
          <w:rStyle w:val="CittChar"/>
          <w:lang w:eastAsia="en-US"/>
        </w:rPr>
        <w:t xml:space="preserve"> has </w:t>
      </w:r>
      <w:proofErr w:type="spellStart"/>
      <w:r w:rsidRPr="00804998">
        <w:rPr>
          <w:rStyle w:val="CittChar"/>
          <w:lang w:eastAsia="en-US"/>
        </w:rPr>
        <w:t>been</w:t>
      </w:r>
      <w:proofErr w:type="spellEnd"/>
      <w:r w:rsidRPr="00804998">
        <w:rPr>
          <w:rStyle w:val="CittChar"/>
          <w:lang w:eastAsia="en-US"/>
        </w:rPr>
        <w:t xml:space="preserve"> </w:t>
      </w:r>
      <w:proofErr w:type="spellStart"/>
      <w:r w:rsidRPr="00804998">
        <w:rPr>
          <w:rStyle w:val="CittChar"/>
          <w:lang w:eastAsia="en-US"/>
        </w:rPr>
        <w:t>completely</w:t>
      </w:r>
      <w:proofErr w:type="spellEnd"/>
      <w:r w:rsidRPr="00804998">
        <w:rPr>
          <w:rStyle w:val="CittChar"/>
          <w:lang w:eastAsia="en-US"/>
        </w:rPr>
        <w:t xml:space="preserve"> </w:t>
      </w:r>
      <w:proofErr w:type="spellStart"/>
      <w:r w:rsidRPr="00804998">
        <w:rPr>
          <w:rStyle w:val="CittChar"/>
          <w:lang w:eastAsia="en-US"/>
        </w:rPr>
        <w:t>loaded</w:t>
      </w:r>
      <w:proofErr w:type="spellEnd"/>
      <w:r w:rsidRPr="00804998">
        <w:rPr>
          <w:rStyle w:val="CittChar"/>
          <w:lang w:eastAsia="en-US"/>
        </w:rPr>
        <w:t xml:space="preserve"> and </w:t>
      </w:r>
      <w:proofErr w:type="spellStart"/>
      <w:r w:rsidRPr="00804998">
        <w:rPr>
          <w:rStyle w:val="CittChar"/>
          <w:lang w:eastAsia="en-US"/>
        </w:rPr>
        <w:t>parsed</w:t>
      </w:r>
      <w:proofErr w:type="spellEnd"/>
      <w:r w:rsidRPr="00804998">
        <w:rPr>
          <w:rStyle w:val="CittChar"/>
          <w:lang w:eastAsia="en-US"/>
        </w:rPr>
        <w:t xml:space="preserve">, </w:t>
      </w:r>
      <w:proofErr w:type="spellStart"/>
      <w:r w:rsidRPr="00804998">
        <w:rPr>
          <w:rStyle w:val="CittChar"/>
          <w:lang w:eastAsia="en-US"/>
        </w:rPr>
        <w:t>without</w:t>
      </w:r>
      <w:proofErr w:type="spellEnd"/>
      <w:r w:rsidRPr="00804998">
        <w:rPr>
          <w:rStyle w:val="CittChar"/>
          <w:lang w:eastAsia="en-US"/>
        </w:rPr>
        <w:t xml:space="preserve"> </w:t>
      </w:r>
      <w:proofErr w:type="spellStart"/>
      <w:r w:rsidRPr="00804998">
        <w:rPr>
          <w:rStyle w:val="CittChar"/>
          <w:lang w:eastAsia="en-US"/>
        </w:rPr>
        <w:t>waiting</w:t>
      </w:r>
      <w:proofErr w:type="spellEnd"/>
      <w:r w:rsidRPr="00804998">
        <w:rPr>
          <w:rStyle w:val="CittChar"/>
          <w:lang w:eastAsia="en-US"/>
        </w:rPr>
        <w:t xml:space="preserve"> </w:t>
      </w:r>
      <w:proofErr w:type="spellStart"/>
      <w:r w:rsidRPr="00804998">
        <w:rPr>
          <w:rStyle w:val="CittChar"/>
          <w:lang w:eastAsia="en-US"/>
        </w:rPr>
        <w:t>for</w:t>
      </w:r>
      <w:proofErr w:type="spellEnd"/>
      <w:r w:rsidRPr="00804998">
        <w:rPr>
          <w:rStyle w:val="CittChar"/>
          <w:lang w:eastAsia="en-US"/>
        </w:rPr>
        <w:t xml:space="preserve"> </w:t>
      </w:r>
      <w:proofErr w:type="spellStart"/>
      <w:r w:rsidRPr="00804998">
        <w:rPr>
          <w:rStyle w:val="CittChar"/>
          <w:lang w:eastAsia="en-US"/>
        </w:rPr>
        <w:t>stylesheets</w:t>
      </w:r>
      <w:proofErr w:type="spellEnd"/>
      <w:r w:rsidRPr="00804998">
        <w:rPr>
          <w:rStyle w:val="CittChar"/>
          <w:lang w:eastAsia="en-US"/>
        </w:rPr>
        <w:t xml:space="preserve">, </w:t>
      </w:r>
      <w:proofErr w:type="spellStart"/>
      <w:r w:rsidRPr="00804998">
        <w:rPr>
          <w:rStyle w:val="CittChar"/>
          <w:lang w:eastAsia="en-US"/>
        </w:rPr>
        <w:t>images</w:t>
      </w:r>
      <w:proofErr w:type="spellEnd"/>
      <w:r w:rsidRPr="00804998">
        <w:rPr>
          <w:rStyle w:val="CittChar"/>
          <w:lang w:eastAsia="en-US"/>
        </w:rPr>
        <w:t xml:space="preserve">, and </w:t>
      </w:r>
      <w:proofErr w:type="spellStart"/>
      <w:r w:rsidRPr="00804998">
        <w:rPr>
          <w:rStyle w:val="CittChar"/>
          <w:lang w:eastAsia="en-US"/>
        </w:rPr>
        <w:t>subframes</w:t>
      </w:r>
      <w:proofErr w:type="spellEnd"/>
      <w:r w:rsidRPr="00804998">
        <w:rPr>
          <w:rStyle w:val="CittChar"/>
          <w:lang w:eastAsia="en-US"/>
        </w:rPr>
        <w:t xml:space="preserve"> to </w:t>
      </w:r>
      <w:proofErr w:type="spellStart"/>
      <w:r w:rsidRPr="00804998">
        <w:rPr>
          <w:rStyle w:val="CittChar"/>
          <w:lang w:eastAsia="en-US"/>
        </w:rPr>
        <w:t>finish</w:t>
      </w:r>
      <w:proofErr w:type="spellEnd"/>
      <w:r w:rsidRPr="00804998">
        <w:rPr>
          <w:rStyle w:val="CittChar"/>
          <w:lang w:eastAsia="en-US"/>
        </w:rPr>
        <w:t xml:space="preserve"> </w:t>
      </w:r>
      <w:proofErr w:type="spellStart"/>
      <w:r w:rsidRPr="00804998">
        <w:rPr>
          <w:rStyle w:val="CittChar"/>
          <w:lang w:eastAsia="en-US"/>
        </w:rPr>
        <w:t>loading</w:t>
      </w:r>
      <w:proofErr w:type="spellEnd"/>
      <w:r w:rsidRPr="00804998">
        <w:rPr>
          <w:rStyle w:val="CittChar"/>
          <w:lang w:eastAsia="en-US"/>
        </w:rPr>
        <w:t>.</w:t>
      </w:r>
      <w:r w:rsidRPr="00804998">
        <w:rPr>
          <w:rStyle w:val="CittChar"/>
        </w:rPr>
        <w:t>“</w:t>
      </w:r>
      <w:r w:rsidR="001B3F67">
        <w:rPr>
          <w:lang w:eastAsia="en-US"/>
        </w:rPr>
        <w:t xml:space="preserve"> </w:t>
      </w:r>
      <w:r w:rsidR="001B3F67">
        <w:rPr>
          <w:lang w:eastAsia="en-US"/>
        </w:rPr>
        <w:fldChar w:fldCharType="begin"/>
      </w:r>
      <w:r w:rsidR="004752C4">
        <w:rPr>
          <w:lang w:eastAsia="en-US"/>
        </w:rPr>
        <w:instrText xml:space="preserve"> ADDIN ZOTERO_ITEM CSL_CITATION {"citationID":"ul0JWw8m","properties":{"formattedCitation":"(Mozilla Contributors, 2020c)","plainCitation":"(Mozilla Contributors, 2020c)","noteIndex":0},"citationItems":[{"id":97,"uris":["http://zotero.org/users/local/drXuekKW/items/7XR9SZSP"],"uri":["http://zotero.org/users/local/drXuekKW/items/7XR9SZSP"],"itemData":{"id":97,"type":"webpage","title":"Window: DOMContentLoaded event - Web APIs | MDN","URL":"https://developer.mozilla.org/en-US/docs/Web/API/Window/DOMContentLoaded_event","author":[{"literal":"Mozilla Contributors"}],"accessed":{"date-parts":[["2021",3,5]]},"issued":{"date-parts":[["2020",12,18]]}}}],"schema":"https://github.com/citation-style-language/schema/raw/master/csl-citation.json"} </w:instrText>
      </w:r>
      <w:r w:rsidR="001B3F67">
        <w:rPr>
          <w:lang w:eastAsia="en-US"/>
        </w:rPr>
        <w:fldChar w:fldCharType="separate"/>
      </w:r>
      <w:r w:rsidR="004752C4">
        <w:t>(</w:t>
      </w:r>
      <w:proofErr w:type="spellStart"/>
      <w:r w:rsidR="004752C4">
        <w:t>Mozilla</w:t>
      </w:r>
      <w:proofErr w:type="spellEnd"/>
      <w:r w:rsidR="004752C4">
        <w:t xml:space="preserve"> </w:t>
      </w:r>
      <w:proofErr w:type="spellStart"/>
      <w:r w:rsidR="004752C4">
        <w:t>Contributors</w:t>
      </w:r>
      <w:proofErr w:type="spellEnd"/>
      <w:r w:rsidR="004752C4">
        <w:t>, 2020c)</w:t>
      </w:r>
      <w:r w:rsidR="001B3F67">
        <w:rPr>
          <w:lang w:eastAsia="en-US"/>
        </w:rPr>
        <w:fldChar w:fldCharType="end"/>
      </w:r>
      <w:r w:rsidR="004A55B0">
        <w:rPr>
          <w:lang w:eastAsia="en-US"/>
        </w:rPr>
        <w:t>.</w:t>
      </w:r>
    </w:p>
    <w:p w14:paraId="72503444" w14:textId="307FB7E6" w:rsidR="00670521" w:rsidRPr="00670521" w:rsidRDefault="00135C3F" w:rsidP="00670521">
      <w:pPr>
        <w:rPr>
          <w:lang w:eastAsia="en-US"/>
        </w:rPr>
      </w:pPr>
      <w:r>
        <w:rPr>
          <w:lang w:eastAsia="en-US"/>
        </w:rPr>
        <w:t xml:space="preserve">Jak již definice napovídá, </w:t>
      </w:r>
      <w:r w:rsidR="00CA6D5C">
        <w:rPr>
          <w:lang w:eastAsia="en-US"/>
        </w:rPr>
        <w:t>jedná se o</w:t>
      </w:r>
      <w:r w:rsidR="003F3858">
        <w:rPr>
          <w:lang w:eastAsia="en-US"/>
        </w:rPr>
        <w:t xml:space="preserve"> jednu z událostí životního cyklu stránky, na který </w:t>
      </w:r>
      <w:r w:rsidR="00B17729">
        <w:rPr>
          <w:lang w:eastAsia="en-US"/>
        </w:rPr>
        <w:t xml:space="preserve">můžeme přidat </w:t>
      </w:r>
      <w:proofErr w:type="spellStart"/>
      <w:r w:rsidR="00B17729" w:rsidRPr="00B17729">
        <w:rPr>
          <w:i/>
          <w:iCs/>
          <w:lang w:eastAsia="en-US"/>
        </w:rPr>
        <w:t>eventListener</w:t>
      </w:r>
      <w:proofErr w:type="spellEnd"/>
      <w:r w:rsidR="00B17729">
        <w:rPr>
          <w:lang w:eastAsia="en-US"/>
        </w:rPr>
        <w:t xml:space="preserve"> v </w:t>
      </w:r>
      <w:proofErr w:type="spellStart"/>
      <w:r w:rsidR="00B17729">
        <w:rPr>
          <w:lang w:eastAsia="en-US"/>
        </w:rPr>
        <w:t>javascriptu</w:t>
      </w:r>
      <w:proofErr w:type="spellEnd"/>
      <w:r w:rsidR="00B17729">
        <w:rPr>
          <w:lang w:eastAsia="en-US"/>
        </w:rPr>
        <w:t xml:space="preserve">. </w:t>
      </w:r>
      <w:r w:rsidR="00B17729" w:rsidRPr="00B17729">
        <w:rPr>
          <w:lang w:eastAsia="en-US"/>
        </w:rPr>
        <w:t>Je</w:t>
      </w:r>
      <w:r w:rsidR="00E77CCA">
        <w:rPr>
          <w:lang w:eastAsia="en-US"/>
        </w:rPr>
        <w:t xml:space="preserve">dná se ale spíše o technickou metriku, která </w:t>
      </w:r>
      <w:r w:rsidR="00867A86">
        <w:rPr>
          <w:lang w:eastAsia="en-US"/>
        </w:rPr>
        <w:t xml:space="preserve">sice koreluje s nižší </w:t>
      </w:r>
      <w:proofErr w:type="spellStart"/>
      <w:r w:rsidR="00867A86" w:rsidRPr="00867A86">
        <w:rPr>
          <w:i/>
          <w:iCs/>
          <w:lang w:eastAsia="en-US"/>
        </w:rPr>
        <w:t>bounce</w:t>
      </w:r>
      <w:proofErr w:type="spellEnd"/>
      <w:r w:rsidR="00867A86" w:rsidRPr="00867A86">
        <w:rPr>
          <w:i/>
          <w:iCs/>
          <w:lang w:eastAsia="en-US"/>
        </w:rPr>
        <w:t xml:space="preserve"> </w:t>
      </w:r>
      <w:proofErr w:type="spellStart"/>
      <w:r w:rsidR="00867A86" w:rsidRPr="00867A86">
        <w:rPr>
          <w:i/>
          <w:iCs/>
          <w:lang w:eastAsia="en-US"/>
        </w:rPr>
        <w:t>rate</w:t>
      </w:r>
      <w:proofErr w:type="spellEnd"/>
      <w:r w:rsidR="00867A86">
        <w:rPr>
          <w:lang w:eastAsia="en-US"/>
        </w:rPr>
        <w:t xml:space="preserve">, </w:t>
      </w:r>
      <w:r w:rsidR="00EB3492">
        <w:rPr>
          <w:lang w:eastAsia="en-US"/>
        </w:rPr>
        <w:t>j</w:t>
      </w:r>
      <w:r w:rsidR="00EB3492" w:rsidRPr="00EB3492">
        <w:rPr>
          <w:lang w:eastAsia="en-US"/>
        </w:rPr>
        <w:t>e to ovšem tím, že DCL koreluje s FCP a FMP</w:t>
      </w:r>
      <w:ins w:id="70" w:author="Stanislav Vojíř" w:date="2021-03-24T00:37:00Z">
        <w:r w:rsidR="00062DEC">
          <w:rPr>
            <w:lang w:eastAsia="en-US"/>
          </w:rPr>
          <w:t>.</w:t>
        </w:r>
      </w:ins>
      <w:r w:rsidR="001F279C">
        <w:rPr>
          <w:lang w:eastAsia="en-US"/>
        </w:rPr>
        <w:t xml:space="preserve"> </w:t>
      </w:r>
      <w:r w:rsidR="001F279C">
        <w:rPr>
          <w:lang w:eastAsia="en-US"/>
        </w:rPr>
        <w:fldChar w:fldCharType="begin"/>
      </w:r>
      <w:r w:rsidR="00693CFD">
        <w:rPr>
          <w:lang w:eastAsia="en-US"/>
        </w:rPr>
        <w:instrText xml:space="preserve"> ADDIN ZOTERO_ITEM CSL_CITATION {"citationID":"JYvIsI0y","properties":{"formattedCitation":"(Mich\\uc0\\u225{}lek, 2019f)","plainCitation":"(Michálek, 2019f)","noteIndex":0},"citationItems":[{"id":99,"uris":["http://zotero.org/users/local/drXuekKW/items/JURKR5K3"],"uri":["http://zotero.org/users/local/drXuekKW/items/JURKR5K3"],"itemData":{"id":99,"type":"webpage","abstract":"Vzniká, když byl hlavní HTML dokument stažen a rozparsován.","container-title":"Vzhůru dolů","language":"cs","title":"Událost DOM Content Loaded (DCL)","URL":"https://www.vzhurudolu.cz/prirucka/udalost-dcl","author":[{"family":"Michálek","given":"Martin"}],"accessed":{"date-parts":[["2021",3,5]]},"issued":{"date-parts":[["2019",4,16]]}}}],"schema":"https://github.com/citation-style-language/schema/raw/master/csl-citation.json"} </w:instrText>
      </w:r>
      <w:r w:rsidR="001F279C">
        <w:rPr>
          <w:lang w:eastAsia="en-US"/>
        </w:rPr>
        <w:fldChar w:fldCharType="separate"/>
      </w:r>
      <w:r w:rsidR="00693CFD" w:rsidRPr="00693CFD">
        <w:t>(Michálek, 2019f)</w:t>
      </w:r>
      <w:r w:rsidR="001F279C">
        <w:rPr>
          <w:lang w:eastAsia="en-US"/>
        </w:rPr>
        <w:fldChar w:fldCharType="end"/>
      </w:r>
      <w:del w:id="71" w:author="Stanislav Vojíř" w:date="2021-03-24T00:37:00Z">
        <w:r w:rsidR="00EB3492" w:rsidRPr="00EB3492" w:rsidDel="00062DEC">
          <w:rPr>
            <w:lang w:eastAsia="en-US"/>
          </w:rPr>
          <w:delText>.</w:delText>
        </w:r>
        <w:r w:rsidR="001F279C" w:rsidRPr="00670521" w:rsidDel="00062DEC">
          <w:rPr>
            <w:lang w:eastAsia="en-US"/>
          </w:rPr>
          <w:delText xml:space="preserve"> </w:delText>
        </w:r>
      </w:del>
    </w:p>
    <w:p w14:paraId="48BDC7FE" w14:textId="13AF1239" w:rsidR="008D7A77" w:rsidRDefault="008D7A77" w:rsidP="00A443D8">
      <w:pPr>
        <w:pStyle w:val="Nadpis3"/>
      </w:pPr>
      <w:bookmarkStart w:id="72" w:name="_Toc69471807"/>
      <w:proofErr w:type="spellStart"/>
      <w:r w:rsidRPr="00A56F79">
        <w:t>First</w:t>
      </w:r>
      <w:proofErr w:type="spellEnd"/>
      <w:r w:rsidRPr="00A56F79">
        <w:t xml:space="preserve"> </w:t>
      </w:r>
      <w:proofErr w:type="spellStart"/>
      <w:r w:rsidRPr="00A56F79">
        <w:t>Meaningful</w:t>
      </w:r>
      <w:proofErr w:type="spellEnd"/>
      <w:r w:rsidRPr="00A56F79">
        <w:t xml:space="preserve"> </w:t>
      </w:r>
      <w:proofErr w:type="spellStart"/>
      <w:r w:rsidRPr="00A56F79">
        <w:t>Paint</w:t>
      </w:r>
      <w:proofErr w:type="spellEnd"/>
      <w:r w:rsidRPr="00A56F79">
        <w:t xml:space="preserve"> (FMP)</w:t>
      </w:r>
      <w:bookmarkEnd w:id="72"/>
    </w:p>
    <w:p w14:paraId="3E5AC99B" w14:textId="17DB1F0D" w:rsidR="00C34C15" w:rsidRDefault="00D67AAF" w:rsidP="00C34C15">
      <w:pPr>
        <w:rPr>
          <w:lang w:eastAsia="en-US"/>
        </w:rPr>
      </w:pPr>
      <w:r w:rsidRPr="0048185A">
        <w:rPr>
          <w:rStyle w:val="CittChar"/>
        </w:rPr>
        <w:t>„</w:t>
      </w:r>
      <w:proofErr w:type="spellStart"/>
      <w:r w:rsidRPr="0048185A">
        <w:rPr>
          <w:rStyle w:val="CittChar"/>
          <w:lang w:eastAsia="en-US"/>
        </w:rPr>
        <w:t>First</w:t>
      </w:r>
      <w:proofErr w:type="spellEnd"/>
      <w:r w:rsidRPr="0048185A">
        <w:rPr>
          <w:rStyle w:val="CittChar"/>
          <w:lang w:eastAsia="en-US"/>
        </w:rPr>
        <w:t xml:space="preserve"> </w:t>
      </w:r>
      <w:proofErr w:type="spellStart"/>
      <w:r w:rsidRPr="0048185A">
        <w:rPr>
          <w:rStyle w:val="CittChar"/>
          <w:lang w:eastAsia="en-US"/>
        </w:rPr>
        <w:t>Meaningful</w:t>
      </w:r>
      <w:proofErr w:type="spellEnd"/>
      <w:r w:rsidRPr="0048185A">
        <w:rPr>
          <w:rStyle w:val="CittChar"/>
          <w:lang w:eastAsia="en-US"/>
        </w:rPr>
        <w:t xml:space="preserve"> </w:t>
      </w:r>
      <w:proofErr w:type="spellStart"/>
      <w:r w:rsidRPr="0048185A">
        <w:rPr>
          <w:rStyle w:val="CittChar"/>
          <w:lang w:eastAsia="en-US"/>
        </w:rPr>
        <w:t>Paint</w:t>
      </w:r>
      <w:proofErr w:type="spellEnd"/>
      <w:r w:rsidRPr="0048185A">
        <w:rPr>
          <w:rStyle w:val="CittChar"/>
          <w:lang w:eastAsia="en-US"/>
        </w:rPr>
        <w:t xml:space="preserve"> (FMP) </w:t>
      </w:r>
      <w:proofErr w:type="spellStart"/>
      <w:r w:rsidRPr="0048185A">
        <w:rPr>
          <w:rStyle w:val="CittChar"/>
          <w:lang w:eastAsia="en-US"/>
        </w:rPr>
        <w:t>is</w:t>
      </w:r>
      <w:proofErr w:type="spellEnd"/>
      <w:r w:rsidRPr="0048185A">
        <w:rPr>
          <w:rStyle w:val="CittChar"/>
          <w:lang w:eastAsia="en-US"/>
        </w:rPr>
        <w:t xml:space="preserve"> </w:t>
      </w:r>
      <w:proofErr w:type="spellStart"/>
      <w:r w:rsidRPr="0048185A">
        <w:rPr>
          <w:rStyle w:val="CittChar"/>
          <w:lang w:eastAsia="en-US"/>
        </w:rPr>
        <w:t>the</w:t>
      </w:r>
      <w:proofErr w:type="spellEnd"/>
      <w:r w:rsidRPr="0048185A">
        <w:rPr>
          <w:rStyle w:val="CittChar"/>
          <w:lang w:eastAsia="en-US"/>
        </w:rPr>
        <w:t xml:space="preserve"> </w:t>
      </w:r>
      <w:proofErr w:type="spellStart"/>
      <w:r w:rsidRPr="0048185A">
        <w:rPr>
          <w:rStyle w:val="CittChar"/>
          <w:lang w:eastAsia="en-US"/>
        </w:rPr>
        <w:t>paint</w:t>
      </w:r>
      <w:proofErr w:type="spellEnd"/>
      <w:r w:rsidRPr="0048185A">
        <w:rPr>
          <w:rStyle w:val="CittChar"/>
          <w:lang w:eastAsia="en-US"/>
        </w:rPr>
        <w:t xml:space="preserve"> </w:t>
      </w:r>
      <w:proofErr w:type="spellStart"/>
      <w:r w:rsidRPr="0048185A">
        <w:rPr>
          <w:rStyle w:val="CittChar"/>
          <w:lang w:eastAsia="en-US"/>
        </w:rPr>
        <w:t>after</w:t>
      </w:r>
      <w:proofErr w:type="spellEnd"/>
      <w:r w:rsidRPr="0048185A">
        <w:rPr>
          <w:rStyle w:val="CittChar"/>
          <w:lang w:eastAsia="en-US"/>
        </w:rPr>
        <w:t xml:space="preserve"> </w:t>
      </w:r>
      <w:proofErr w:type="spellStart"/>
      <w:r w:rsidRPr="0048185A">
        <w:rPr>
          <w:rStyle w:val="CittChar"/>
          <w:lang w:eastAsia="en-US"/>
        </w:rPr>
        <w:t>which</w:t>
      </w:r>
      <w:proofErr w:type="spellEnd"/>
      <w:r w:rsidRPr="0048185A">
        <w:rPr>
          <w:rStyle w:val="CittChar"/>
          <w:lang w:eastAsia="en-US"/>
        </w:rPr>
        <w:t xml:space="preserve"> </w:t>
      </w:r>
      <w:proofErr w:type="spellStart"/>
      <w:r w:rsidRPr="0048185A">
        <w:rPr>
          <w:rStyle w:val="CittChar"/>
          <w:lang w:eastAsia="en-US"/>
        </w:rPr>
        <w:t>the</w:t>
      </w:r>
      <w:proofErr w:type="spellEnd"/>
      <w:r w:rsidRPr="0048185A">
        <w:rPr>
          <w:rStyle w:val="CittChar"/>
          <w:lang w:eastAsia="en-US"/>
        </w:rPr>
        <w:t xml:space="preserve"> </w:t>
      </w:r>
      <w:proofErr w:type="spellStart"/>
      <w:r w:rsidRPr="0048185A">
        <w:rPr>
          <w:rStyle w:val="CittChar"/>
          <w:lang w:eastAsia="en-US"/>
        </w:rPr>
        <w:t>biggest</w:t>
      </w:r>
      <w:proofErr w:type="spellEnd"/>
      <w:r w:rsidRPr="0048185A">
        <w:rPr>
          <w:rStyle w:val="CittChar"/>
          <w:lang w:eastAsia="en-US"/>
        </w:rPr>
        <w:t xml:space="preserve"> </w:t>
      </w:r>
      <w:proofErr w:type="spellStart"/>
      <w:r w:rsidRPr="0048185A">
        <w:rPr>
          <w:rStyle w:val="CittChar"/>
          <w:lang w:eastAsia="en-US"/>
        </w:rPr>
        <w:t>above-the-fold</w:t>
      </w:r>
      <w:proofErr w:type="spellEnd"/>
      <w:r w:rsidRPr="0048185A">
        <w:rPr>
          <w:rStyle w:val="CittChar"/>
          <w:lang w:eastAsia="en-US"/>
        </w:rPr>
        <w:t xml:space="preserve"> layout </w:t>
      </w:r>
      <w:proofErr w:type="spellStart"/>
      <w:r w:rsidRPr="0048185A">
        <w:rPr>
          <w:rStyle w:val="CittChar"/>
          <w:lang w:eastAsia="en-US"/>
        </w:rPr>
        <w:t>change</w:t>
      </w:r>
      <w:proofErr w:type="spellEnd"/>
      <w:r w:rsidRPr="0048185A">
        <w:rPr>
          <w:rStyle w:val="CittChar"/>
          <w:lang w:eastAsia="en-US"/>
        </w:rPr>
        <w:t xml:space="preserve"> has </w:t>
      </w:r>
      <w:proofErr w:type="spellStart"/>
      <w:r w:rsidRPr="0048185A">
        <w:rPr>
          <w:rStyle w:val="CittChar"/>
          <w:lang w:eastAsia="en-US"/>
        </w:rPr>
        <w:t>happened</w:t>
      </w:r>
      <w:proofErr w:type="spellEnd"/>
      <w:r w:rsidRPr="0048185A">
        <w:rPr>
          <w:rStyle w:val="CittChar"/>
          <w:lang w:eastAsia="en-US"/>
        </w:rPr>
        <w:t xml:space="preserve"> and web </w:t>
      </w:r>
      <w:proofErr w:type="spellStart"/>
      <w:r w:rsidRPr="0048185A">
        <w:rPr>
          <w:rStyle w:val="CittChar"/>
          <w:lang w:eastAsia="en-US"/>
        </w:rPr>
        <w:t>fonts</w:t>
      </w:r>
      <w:proofErr w:type="spellEnd"/>
      <w:r w:rsidRPr="0048185A">
        <w:rPr>
          <w:rStyle w:val="CittChar"/>
          <w:lang w:eastAsia="en-US"/>
        </w:rPr>
        <w:t xml:space="preserve"> </w:t>
      </w:r>
      <w:proofErr w:type="spellStart"/>
      <w:r w:rsidRPr="0048185A">
        <w:rPr>
          <w:rStyle w:val="CittChar"/>
          <w:lang w:eastAsia="en-US"/>
        </w:rPr>
        <w:t>have</w:t>
      </w:r>
      <w:proofErr w:type="spellEnd"/>
      <w:r w:rsidRPr="0048185A">
        <w:rPr>
          <w:rStyle w:val="CittChar"/>
          <w:lang w:eastAsia="en-US"/>
        </w:rPr>
        <w:t xml:space="preserve"> </w:t>
      </w:r>
      <w:proofErr w:type="spellStart"/>
      <w:r w:rsidRPr="0048185A">
        <w:rPr>
          <w:rStyle w:val="CittChar"/>
          <w:lang w:eastAsia="en-US"/>
        </w:rPr>
        <w:t>loaded</w:t>
      </w:r>
      <w:proofErr w:type="spellEnd"/>
      <w:r w:rsidRPr="0048185A">
        <w:rPr>
          <w:rStyle w:val="CittChar"/>
          <w:lang w:eastAsia="en-US"/>
        </w:rPr>
        <w:t xml:space="preserve">.  </w:t>
      </w:r>
      <w:proofErr w:type="spellStart"/>
      <w:r w:rsidRPr="0048185A">
        <w:rPr>
          <w:rStyle w:val="CittChar"/>
          <w:lang w:eastAsia="en-US"/>
        </w:rPr>
        <w:t>It</w:t>
      </w:r>
      <w:proofErr w:type="spellEnd"/>
      <w:r w:rsidRPr="0048185A">
        <w:rPr>
          <w:rStyle w:val="CittChar"/>
          <w:lang w:eastAsia="en-US"/>
        </w:rPr>
        <w:t xml:space="preserve"> </w:t>
      </w:r>
      <w:proofErr w:type="spellStart"/>
      <w:r w:rsidRPr="0048185A">
        <w:rPr>
          <w:rStyle w:val="CittChar"/>
          <w:lang w:eastAsia="en-US"/>
        </w:rPr>
        <w:t>is</w:t>
      </w:r>
      <w:proofErr w:type="spellEnd"/>
      <w:r w:rsidRPr="0048185A">
        <w:rPr>
          <w:rStyle w:val="CittChar"/>
          <w:lang w:eastAsia="en-US"/>
        </w:rPr>
        <w:t xml:space="preserve"> </w:t>
      </w:r>
      <w:proofErr w:type="spellStart"/>
      <w:r w:rsidRPr="0048185A">
        <w:rPr>
          <w:rStyle w:val="CittChar"/>
          <w:lang w:eastAsia="en-US"/>
        </w:rPr>
        <w:t>when</w:t>
      </w:r>
      <w:proofErr w:type="spellEnd"/>
      <w:r w:rsidRPr="0048185A">
        <w:rPr>
          <w:rStyle w:val="CittChar"/>
          <w:lang w:eastAsia="en-US"/>
        </w:rPr>
        <w:t xml:space="preserve"> </w:t>
      </w:r>
      <w:proofErr w:type="spellStart"/>
      <w:r w:rsidRPr="0048185A">
        <w:rPr>
          <w:rStyle w:val="CittChar"/>
          <w:lang w:eastAsia="en-US"/>
        </w:rPr>
        <w:t>the</w:t>
      </w:r>
      <w:proofErr w:type="spellEnd"/>
      <w:r w:rsidRPr="0048185A">
        <w:rPr>
          <w:rStyle w:val="CittChar"/>
          <w:lang w:eastAsia="en-US"/>
        </w:rPr>
        <w:t xml:space="preserve"> </w:t>
      </w:r>
      <w:proofErr w:type="spellStart"/>
      <w:r w:rsidRPr="0048185A">
        <w:rPr>
          <w:rStyle w:val="CittChar"/>
          <w:lang w:eastAsia="en-US"/>
        </w:rPr>
        <w:t>answer</w:t>
      </w:r>
      <w:proofErr w:type="spellEnd"/>
      <w:r w:rsidRPr="0048185A">
        <w:rPr>
          <w:rStyle w:val="CittChar"/>
          <w:lang w:eastAsia="en-US"/>
        </w:rPr>
        <w:t xml:space="preserve"> to "</w:t>
      </w:r>
      <w:proofErr w:type="spellStart"/>
      <w:r w:rsidRPr="0048185A">
        <w:rPr>
          <w:rStyle w:val="CittChar"/>
          <w:lang w:eastAsia="en-US"/>
        </w:rPr>
        <w:t>Is</w:t>
      </w:r>
      <w:proofErr w:type="spellEnd"/>
      <w:r w:rsidRPr="0048185A">
        <w:rPr>
          <w:rStyle w:val="CittChar"/>
          <w:lang w:eastAsia="en-US"/>
        </w:rPr>
        <w:t xml:space="preserve"> </w:t>
      </w:r>
      <w:proofErr w:type="spellStart"/>
      <w:r w:rsidRPr="0048185A">
        <w:rPr>
          <w:rStyle w:val="CittChar"/>
          <w:lang w:eastAsia="en-US"/>
        </w:rPr>
        <w:t>it</w:t>
      </w:r>
      <w:proofErr w:type="spellEnd"/>
      <w:r w:rsidRPr="0048185A">
        <w:rPr>
          <w:rStyle w:val="CittChar"/>
          <w:lang w:eastAsia="en-US"/>
        </w:rPr>
        <w:t xml:space="preserve"> </w:t>
      </w:r>
      <w:proofErr w:type="spellStart"/>
      <w:r w:rsidRPr="0048185A">
        <w:rPr>
          <w:rStyle w:val="CittChar"/>
          <w:lang w:eastAsia="en-US"/>
        </w:rPr>
        <w:t>useful</w:t>
      </w:r>
      <w:proofErr w:type="spellEnd"/>
      <w:r w:rsidRPr="0048185A">
        <w:rPr>
          <w:rStyle w:val="CittChar"/>
          <w:lang w:eastAsia="en-US"/>
        </w:rPr>
        <w:t xml:space="preserve">?" </w:t>
      </w:r>
      <w:proofErr w:type="spellStart"/>
      <w:r w:rsidRPr="0048185A">
        <w:rPr>
          <w:rStyle w:val="CittChar"/>
          <w:lang w:eastAsia="en-US"/>
        </w:rPr>
        <w:t>becomes</w:t>
      </w:r>
      <w:proofErr w:type="spellEnd"/>
      <w:r w:rsidRPr="0048185A">
        <w:rPr>
          <w:rStyle w:val="CittChar"/>
          <w:lang w:eastAsia="en-US"/>
        </w:rPr>
        <w:t xml:space="preserve"> "</w:t>
      </w:r>
      <w:proofErr w:type="spellStart"/>
      <w:r w:rsidRPr="0048185A">
        <w:rPr>
          <w:rStyle w:val="CittChar"/>
          <w:lang w:eastAsia="en-US"/>
        </w:rPr>
        <w:t>yes</w:t>
      </w:r>
      <w:proofErr w:type="spellEnd"/>
      <w:r w:rsidRPr="0048185A">
        <w:rPr>
          <w:rStyle w:val="CittChar"/>
          <w:lang w:eastAsia="en-US"/>
        </w:rPr>
        <w:t xml:space="preserve">", </w:t>
      </w:r>
      <w:proofErr w:type="spellStart"/>
      <w:r w:rsidRPr="0048185A">
        <w:rPr>
          <w:rStyle w:val="CittChar"/>
          <w:lang w:eastAsia="en-US"/>
        </w:rPr>
        <w:t>upon</w:t>
      </w:r>
      <w:proofErr w:type="spellEnd"/>
      <w:r w:rsidRPr="0048185A">
        <w:rPr>
          <w:rStyle w:val="CittChar"/>
          <w:lang w:eastAsia="en-US"/>
        </w:rPr>
        <w:t xml:space="preserve"> </w:t>
      </w:r>
      <w:proofErr w:type="spellStart"/>
      <w:r w:rsidRPr="0048185A">
        <w:rPr>
          <w:rStyle w:val="CittChar"/>
          <w:lang w:eastAsia="en-US"/>
        </w:rPr>
        <w:t>first</w:t>
      </w:r>
      <w:proofErr w:type="spellEnd"/>
      <w:r w:rsidRPr="0048185A">
        <w:rPr>
          <w:rStyle w:val="CittChar"/>
          <w:lang w:eastAsia="en-US"/>
        </w:rPr>
        <w:t xml:space="preserve"> </w:t>
      </w:r>
      <w:proofErr w:type="spellStart"/>
      <w:r w:rsidRPr="0048185A">
        <w:rPr>
          <w:rStyle w:val="CittChar"/>
          <w:lang w:eastAsia="en-US"/>
        </w:rPr>
        <w:t>meaningful</w:t>
      </w:r>
      <w:proofErr w:type="spellEnd"/>
      <w:r w:rsidRPr="0048185A">
        <w:rPr>
          <w:rStyle w:val="CittChar"/>
          <w:lang w:eastAsia="en-US"/>
        </w:rPr>
        <w:t xml:space="preserve"> </w:t>
      </w:r>
      <w:proofErr w:type="spellStart"/>
      <w:r w:rsidRPr="0048185A">
        <w:rPr>
          <w:rStyle w:val="CittChar"/>
          <w:lang w:eastAsia="en-US"/>
        </w:rPr>
        <w:t>paint</w:t>
      </w:r>
      <w:proofErr w:type="spellEnd"/>
      <w:r w:rsidRPr="0048185A">
        <w:rPr>
          <w:rStyle w:val="CittChar"/>
          <w:lang w:eastAsia="en-US"/>
        </w:rPr>
        <w:t xml:space="preserve"> </w:t>
      </w:r>
      <w:proofErr w:type="spellStart"/>
      <w:r w:rsidRPr="0048185A">
        <w:rPr>
          <w:rStyle w:val="CittChar"/>
          <w:lang w:eastAsia="en-US"/>
        </w:rPr>
        <w:t>completion</w:t>
      </w:r>
      <w:proofErr w:type="spellEnd"/>
      <w:r w:rsidRPr="0048185A">
        <w:rPr>
          <w:rStyle w:val="CittChar"/>
          <w:lang w:eastAsia="en-US"/>
        </w:rPr>
        <w:t>.</w:t>
      </w:r>
      <w:r w:rsidRPr="0048185A">
        <w:rPr>
          <w:rStyle w:val="CittChar"/>
        </w:rPr>
        <w:t>“</w:t>
      </w:r>
      <w:r w:rsidR="0041111D">
        <w:rPr>
          <w:lang w:eastAsia="en-US"/>
        </w:rPr>
        <w:t xml:space="preserve"> </w:t>
      </w:r>
      <w:r w:rsidR="0041111D">
        <w:rPr>
          <w:lang w:eastAsia="en-US"/>
        </w:rPr>
        <w:fldChar w:fldCharType="begin"/>
      </w:r>
      <w:r w:rsidR="004752C4">
        <w:rPr>
          <w:lang w:eastAsia="en-US"/>
        </w:rPr>
        <w:instrText xml:space="preserve"> ADDIN ZOTERO_ITEM CSL_CITATION {"citationID":"86hzmo7V","properties":{"formattedCitation":"(Mozilla Contributors, 2020b)","plainCitation":"(Mozilla Contributors, 2020b)","noteIndex":0},"citationItems":[{"id":101,"uris":["http://zotero.org/users/local/drXuekKW/items/B6XE6YP2"],"uri":["http://zotero.org/users/local/drXuekKW/items/B6XE6YP2"],"itemData":{"id":101,"type":"webpage","title":"First Meaningful Paint - MDN Web Docs Glossary: Definitions of Web-related terms | MDN","URL":"https://developer.mozilla.org/en-US/docs/Glossary/first_meaningful_paint","author":[{"family":"Mozilla Contributors","given":""}],"accessed":{"date-parts":[["2021",3,5]]},"issued":{"date-parts":[["2020",12,21]]}}}],"schema":"https://github.com/citation-style-language/schema/raw/master/csl-citation.json"} </w:instrText>
      </w:r>
      <w:r w:rsidR="0041111D">
        <w:rPr>
          <w:lang w:eastAsia="en-US"/>
        </w:rPr>
        <w:fldChar w:fldCharType="separate"/>
      </w:r>
      <w:r w:rsidR="004752C4">
        <w:t>(</w:t>
      </w:r>
      <w:proofErr w:type="spellStart"/>
      <w:r w:rsidR="004752C4">
        <w:t>Mozilla</w:t>
      </w:r>
      <w:proofErr w:type="spellEnd"/>
      <w:r w:rsidR="004752C4">
        <w:t xml:space="preserve"> </w:t>
      </w:r>
      <w:proofErr w:type="spellStart"/>
      <w:r w:rsidR="004752C4">
        <w:t>Contributors</w:t>
      </w:r>
      <w:proofErr w:type="spellEnd"/>
      <w:r w:rsidR="004752C4">
        <w:t xml:space="preserve">, </w:t>
      </w:r>
      <w:proofErr w:type="gramStart"/>
      <w:r w:rsidR="004752C4">
        <w:t>2020b</w:t>
      </w:r>
      <w:proofErr w:type="gramEnd"/>
      <w:r w:rsidR="004752C4">
        <w:t>)</w:t>
      </w:r>
      <w:r w:rsidR="0041111D">
        <w:rPr>
          <w:lang w:eastAsia="en-US"/>
        </w:rPr>
        <w:fldChar w:fldCharType="end"/>
      </w:r>
    </w:p>
    <w:p w14:paraId="61DD1C19" w14:textId="05B070C6" w:rsidR="008D7A77" w:rsidRPr="00083339" w:rsidRDefault="000C5341" w:rsidP="008C7F1D">
      <w:r>
        <w:rPr>
          <w:lang w:eastAsia="en-US"/>
        </w:rPr>
        <w:t>Tato metrika tedy informuje, kdy začne být viditelný primární obsah stránky</w:t>
      </w:r>
      <w:r w:rsidR="005D6F8C">
        <w:rPr>
          <w:lang w:eastAsia="en-US"/>
        </w:rPr>
        <w:t xml:space="preserve"> (např. nadpis</w:t>
      </w:r>
      <w:r w:rsidR="00001090">
        <w:rPr>
          <w:lang w:eastAsia="en-US"/>
        </w:rPr>
        <w:t xml:space="preserve"> stránky</w:t>
      </w:r>
      <w:r w:rsidR="005D6F8C">
        <w:rPr>
          <w:lang w:eastAsia="en-US"/>
        </w:rPr>
        <w:t xml:space="preserve">). </w:t>
      </w:r>
      <w:r w:rsidR="00020AC9" w:rsidRPr="00020AC9">
        <w:t xml:space="preserve">Metrika FMP se </w:t>
      </w:r>
      <w:r w:rsidR="00001090">
        <w:t xml:space="preserve">již dnes </w:t>
      </w:r>
      <w:r w:rsidR="00020AC9" w:rsidRPr="00020AC9">
        <w:t>považuje za nespolehlivou</w:t>
      </w:r>
      <w:r w:rsidR="00001090">
        <w:t xml:space="preserve">, nahrazuje </w:t>
      </w:r>
      <w:r w:rsidR="008631EA">
        <w:t>se metrikou</w:t>
      </w:r>
      <w:r w:rsidR="00001090">
        <w:t xml:space="preserve"> LCP</w:t>
      </w:r>
      <w:r w:rsidR="00EC790A">
        <w:t xml:space="preserve"> </w:t>
      </w:r>
      <w:r w:rsidR="00EC790A">
        <w:fldChar w:fldCharType="begin"/>
      </w:r>
      <w:r w:rsidR="00CD6561">
        <w:instrText xml:space="preserve"> ADDIN ZOTERO_ITEM CSL_CITATION {"citationID":"eBXNRMeW","properties":{"formattedCitation":"(Mich\\uc0\\u225{}lek, 2019d)","plainCitation":"(Michálek, 2019d)","noteIndex":0},"citationItems":[{"id":13,"uris":["http://zotero.org/users/local/drXuekKW/items/XY3Z7LK9"],"uri":["http://zotero.org/users/local/drXuekKW/items/XY3Z7LK9"],"itemData":{"id":13,"type":"webpage","abstract":"Informuje, kdy začne být viditelný primární obsah stránky.","container-title":"Vzhůru dolů","language":"cs","note":"source: www.vzhurudolu.cz","title":"Metrika „První smysluplné vykreslení“ (First Meaningful Paint, FMP)","URL":"https://www.vzhurudolu.cz/prirucka/metrika-fmp","author":[{"family":"Michálek","given":"Martin"}],"accessed":{"date-parts":[["2020",8,3]]},"issued":{"date-parts":[["2019"]],"season":"4"}}}],"schema":"https://github.com/citation-style-language/schema/raw/master/csl-citation.json"} </w:instrText>
      </w:r>
      <w:r w:rsidR="00EC790A">
        <w:fldChar w:fldCharType="separate"/>
      </w:r>
      <w:r w:rsidR="00CD6561" w:rsidRPr="00CD6561">
        <w:t>(Michálek, 2019d)</w:t>
      </w:r>
      <w:r w:rsidR="00EC790A">
        <w:fldChar w:fldCharType="end"/>
      </w:r>
      <w:r w:rsidR="00882BDE">
        <w:t>.</w:t>
      </w:r>
      <w:r w:rsidR="00EC790A" w:rsidRPr="00083339">
        <w:t xml:space="preserve"> </w:t>
      </w:r>
    </w:p>
    <w:p w14:paraId="6ABED926" w14:textId="7D612851" w:rsidR="00067985" w:rsidRDefault="00A56F79" w:rsidP="00A443D8">
      <w:pPr>
        <w:pStyle w:val="Nadpis3"/>
      </w:pPr>
      <w:bookmarkStart w:id="73" w:name="_Toc69471808"/>
      <w:proofErr w:type="spellStart"/>
      <w:r w:rsidRPr="00A56F79">
        <w:t>Largest</w:t>
      </w:r>
      <w:proofErr w:type="spellEnd"/>
      <w:r w:rsidRPr="00A56F79">
        <w:t xml:space="preserve"> </w:t>
      </w:r>
      <w:proofErr w:type="spellStart"/>
      <w:r w:rsidRPr="00A56F79">
        <w:t>Contentful</w:t>
      </w:r>
      <w:proofErr w:type="spellEnd"/>
      <w:r w:rsidRPr="00A56F79">
        <w:t xml:space="preserve"> </w:t>
      </w:r>
      <w:proofErr w:type="spellStart"/>
      <w:r w:rsidRPr="00A56F79">
        <w:t>Paint</w:t>
      </w:r>
      <w:proofErr w:type="spellEnd"/>
      <w:r w:rsidRPr="00A56F79">
        <w:t xml:space="preserve"> (LCP)</w:t>
      </w:r>
      <w:bookmarkEnd w:id="73"/>
    </w:p>
    <w:p w14:paraId="64A3C53F" w14:textId="198D1CC9" w:rsidR="00AB731E" w:rsidRDefault="00783599" w:rsidP="00AB731E">
      <w:pPr>
        <w:rPr>
          <w:lang w:eastAsia="en-US"/>
        </w:rPr>
      </w:pPr>
      <w:r w:rsidRPr="00476DD0">
        <w:rPr>
          <w:rStyle w:val="CittChar"/>
        </w:rPr>
        <w:t>„</w:t>
      </w:r>
      <w:proofErr w:type="spellStart"/>
      <w:r w:rsidR="00AB731E" w:rsidRPr="00476DD0">
        <w:rPr>
          <w:rStyle w:val="CittChar"/>
          <w:lang w:eastAsia="en-US"/>
        </w:rPr>
        <w:t>The</w:t>
      </w:r>
      <w:proofErr w:type="spellEnd"/>
      <w:r w:rsidR="00AB731E" w:rsidRPr="00476DD0">
        <w:rPr>
          <w:rStyle w:val="CittChar"/>
          <w:lang w:eastAsia="en-US"/>
        </w:rPr>
        <w:t xml:space="preserve"> </w:t>
      </w:r>
      <w:proofErr w:type="spellStart"/>
      <w:r w:rsidR="00AB731E" w:rsidRPr="00476DD0">
        <w:rPr>
          <w:rStyle w:val="CittChar"/>
          <w:lang w:eastAsia="en-US"/>
        </w:rPr>
        <w:t>Largest</w:t>
      </w:r>
      <w:proofErr w:type="spellEnd"/>
      <w:r w:rsidR="00AB731E" w:rsidRPr="00476DD0">
        <w:rPr>
          <w:rStyle w:val="CittChar"/>
          <w:lang w:eastAsia="en-US"/>
        </w:rPr>
        <w:t xml:space="preserve"> </w:t>
      </w:r>
      <w:proofErr w:type="spellStart"/>
      <w:r w:rsidR="00AB731E" w:rsidRPr="00476DD0">
        <w:rPr>
          <w:rStyle w:val="CittChar"/>
          <w:lang w:eastAsia="en-US"/>
        </w:rPr>
        <w:t>Contentful</w:t>
      </w:r>
      <w:proofErr w:type="spellEnd"/>
      <w:r w:rsidR="00AB731E" w:rsidRPr="00476DD0">
        <w:rPr>
          <w:rStyle w:val="CittChar"/>
          <w:lang w:eastAsia="en-US"/>
        </w:rPr>
        <w:t xml:space="preserve"> </w:t>
      </w:r>
      <w:proofErr w:type="spellStart"/>
      <w:r w:rsidR="00AB731E" w:rsidRPr="00476DD0">
        <w:rPr>
          <w:rStyle w:val="CittChar"/>
          <w:lang w:eastAsia="en-US"/>
        </w:rPr>
        <w:t>Paint</w:t>
      </w:r>
      <w:proofErr w:type="spellEnd"/>
      <w:r w:rsidR="00AB731E" w:rsidRPr="00476DD0">
        <w:rPr>
          <w:rStyle w:val="CittChar"/>
          <w:lang w:eastAsia="en-US"/>
        </w:rPr>
        <w:t xml:space="preserve"> (LCP) </w:t>
      </w:r>
      <w:proofErr w:type="spellStart"/>
      <w:r w:rsidR="00AB731E" w:rsidRPr="00476DD0">
        <w:rPr>
          <w:rStyle w:val="CittChar"/>
          <w:lang w:eastAsia="en-US"/>
        </w:rPr>
        <w:t>metric</w:t>
      </w:r>
      <w:proofErr w:type="spellEnd"/>
      <w:r w:rsidR="00AB731E" w:rsidRPr="00476DD0">
        <w:rPr>
          <w:rStyle w:val="CittChar"/>
          <w:lang w:eastAsia="en-US"/>
        </w:rPr>
        <w:t xml:space="preserve"> </w:t>
      </w:r>
      <w:proofErr w:type="spellStart"/>
      <w:r w:rsidR="00AB731E" w:rsidRPr="00476DD0">
        <w:rPr>
          <w:rStyle w:val="CittChar"/>
          <w:lang w:eastAsia="en-US"/>
        </w:rPr>
        <w:t>reports</w:t>
      </w:r>
      <w:proofErr w:type="spellEnd"/>
      <w:r w:rsidR="00AB731E" w:rsidRPr="00476DD0">
        <w:rPr>
          <w:rStyle w:val="CittChar"/>
          <w:lang w:eastAsia="en-US"/>
        </w:rPr>
        <w:t xml:space="preserve"> </w:t>
      </w:r>
      <w:proofErr w:type="spellStart"/>
      <w:r w:rsidR="00AB731E" w:rsidRPr="00476DD0">
        <w:rPr>
          <w:rStyle w:val="CittChar"/>
          <w:lang w:eastAsia="en-US"/>
        </w:rPr>
        <w:t>the</w:t>
      </w:r>
      <w:proofErr w:type="spellEnd"/>
      <w:r w:rsidR="00AB731E" w:rsidRPr="00476DD0">
        <w:rPr>
          <w:rStyle w:val="CittChar"/>
          <w:lang w:eastAsia="en-US"/>
        </w:rPr>
        <w:t xml:space="preserve"> </w:t>
      </w:r>
      <w:proofErr w:type="spellStart"/>
      <w:r w:rsidR="00AB731E" w:rsidRPr="00476DD0">
        <w:rPr>
          <w:rStyle w:val="CittChar"/>
          <w:lang w:eastAsia="en-US"/>
        </w:rPr>
        <w:t>render</w:t>
      </w:r>
      <w:proofErr w:type="spellEnd"/>
      <w:r w:rsidR="00AB731E" w:rsidRPr="00476DD0">
        <w:rPr>
          <w:rStyle w:val="CittChar"/>
          <w:lang w:eastAsia="en-US"/>
        </w:rPr>
        <w:t xml:space="preserve"> </w:t>
      </w:r>
      <w:proofErr w:type="spellStart"/>
      <w:r w:rsidR="00AB731E" w:rsidRPr="00476DD0">
        <w:rPr>
          <w:rStyle w:val="CittChar"/>
          <w:lang w:eastAsia="en-US"/>
        </w:rPr>
        <w:t>time</w:t>
      </w:r>
      <w:proofErr w:type="spellEnd"/>
      <w:r w:rsidR="00AB731E" w:rsidRPr="00476DD0">
        <w:rPr>
          <w:rStyle w:val="CittChar"/>
          <w:lang w:eastAsia="en-US"/>
        </w:rPr>
        <w:t xml:space="preserve"> </w:t>
      </w:r>
      <w:proofErr w:type="spellStart"/>
      <w:r w:rsidR="00AB731E" w:rsidRPr="00476DD0">
        <w:rPr>
          <w:rStyle w:val="CittChar"/>
          <w:lang w:eastAsia="en-US"/>
        </w:rPr>
        <w:t>of</w:t>
      </w:r>
      <w:proofErr w:type="spellEnd"/>
      <w:r w:rsidR="00AB731E" w:rsidRPr="00476DD0">
        <w:rPr>
          <w:rStyle w:val="CittChar"/>
          <w:lang w:eastAsia="en-US"/>
        </w:rPr>
        <w:t xml:space="preserve"> </w:t>
      </w:r>
      <w:proofErr w:type="spellStart"/>
      <w:r w:rsidR="00AB731E" w:rsidRPr="00476DD0">
        <w:rPr>
          <w:rStyle w:val="CittChar"/>
          <w:lang w:eastAsia="en-US"/>
        </w:rPr>
        <w:t>the</w:t>
      </w:r>
      <w:proofErr w:type="spellEnd"/>
      <w:r w:rsidR="00AB731E" w:rsidRPr="00476DD0">
        <w:rPr>
          <w:rStyle w:val="CittChar"/>
          <w:lang w:eastAsia="en-US"/>
        </w:rPr>
        <w:t xml:space="preserve"> </w:t>
      </w:r>
      <w:proofErr w:type="spellStart"/>
      <w:r w:rsidR="00AB731E" w:rsidRPr="00476DD0">
        <w:rPr>
          <w:rStyle w:val="CittChar"/>
          <w:lang w:eastAsia="en-US"/>
        </w:rPr>
        <w:t>largest</w:t>
      </w:r>
      <w:proofErr w:type="spellEnd"/>
      <w:r w:rsidR="00AB731E" w:rsidRPr="00476DD0">
        <w:rPr>
          <w:rStyle w:val="CittChar"/>
          <w:lang w:eastAsia="en-US"/>
        </w:rPr>
        <w:t xml:space="preserve"> image </w:t>
      </w:r>
      <w:proofErr w:type="spellStart"/>
      <w:r w:rsidR="00AB731E" w:rsidRPr="00476DD0">
        <w:rPr>
          <w:rStyle w:val="CittChar"/>
          <w:lang w:eastAsia="en-US"/>
        </w:rPr>
        <w:t>or</w:t>
      </w:r>
      <w:proofErr w:type="spellEnd"/>
      <w:r w:rsidR="00AB731E" w:rsidRPr="00476DD0">
        <w:rPr>
          <w:rStyle w:val="CittChar"/>
          <w:lang w:eastAsia="en-US"/>
        </w:rPr>
        <w:t xml:space="preserve"> text </w:t>
      </w:r>
      <w:proofErr w:type="spellStart"/>
      <w:r w:rsidR="00AB731E" w:rsidRPr="00476DD0">
        <w:rPr>
          <w:rStyle w:val="CittChar"/>
          <w:lang w:eastAsia="en-US"/>
        </w:rPr>
        <w:t>block</w:t>
      </w:r>
      <w:proofErr w:type="spellEnd"/>
      <w:r w:rsidR="00AB731E" w:rsidRPr="00476DD0">
        <w:rPr>
          <w:rStyle w:val="CittChar"/>
          <w:lang w:eastAsia="en-US"/>
        </w:rPr>
        <w:t xml:space="preserve"> </w:t>
      </w:r>
      <w:proofErr w:type="spellStart"/>
      <w:r w:rsidR="00AB731E" w:rsidRPr="00476DD0">
        <w:rPr>
          <w:rStyle w:val="CittChar"/>
          <w:lang w:eastAsia="en-US"/>
        </w:rPr>
        <w:t>visible</w:t>
      </w:r>
      <w:proofErr w:type="spellEnd"/>
      <w:r w:rsidR="00AB731E" w:rsidRPr="00476DD0">
        <w:rPr>
          <w:rStyle w:val="CittChar"/>
          <w:lang w:eastAsia="en-US"/>
        </w:rPr>
        <w:t xml:space="preserve"> </w:t>
      </w:r>
      <w:proofErr w:type="spellStart"/>
      <w:r w:rsidR="00AB731E" w:rsidRPr="00476DD0">
        <w:rPr>
          <w:rStyle w:val="CittChar"/>
          <w:lang w:eastAsia="en-US"/>
        </w:rPr>
        <w:t>within</w:t>
      </w:r>
      <w:proofErr w:type="spellEnd"/>
      <w:r w:rsidR="00AB731E" w:rsidRPr="00476DD0">
        <w:rPr>
          <w:rStyle w:val="CittChar"/>
          <w:lang w:eastAsia="en-US"/>
        </w:rPr>
        <w:t xml:space="preserve"> </w:t>
      </w:r>
      <w:proofErr w:type="spellStart"/>
      <w:r w:rsidR="00AB731E" w:rsidRPr="00476DD0">
        <w:rPr>
          <w:rStyle w:val="CittChar"/>
          <w:lang w:eastAsia="en-US"/>
        </w:rPr>
        <w:t>the</w:t>
      </w:r>
      <w:proofErr w:type="spellEnd"/>
      <w:r w:rsidR="00AB731E" w:rsidRPr="00476DD0">
        <w:rPr>
          <w:rStyle w:val="CittChar"/>
          <w:lang w:eastAsia="en-US"/>
        </w:rPr>
        <w:t xml:space="preserve"> </w:t>
      </w:r>
      <w:proofErr w:type="spellStart"/>
      <w:r w:rsidR="00AB731E" w:rsidRPr="00476DD0">
        <w:rPr>
          <w:rStyle w:val="CittChar"/>
          <w:lang w:eastAsia="en-US"/>
        </w:rPr>
        <w:t>viewport</w:t>
      </w:r>
      <w:proofErr w:type="spellEnd"/>
      <w:r w:rsidR="00AB731E" w:rsidRPr="00476DD0">
        <w:rPr>
          <w:rStyle w:val="CittChar"/>
          <w:lang w:eastAsia="en-US"/>
        </w:rPr>
        <w:t>.</w:t>
      </w:r>
      <w:r w:rsidRPr="00476DD0">
        <w:rPr>
          <w:rStyle w:val="CittChar"/>
        </w:rPr>
        <w:t>“</w:t>
      </w:r>
      <w:r w:rsidR="004752C4">
        <w:rPr>
          <w:lang w:eastAsia="en-US"/>
        </w:rPr>
        <w:t xml:space="preserve"> </w:t>
      </w:r>
      <w:r w:rsidR="004752C4">
        <w:rPr>
          <w:lang w:eastAsia="en-US"/>
        </w:rPr>
        <w:fldChar w:fldCharType="begin"/>
      </w:r>
      <w:r w:rsidR="009F30CB">
        <w:rPr>
          <w:lang w:eastAsia="en-US"/>
        </w:rPr>
        <w:instrText xml:space="preserve"> ADDIN ZOTERO_ITEM CSL_CITATION {"citationID":"PiAQ0zF7","properties":{"formattedCitation":"(Google LLC, 2020b)","plainCitation":"(Google LLC, 2020b)","noteIndex":0},"citationItems":[{"id":103,"uris":["http://zotero.org/users/local/drXuekKW/items/46KCNWK6"],"uri":["http://zotero.org/users/local/drXuekKW/items/46KCNWK6"],"itemData":{"id":103,"type":"webpage","abstract":"This post introduces the Largest Contentful Paint (LCP) metric and explains how to measure it","container-title":"web.dev","language":"en","title":"Largest Contentful Paint (LCP)","URL":"https://web.dev/lcp/","author":[{"family":"Google LLC","given":""}],"accessed":{"date-parts":[["2021",3,10]]},"issued":{"date-parts":[["2020",6,17]]}}}],"schema":"https://github.com/citation-style-language/schema/raw/master/csl-citation.json"} </w:instrText>
      </w:r>
      <w:r w:rsidR="004752C4">
        <w:rPr>
          <w:lang w:eastAsia="en-US"/>
        </w:rPr>
        <w:fldChar w:fldCharType="separate"/>
      </w:r>
      <w:r w:rsidR="009F30CB">
        <w:t xml:space="preserve">(Google LLC, </w:t>
      </w:r>
      <w:proofErr w:type="gramStart"/>
      <w:r w:rsidR="009F30CB">
        <w:t>2020b</w:t>
      </w:r>
      <w:proofErr w:type="gramEnd"/>
      <w:r w:rsidR="009F30CB">
        <w:t>)</w:t>
      </w:r>
      <w:r w:rsidR="004752C4">
        <w:rPr>
          <w:lang w:eastAsia="en-US"/>
        </w:rPr>
        <w:fldChar w:fldCharType="end"/>
      </w:r>
    </w:p>
    <w:p w14:paraId="52C47C40" w14:textId="584B1AD1" w:rsidR="00B35879" w:rsidRDefault="00E7209D" w:rsidP="00AB731E">
      <w:pPr>
        <w:rPr>
          <w:lang w:eastAsia="en-US"/>
        </w:rPr>
      </w:pPr>
      <w:r>
        <w:rPr>
          <w:lang w:eastAsia="en-US"/>
        </w:rPr>
        <w:lastRenderedPageBreak/>
        <w:t xml:space="preserve">Tato metrika </w:t>
      </w:r>
      <w:r w:rsidR="00495714">
        <w:rPr>
          <w:lang w:eastAsia="en-US"/>
        </w:rPr>
        <w:t xml:space="preserve">je aktuálně doporučována jako </w:t>
      </w:r>
      <w:r w:rsidR="002218E0">
        <w:rPr>
          <w:lang w:eastAsia="en-US"/>
        </w:rPr>
        <w:t>hlavní metrika, kterou měřit, kdy je stránka pro uživatele užitečná</w:t>
      </w:r>
      <w:r w:rsidR="00B42673">
        <w:rPr>
          <w:lang w:eastAsia="en-US"/>
        </w:rPr>
        <w:t xml:space="preserve">. Nahrazuje původně </w:t>
      </w:r>
      <w:r w:rsidR="00B27664">
        <w:rPr>
          <w:lang w:eastAsia="en-US"/>
        </w:rPr>
        <w:t>doporučované</w:t>
      </w:r>
      <w:r w:rsidR="00B42673">
        <w:rPr>
          <w:lang w:eastAsia="en-US"/>
        </w:rPr>
        <w:t xml:space="preserve"> FMP a SI, </w:t>
      </w:r>
      <w:r w:rsidR="00B27664">
        <w:rPr>
          <w:lang w:eastAsia="en-US"/>
        </w:rPr>
        <w:t>které</w:t>
      </w:r>
      <w:r w:rsidR="0074562B">
        <w:rPr>
          <w:lang w:eastAsia="en-US"/>
        </w:rPr>
        <w:t xml:space="preserve"> měly problém se spolehlivostí měření</w:t>
      </w:r>
      <w:r w:rsidR="00DA1F06">
        <w:rPr>
          <w:lang w:eastAsia="en-US"/>
        </w:rPr>
        <w:t xml:space="preserve">, či měřily </w:t>
      </w:r>
      <w:r w:rsidR="00A76D6C">
        <w:rPr>
          <w:lang w:eastAsia="en-US"/>
        </w:rPr>
        <w:t xml:space="preserve">nerelevantní </w:t>
      </w:r>
      <w:r w:rsidR="003A7108">
        <w:rPr>
          <w:lang w:eastAsia="en-US"/>
        </w:rPr>
        <w:t>elementy</w:t>
      </w:r>
      <w:r w:rsidR="00803B5B">
        <w:rPr>
          <w:lang w:eastAsia="en-US"/>
        </w:rPr>
        <w:t xml:space="preserve"> </w:t>
      </w:r>
      <w:r w:rsidR="00803B5B">
        <w:rPr>
          <w:lang w:eastAsia="en-US"/>
        </w:rPr>
        <w:fldChar w:fldCharType="begin"/>
      </w:r>
      <w:r w:rsidR="00B73063">
        <w:rPr>
          <w:lang w:eastAsia="en-US"/>
        </w:rPr>
        <w:instrText xml:space="preserve"> ADDIN ZOTERO_ITEM CSL_CITATION {"citationID":"kXiFEZs8","properties":{"formattedCitation":"(Mich\\uc0\\u225{}lek, 2020c)","plainCitation":"(Michálek, 2020c)","noteIndex":0},"citationItems":[{"id":105,"uris":["http://zotero.org/users/local/drXuekKW/items/I48WXBN7"],"uri":["http://zotero.org/users/local/drXuekKW/items/I48WXBN7"],"itemData":{"id":105,"type":"webpage","abstract":"[Aktualizováno] Nová metrika Largest Contentful Paint (LCP) – představuje přesnější způsob měření momentu, ve kterém se vykreslí hlavní obsah stránky.","container-title":"Vzhůru dolů","language":"cs","title":"Metrika „Největší vykreslení obsahu“ (Largest Contentful Paint, LCP): Kdy se vykreslí hlavní obsah stránky?","title-short":"Metrika „Největší vykreslení obsahu“ (Largest Contentful Paint, LCP)","URL":"https://www.vzhurudolu.cz/prirucka/metrika-lcp","author":[{"family":"Michálek","given":"Martin"}],"accessed":{"date-parts":[["2021",3,10]]},"issued":{"date-parts":[["2020"]],"season":"8"}}}],"schema":"https://github.com/citation-style-language/schema/raw/master/csl-citation.json"} </w:instrText>
      </w:r>
      <w:r w:rsidR="00803B5B">
        <w:rPr>
          <w:lang w:eastAsia="en-US"/>
        </w:rPr>
        <w:fldChar w:fldCharType="separate"/>
      </w:r>
      <w:r w:rsidR="00B73063" w:rsidRPr="00B73063">
        <w:t>(Michálek, 2020c)</w:t>
      </w:r>
      <w:r w:rsidR="00803B5B">
        <w:rPr>
          <w:lang w:eastAsia="en-US"/>
        </w:rPr>
        <w:fldChar w:fldCharType="end"/>
      </w:r>
      <w:r w:rsidR="00DA1F06">
        <w:rPr>
          <w:lang w:eastAsia="en-US"/>
        </w:rPr>
        <w:t>.</w:t>
      </w:r>
      <w:r w:rsidR="00803B5B">
        <w:rPr>
          <w:lang w:eastAsia="en-US"/>
        </w:rPr>
        <w:t xml:space="preserve"> </w:t>
      </w:r>
    </w:p>
    <w:p w14:paraId="2A63F768" w14:textId="0297AC52" w:rsidR="009B0F96" w:rsidRDefault="00472EF5" w:rsidP="00F34F35">
      <w:pPr>
        <w:rPr>
          <w:lang w:eastAsia="en-US"/>
        </w:rPr>
      </w:pPr>
      <w:r>
        <w:rPr>
          <w:lang w:eastAsia="en-US"/>
        </w:rPr>
        <w:t xml:space="preserve">Měření momentu LCP </w:t>
      </w:r>
      <w:r w:rsidR="0006241C">
        <w:rPr>
          <w:lang w:eastAsia="en-US"/>
        </w:rPr>
        <w:t xml:space="preserve">probíhá tak, že je v každém momentu </w:t>
      </w:r>
      <w:proofErr w:type="spellStart"/>
      <w:r w:rsidR="00B95A55">
        <w:rPr>
          <w:lang w:eastAsia="en-US"/>
        </w:rPr>
        <w:t>renderování</w:t>
      </w:r>
      <w:proofErr w:type="spellEnd"/>
      <w:r w:rsidR="00B95A55">
        <w:rPr>
          <w:lang w:eastAsia="en-US"/>
        </w:rPr>
        <w:t xml:space="preserve"> vybrán </w:t>
      </w:r>
      <w:r w:rsidR="00F8627F">
        <w:rPr>
          <w:lang w:eastAsia="en-US"/>
        </w:rPr>
        <w:t xml:space="preserve">tzv. </w:t>
      </w:r>
      <w:r w:rsidR="00F8627F" w:rsidRPr="00F8627F">
        <w:rPr>
          <w:i/>
          <w:iCs/>
          <w:lang w:eastAsia="en-US"/>
        </w:rPr>
        <w:t xml:space="preserve">LCP </w:t>
      </w:r>
      <w:proofErr w:type="spellStart"/>
      <w:r w:rsidR="00F8627F" w:rsidRPr="00F8627F">
        <w:rPr>
          <w:i/>
          <w:iCs/>
          <w:lang w:eastAsia="en-US"/>
        </w:rPr>
        <w:t>candidate</w:t>
      </w:r>
      <w:proofErr w:type="spellEnd"/>
      <w:r w:rsidR="00F8627F">
        <w:rPr>
          <w:lang w:eastAsia="en-US"/>
        </w:rPr>
        <w:t xml:space="preserve"> – prvek, který byl do dané chvíli největší</w:t>
      </w:r>
      <w:r w:rsidR="003E13E4">
        <w:rPr>
          <w:lang w:eastAsia="en-US"/>
        </w:rPr>
        <w:t xml:space="preserve">. </w:t>
      </w:r>
      <w:r w:rsidR="003E13E4">
        <w:rPr>
          <w:i/>
          <w:iCs/>
          <w:lang w:eastAsia="en-US"/>
        </w:rPr>
        <w:t xml:space="preserve">LCP </w:t>
      </w:r>
      <w:proofErr w:type="spellStart"/>
      <w:r w:rsidR="003E13E4">
        <w:rPr>
          <w:i/>
          <w:iCs/>
          <w:lang w:eastAsia="en-US"/>
        </w:rPr>
        <w:t>candidate</w:t>
      </w:r>
      <w:proofErr w:type="spellEnd"/>
      <w:r w:rsidR="003E13E4">
        <w:rPr>
          <w:lang w:eastAsia="en-US"/>
        </w:rPr>
        <w:t xml:space="preserve"> může být v průběhu </w:t>
      </w:r>
      <w:proofErr w:type="spellStart"/>
      <w:r w:rsidR="003E13E4">
        <w:rPr>
          <w:lang w:eastAsia="en-US"/>
        </w:rPr>
        <w:t>renderingu</w:t>
      </w:r>
      <w:proofErr w:type="spellEnd"/>
      <w:r w:rsidR="003E13E4">
        <w:rPr>
          <w:lang w:eastAsia="en-US"/>
        </w:rPr>
        <w:t xml:space="preserve"> nahrazen jiným větším prvkem</w:t>
      </w:r>
      <w:r w:rsidR="002321B7">
        <w:rPr>
          <w:lang w:eastAsia="en-US"/>
        </w:rPr>
        <w:t>, který se stává novým LCP kandidátem</w:t>
      </w:r>
      <w:r w:rsidR="003E13E4">
        <w:rPr>
          <w:lang w:eastAsia="en-US"/>
        </w:rPr>
        <w:t>.</w:t>
      </w:r>
      <w:r w:rsidR="002321B7">
        <w:rPr>
          <w:lang w:eastAsia="en-US"/>
        </w:rPr>
        <w:t xml:space="preserve"> </w:t>
      </w:r>
      <w:r w:rsidR="00F34F35">
        <w:rPr>
          <w:lang w:eastAsia="en-US"/>
        </w:rPr>
        <w:t>Hledání nových kandi</w:t>
      </w:r>
      <w:ins w:id="74" w:author="Stanislav Vojíř" w:date="2021-03-24T00:40:00Z">
        <w:r w:rsidR="00101B25">
          <w:rPr>
            <w:lang w:eastAsia="en-US"/>
          </w:rPr>
          <w:t>d</w:t>
        </w:r>
      </w:ins>
      <w:del w:id="75" w:author="Stanislav Vojíř" w:date="2021-03-24T00:40:00Z">
        <w:r w:rsidR="00F34F35" w:rsidDel="00101B25">
          <w:rPr>
            <w:lang w:eastAsia="en-US"/>
          </w:rPr>
          <w:delText>t</w:delText>
        </w:r>
      </w:del>
      <w:r w:rsidR="00F34F35">
        <w:rPr>
          <w:lang w:eastAsia="en-US"/>
        </w:rPr>
        <w:t>átů LCP končí v momentě, kdy uživatel provede interakci se stránkou (</w:t>
      </w:r>
      <w:proofErr w:type="spellStart"/>
      <w:r w:rsidR="00F34F35" w:rsidRPr="002321B7">
        <w:rPr>
          <w:i/>
          <w:iCs/>
          <w:lang w:eastAsia="en-US"/>
        </w:rPr>
        <w:t>tapnutí</w:t>
      </w:r>
      <w:proofErr w:type="spellEnd"/>
      <w:r w:rsidR="00F34F35">
        <w:rPr>
          <w:lang w:eastAsia="en-US"/>
        </w:rPr>
        <w:t>,</w:t>
      </w:r>
      <w:r w:rsidR="00F34F35" w:rsidRPr="002321B7">
        <w:rPr>
          <w:i/>
          <w:iCs/>
          <w:lang w:eastAsia="en-US"/>
        </w:rPr>
        <w:t xml:space="preserve"> kliknutí</w:t>
      </w:r>
      <w:r w:rsidR="00F34F35">
        <w:rPr>
          <w:lang w:eastAsia="en-US"/>
        </w:rPr>
        <w:t xml:space="preserve">, </w:t>
      </w:r>
      <w:r w:rsidR="00487F37">
        <w:rPr>
          <w:lang w:eastAsia="en-US"/>
        </w:rPr>
        <w:t xml:space="preserve">vstupem </w:t>
      </w:r>
      <w:r w:rsidR="00F34F35">
        <w:rPr>
          <w:lang w:eastAsia="en-US"/>
        </w:rPr>
        <w:t xml:space="preserve">z klávesnice nebo </w:t>
      </w:r>
      <w:proofErr w:type="spellStart"/>
      <w:r w:rsidR="00F34F35" w:rsidRPr="00487F37">
        <w:rPr>
          <w:i/>
          <w:iCs/>
          <w:lang w:eastAsia="en-US"/>
        </w:rPr>
        <w:t>scrollováním</w:t>
      </w:r>
      <w:proofErr w:type="spellEnd"/>
      <w:r w:rsidR="00F34F35">
        <w:rPr>
          <w:lang w:eastAsia="en-US"/>
        </w:rPr>
        <w:t xml:space="preserve"> stránky) nebo odejde ze stránky pryč, např. vložením nového URL. Poslední LCP kandidát vyhrává a jako LCP je reportován čas jeho </w:t>
      </w:r>
      <w:proofErr w:type="spellStart"/>
      <w:r w:rsidR="00F34F35">
        <w:rPr>
          <w:lang w:eastAsia="en-US"/>
        </w:rPr>
        <w:t>renderování</w:t>
      </w:r>
      <w:proofErr w:type="spellEnd"/>
      <w:r w:rsidR="00335CE3">
        <w:rPr>
          <w:lang w:eastAsia="en-US"/>
        </w:rPr>
        <w:t xml:space="preserve"> </w:t>
      </w:r>
      <w:r w:rsidR="00335CE3">
        <w:rPr>
          <w:lang w:eastAsia="en-US"/>
        </w:rPr>
        <w:fldChar w:fldCharType="begin"/>
      </w:r>
      <w:r w:rsidR="00B73063">
        <w:rPr>
          <w:lang w:eastAsia="en-US"/>
        </w:rPr>
        <w:instrText xml:space="preserve"> ADDIN ZOTERO_ITEM CSL_CITATION {"citationID":"t0ihU4vB","properties":{"formattedCitation":"(Mich\\uc0\\u225{}lek, 2020c)","plainCitation":"(Michálek, 2020c)","noteIndex":0},"citationItems":[{"id":105,"uris":["http://zotero.org/users/local/drXuekKW/items/I48WXBN7"],"uri":["http://zotero.org/users/local/drXuekKW/items/I48WXBN7"],"itemData":{"id":105,"type":"webpage","abstract":"[Aktualizováno] Nová metrika Largest Contentful Paint (LCP) – představuje přesnější způsob měření momentu, ve kterém se vykreslí hlavní obsah stránky.","container-title":"Vzhůru dolů","language":"cs","title":"Metrika „Největší vykreslení obsahu“ (Largest Contentful Paint, LCP): Kdy se vykreslí hlavní obsah stránky?","title-short":"Metrika „Největší vykreslení obsahu“ (Largest Contentful Paint, LCP)","URL":"https://www.vzhurudolu.cz/prirucka/metrika-lcp","author":[{"family":"Michálek","given":"Martin"}],"accessed":{"date-parts":[["2021",3,10]]},"issued":{"date-parts":[["2020"]],"season":"8"}}}],"schema":"https://github.com/citation-style-language/schema/raw/master/csl-citation.json"} </w:instrText>
      </w:r>
      <w:r w:rsidR="00335CE3">
        <w:rPr>
          <w:lang w:eastAsia="en-US"/>
        </w:rPr>
        <w:fldChar w:fldCharType="separate"/>
      </w:r>
      <w:r w:rsidR="00B73063" w:rsidRPr="00B73063">
        <w:t>(Michálek, 2020c)</w:t>
      </w:r>
      <w:r w:rsidR="00335CE3">
        <w:rPr>
          <w:lang w:eastAsia="en-US"/>
        </w:rPr>
        <w:fldChar w:fldCharType="end"/>
      </w:r>
      <w:r w:rsidR="00F34F35">
        <w:rPr>
          <w:lang w:eastAsia="en-US"/>
        </w:rPr>
        <w:t>.</w:t>
      </w:r>
      <w:r w:rsidR="00335CE3">
        <w:rPr>
          <w:lang w:eastAsia="en-US"/>
        </w:rPr>
        <w:t xml:space="preserve"> </w:t>
      </w:r>
    </w:p>
    <w:p w14:paraId="483769D5" w14:textId="7A3C031F" w:rsidR="003E6DBF" w:rsidRDefault="0064024C" w:rsidP="00AB731E">
      <w:pPr>
        <w:rPr>
          <w:lang w:eastAsia="en-US"/>
        </w:rPr>
      </w:pPr>
      <w:r>
        <w:rPr>
          <w:lang w:eastAsia="en-US"/>
        </w:rPr>
        <w:t xml:space="preserve">Pro ilustraci </w:t>
      </w:r>
      <w:r w:rsidR="00DA2C62">
        <w:rPr>
          <w:lang w:eastAsia="en-US"/>
        </w:rPr>
        <w:t xml:space="preserve">lze na </w:t>
      </w:r>
      <w:r w:rsidR="00982A3D">
        <w:rPr>
          <w:lang w:eastAsia="en-US"/>
        </w:rPr>
        <w:fldChar w:fldCharType="begin"/>
      </w:r>
      <w:r w:rsidR="00982A3D">
        <w:rPr>
          <w:lang w:eastAsia="en-US"/>
        </w:rPr>
        <w:instrText xml:space="preserve"> REF _Ref66267205 \h </w:instrText>
      </w:r>
      <w:r w:rsidR="00982A3D">
        <w:rPr>
          <w:lang w:eastAsia="en-US"/>
        </w:rPr>
      </w:r>
      <w:r w:rsidR="00982A3D">
        <w:rPr>
          <w:lang w:eastAsia="en-US"/>
        </w:rPr>
        <w:fldChar w:fldCharType="separate"/>
      </w:r>
      <w:r w:rsidR="00982A3D">
        <w:t xml:space="preserve">Obrázek </w:t>
      </w:r>
      <w:r w:rsidR="00982A3D">
        <w:rPr>
          <w:noProof/>
        </w:rPr>
        <w:t>3</w:t>
      </w:r>
      <w:r w:rsidR="00982A3D">
        <w:rPr>
          <w:lang w:eastAsia="en-US"/>
        </w:rPr>
        <w:fldChar w:fldCharType="end"/>
      </w:r>
      <w:r w:rsidR="00982A3D">
        <w:rPr>
          <w:lang w:eastAsia="en-US"/>
        </w:rPr>
        <w:t xml:space="preserve"> </w:t>
      </w:r>
      <w:r w:rsidR="00AA4226">
        <w:rPr>
          <w:lang w:eastAsia="en-US"/>
        </w:rPr>
        <w:t xml:space="preserve">vidět, </w:t>
      </w:r>
      <w:r w:rsidR="00CB3904">
        <w:rPr>
          <w:lang w:eastAsia="en-US"/>
        </w:rPr>
        <w:t>kdy nastává FCP</w:t>
      </w:r>
      <w:r w:rsidR="003A1470">
        <w:rPr>
          <w:lang w:eastAsia="en-US"/>
        </w:rPr>
        <w:t xml:space="preserve"> a</w:t>
      </w:r>
      <w:r w:rsidR="005403CD">
        <w:rPr>
          <w:lang w:eastAsia="en-US"/>
        </w:rPr>
        <w:t xml:space="preserve"> </w:t>
      </w:r>
      <w:r w:rsidR="0004180C">
        <w:rPr>
          <w:lang w:eastAsia="en-US"/>
        </w:rPr>
        <w:t xml:space="preserve">kdy LCP. Také je ilustrován </w:t>
      </w:r>
      <w:r w:rsidR="008F6CFA">
        <w:rPr>
          <w:lang w:eastAsia="en-US"/>
        </w:rPr>
        <w:t xml:space="preserve">průběh algoritmu pro vyhodnocení největšího prvku na stránce – </w:t>
      </w:r>
      <w:r w:rsidR="003C236D">
        <w:rPr>
          <w:lang w:eastAsia="en-US"/>
        </w:rPr>
        <w:t xml:space="preserve">LCP kandidát je </w:t>
      </w:r>
      <w:r w:rsidR="00614CAB">
        <w:rPr>
          <w:lang w:eastAsia="en-US"/>
        </w:rPr>
        <w:t>reprezentov</w:t>
      </w:r>
      <w:r w:rsidR="003C236D">
        <w:rPr>
          <w:lang w:eastAsia="en-US"/>
        </w:rPr>
        <w:t>án</w:t>
      </w:r>
      <w:r w:rsidR="00614CAB">
        <w:rPr>
          <w:lang w:eastAsia="en-US"/>
        </w:rPr>
        <w:t xml:space="preserve"> zeleným</w:t>
      </w:r>
      <w:r w:rsidR="00BC6B41">
        <w:rPr>
          <w:lang w:eastAsia="en-US"/>
        </w:rPr>
        <w:t xml:space="preserve"> </w:t>
      </w:r>
      <w:r w:rsidR="006410BF">
        <w:rPr>
          <w:lang w:eastAsia="en-US"/>
        </w:rPr>
        <w:t>vyplněným</w:t>
      </w:r>
      <w:r w:rsidR="00666E6A">
        <w:rPr>
          <w:lang w:eastAsia="en-US"/>
        </w:rPr>
        <w:t xml:space="preserve"> obdélníkem.</w:t>
      </w:r>
    </w:p>
    <w:commentRangeStart w:id="76"/>
    <w:p w14:paraId="3B4D71A6" w14:textId="77777777" w:rsidR="0033160B" w:rsidRDefault="0033160B" w:rsidP="0033160B">
      <w:pPr>
        <w:keepNext/>
        <w:spacing w:after="0"/>
        <w:jc w:val="center"/>
      </w:pPr>
      <w:r w:rsidRPr="0033160B">
        <w:fldChar w:fldCharType="begin"/>
      </w:r>
      <w:r w:rsidRPr="0033160B">
        <w:instrText xml:space="preserve"> INCLUDEPICTURE "https://www.vzhurudolu.cz/prirucka-content/dist/images/original/metrika-lcp-weby.png" \* MERGEFORMATINET </w:instrText>
      </w:r>
      <w:r w:rsidRPr="0033160B">
        <w:fldChar w:fldCharType="separate"/>
      </w:r>
      <w:r w:rsidRPr="0033160B">
        <w:rPr>
          <w:noProof/>
        </w:rPr>
        <w:drawing>
          <wp:inline distT="0" distB="0" distL="0" distR="0" wp14:anchorId="66183193" wp14:editId="3817C618">
            <wp:extent cx="5579110" cy="313753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110" cy="3137535"/>
                    </a:xfrm>
                    <a:prstGeom prst="rect">
                      <a:avLst/>
                    </a:prstGeom>
                    <a:noFill/>
                    <a:ln>
                      <a:noFill/>
                    </a:ln>
                  </pic:spPr>
                </pic:pic>
              </a:graphicData>
            </a:graphic>
          </wp:inline>
        </w:drawing>
      </w:r>
      <w:r w:rsidRPr="0033160B">
        <w:fldChar w:fldCharType="end"/>
      </w:r>
      <w:commentRangeEnd w:id="76"/>
      <w:r w:rsidR="00140998">
        <w:rPr>
          <w:rStyle w:val="Odkaznakoment"/>
          <w:rFonts w:asciiTheme="minorHAnsi" w:eastAsiaTheme="minorHAnsi" w:hAnsiTheme="minorHAnsi" w:cstheme="minorBidi"/>
          <w:lang w:eastAsia="en-US"/>
          <w14:numForm w14:val="lining"/>
        </w:rPr>
        <w:commentReference w:id="76"/>
      </w:r>
    </w:p>
    <w:p w14:paraId="1354AC3B" w14:textId="0B60B041" w:rsidR="00B94FB4" w:rsidRPr="00B94FB4" w:rsidRDefault="0033160B" w:rsidP="00427002">
      <w:pPr>
        <w:pStyle w:val="Titulek"/>
        <w:jc w:val="left"/>
      </w:pPr>
      <w:bookmarkStart w:id="77" w:name="_Ref66267205"/>
      <w:r>
        <w:t xml:space="preserve">Obrázek </w:t>
      </w:r>
      <w:r w:rsidR="00A85E97">
        <w:fldChar w:fldCharType="begin"/>
      </w:r>
      <w:r w:rsidR="00A85E97">
        <w:instrText xml:space="preserve"> SEQ Obrázek \* ARABIC </w:instrText>
      </w:r>
      <w:r w:rsidR="00A85E97">
        <w:fldChar w:fldCharType="separate"/>
      </w:r>
      <w:r w:rsidR="002E2237">
        <w:rPr>
          <w:noProof/>
        </w:rPr>
        <w:t>5</w:t>
      </w:r>
      <w:r w:rsidR="00A85E97">
        <w:rPr>
          <w:noProof/>
        </w:rPr>
        <w:fldChar w:fldCharType="end"/>
      </w:r>
      <w:bookmarkEnd w:id="77"/>
      <w:r>
        <w:t xml:space="preserve"> LCP </w:t>
      </w:r>
      <w:proofErr w:type="spellStart"/>
      <w:r>
        <w:t>vs</w:t>
      </w:r>
      <w:proofErr w:type="spellEnd"/>
      <w:r>
        <w:t xml:space="preserve"> FCP</w:t>
      </w:r>
      <w:r w:rsidR="004B7240">
        <w:t xml:space="preserve"> </w:t>
      </w:r>
      <w:r w:rsidR="004B7240">
        <w:fldChar w:fldCharType="begin"/>
      </w:r>
      <w:r w:rsidR="00B73063">
        <w:instrText xml:space="preserve"> ADDIN ZOTERO_ITEM CSL_CITATION {"citationID":"5Tvq7If3","properties":{"formattedCitation":"(Mich\\uc0\\u225{}lek, 2020c)","plainCitation":"(Michálek, 2020c)","noteIndex":0},"citationItems":[{"id":105,"uris":["http://zotero.org/users/local/drXuekKW/items/I48WXBN7"],"uri":["http://zotero.org/users/local/drXuekKW/items/I48WXBN7"],"itemData":{"id":105,"type":"webpage","abstract":"[Aktualizováno] Nová metrika Largest Contentful Paint (LCP) – představuje přesnější způsob měření momentu, ve kterém se vykreslí hlavní obsah stránky.","container-title":"Vzhůru dolů","language":"cs","title":"Metrika „Největší vykreslení obsahu“ (Largest Contentful Paint, LCP): Kdy se vykreslí hlavní obsah stránky?","title-short":"Metrika „Největší vykreslení obsahu“ (Largest Contentful Paint, LCP)","URL":"https://www.vzhurudolu.cz/prirucka/metrika-lcp","author":[{"family":"Michálek","given":"Martin"}],"accessed":{"date-parts":[["2021",3,10]]},"issued":{"date-parts":[["2020"]],"season":"8"}}}],"schema":"https://github.com/citation-style-language/schema/raw/master/csl-citation.json"} </w:instrText>
      </w:r>
      <w:r w:rsidR="004B7240">
        <w:fldChar w:fldCharType="separate"/>
      </w:r>
      <w:r w:rsidR="00B73063" w:rsidRPr="00B73063">
        <w:rPr>
          <w:rFonts w:ascii="Georgia" w:cs="Times New Roman"/>
        </w:rPr>
        <w:t>(Michálek, 2020c)</w:t>
      </w:r>
      <w:r w:rsidR="004B7240">
        <w:fldChar w:fldCharType="end"/>
      </w:r>
    </w:p>
    <w:p w14:paraId="0173ED71" w14:textId="7C7195D2" w:rsidR="00A56F79" w:rsidRDefault="00A56F79" w:rsidP="00A443D8">
      <w:pPr>
        <w:pStyle w:val="Nadpis3"/>
      </w:pPr>
      <w:bookmarkStart w:id="78" w:name="_Toc69471809"/>
      <w:proofErr w:type="spellStart"/>
      <w:r w:rsidRPr="00A56F79">
        <w:t>First</w:t>
      </w:r>
      <w:proofErr w:type="spellEnd"/>
      <w:r w:rsidRPr="00A56F79">
        <w:t xml:space="preserve"> Input </w:t>
      </w:r>
      <w:proofErr w:type="spellStart"/>
      <w:r w:rsidRPr="00A56F79">
        <w:t>Delay</w:t>
      </w:r>
      <w:proofErr w:type="spellEnd"/>
      <w:r>
        <w:t xml:space="preserve"> (</w:t>
      </w:r>
      <w:r w:rsidRPr="00A56F79">
        <w:t>FID</w:t>
      </w:r>
      <w:r>
        <w:t>)</w:t>
      </w:r>
      <w:bookmarkEnd w:id="78"/>
    </w:p>
    <w:p w14:paraId="7C743414" w14:textId="63FCB985" w:rsidR="00C831D7" w:rsidRDefault="009E1944" w:rsidP="00C831D7">
      <w:pPr>
        <w:rPr>
          <w:lang w:eastAsia="en-US"/>
        </w:rPr>
      </w:pPr>
      <w:r>
        <w:rPr>
          <w:rStyle w:val="CittChar"/>
          <w:lang w:eastAsia="en-US"/>
        </w:rPr>
        <w:t>„</w:t>
      </w:r>
      <w:proofErr w:type="spellStart"/>
      <w:r w:rsidR="00C831D7" w:rsidRPr="009E1944">
        <w:rPr>
          <w:rStyle w:val="CittChar"/>
          <w:lang w:eastAsia="en-US"/>
        </w:rPr>
        <w:t>First</w:t>
      </w:r>
      <w:proofErr w:type="spellEnd"/>
      <w:r w:rsidR="00C831D7" w:rsidRPr="009E1944">
        <w:rPr>
          <w:rStyle w:val="CittChar"/>
          <w:lang w:eastAsia="en-US"/>
        </w:rPr>
        <w:t xml:space="preserve"> input </w:t>
      </w:r>
      <w:proofErr w:type="spellStart"/>
      <w:r w:rsidR="00C831D7" w:rsidRPr="009E1944">
        <w:rPr>
          <w:rStyle w:val="CittChar"/>
          <w:lang w:eastAsia="en-US"/>
        </w:rPr>
        <w:t>delay</w:t>
      </w:r>
      <w:proofErr w:type="spellEnd"/>
      <w:r w:rsidR="00C831D7" w:rsidRPr="009E1944">
        <w:rPr>
          <w:rStyle w:val="CittChar"/>
          <w:lang w:eastAsia="en-US"/>
        </w:rPr>
        <w:t xml:space="preserve"> (FID) </w:t>
      </w:r>
      <w:proofErr w:type="spellStart"/>
      <w:r w:rsidR="00C831D7" w:rsidRPr="009E1944">
        <w:rPr>
          <w:rStyle w:val="CittChar"/>
          <w:lang w:eastAsia="en-US"/>
        </w:rPr>
        <w:t>measures</w:t>
      </w:r>
      <w:proofErr w:type="spellEnd"/>
      <w:r w:rsidR="00C831D7" w:rsidRPr="009E1944">
        <w:rPr>
          <w:rStyle w:val="CittChar"/>
          <w:lang w:eastAsia="en-US"/>
        </w:rPr>
        <w:t xml:space="preserve"> </w:t>
      </w:r>
      <w:proofErr w:type="spellStart"/>
      <w:r w:rsidR="00C831D7" w:rsidRPr="009E1944">
        <w:rPr>
          <w:rStyle w:val="CittChar"/>
          <w:lang w:eastAsia="en-US"/>
        </w:rPr>
        <w:t>the</w:t>
      </w:r>
      <w:proofErr w:type="spellEnd"/>
      <w:r w:rsidR="00C831D7" w:rsidRPr="009E1944">
        <w:rPr>
          <w:rStyle w:val="CittChar"/>
          <w:lang w:eastAsia="en-US"/>
        </w:rPr>
        <w:t xml:space="preserve"> </w:t>
      </w:r>
      <w:proofErr w:type="spellStart"/>
      <w:r w:rsidR="00C831D7" w:rsidRPr="009E1944">
        <w:rPr>
          <w:rStyle w:val="CittChar"/>
          <w:lang w:eastAsia="en-US"/>
        </w:rPr>
        <w:t>time</w:t>
      </w:r>
      <w:proofErr w:type="spellEnd"/>
      <w:r w:rsidR="00C831D7" w:rsidRPr="009E1944">
        <w:rPr>
          <w:rStyle w:val="CittChar"/>
          <w:lang w:eastAsia="en-US"/>
        </w:rPr>
        <w:t xml:space="preserve"> </w:t>
      </w:r>
      <w:proofErr w:type="spellStart"/>
      <w:r w:rsidR="00C831D7" w:rsidRPr="009E1944">
        <w:rPr>
          <w:rStyle w:val="CittChar"/>
          <w:lang w:eastAsia="en-US"/>
        </w:rPr>
        <w:t>from</w:t>
      </w:r>
      <w:proofErr w:type="spellEnd"/>
      <w:r w:rsidR="00C831D7" w:rsidRPr="009E1944">
        <w:rPr>
          <w:rStyle w:val="CittChar"/>
          <w:lang w:eastAsia="en-US"/>
        </w:rPr>
        <w:t xml:space="preserve"> </w:t>
      </w:r>
      <w:proofErr w:type="spellStart"/>
      <w:r w:rsidR="00C831D7" w:rsidRPr="009E1944">
        <w:rPr>
          <w:rStyle w:val="CittChar"/>
          <w:lang w:eastAsia="en-US"/>
        </w:rPr>
        <w:t>when</w:t>
      </w:r>
      <w:proofErr w:type="spellEnd"/>
      <w:r w:rsidR="00C831D7" w:rsidRPr="009E1944">
        <w:rPr>
          <w:rStyle w:val="CittChar"/>
          <w:lang w:eastAsia="en-US"/>
        </w:rPr>
        <w:t xml:space="preserve"> a user </w:t>
      </w:r>
      <w:proofErr w:type="spellStart"/>
      <w:r w:rsidR="00C831D7" w:rsidRPr="009E1944">
        <w:rPr>
          <w:rStyle w:val="CittChar"/>
          <w:lang w:eastAsia="en-US"/>
        </w:rPr>
        <w:t>first</w:t>
      </w:r>
      <w:proofErr w:type="spellEnd"/>
      <w:r w:rsidR="00C831D7" w:rsidRPr="009E1944">
        <w:rPr>
          <w:rStyle w:val="CittChar"/>
          <w:lang w:eastAsia="en-US"/>
        </w:rPr>
        <w:t xml:space="preserve"> </w:t>
      </w:r>
      <w:proofErr w:type="spellStart"/>
      <w:r w:rsidR="00C831D7" w:rsidRPr="009E1944">
        <w:rPr>
          <w:rStyle w:val="CittChar"/>
          <w:lang w:eastAsia="en-US"/>
        </w:rPr>
        <w:t>interacts</w:t>
      </w:r>
      <w:proofErr w:type="spellEnd"/>
      <w:r w:rsidR="00C831D7" w:rsidRPr="009E1944">
        <w:rPr>
          <w:rStyle w:val="CittChar"/>
          <w:lang w:eastAsia="en-US"/>
        </w:rPr>
        <w:t xml:space="preserve"> </w:t>
      </w:r>
      <w:proofErr w:type="spellStart"/>
      <w:r w:rsidR="00C831D7" w:rsidRPr="009E1944">
        <w:rPr>
          <w:rStyle w:val="CittChar"/>
          <w:lang w:eastAsia="en-US"/>
        </w:rPr>
        <w:t>with</w:t>
      </w:r>
      <w:proofErr w:type="spellEnd"/>
      <w:r w:rsidR="00C831D7" w:rsidRPr="009E1944">
        <w:rPr>
          <w:rStyle w:val="CittChar"/>
          <w:lang w:eastAsia="en-US"/>
        </w:rPr>
        <w:t xml:space="preserve"> </w:t>
      </w:r>
      <w:proofErr w:type="spellStart"/>
      <w:r w:rsidR="00C831D7" w:rsidRPr="009E1944">
        <w:rPr>
          <w:rStyle w:val="CittChar"/>
          <w:lang w:eastAsia="en-US"/>
        </w:rPr>
        <w:t>your</w:t>
      </w:r>
      <w:proofErr w:type="spellEnd"/>
      <w:r w:rsidR="00C831D7" w:rsidRPr="009E1944">
        <w:rPr>
          <w:rStyle w:val="CittChar"/>
          <w:lang w:eastAsia="en-US"/>
        </w:rPr>
        <w:t xml:space="preserve"> </w:t>
      </w:r>
      <w:proofErr w:type="spellStart"/>
      <w:r w:rsidR="00C831D7" w:rsidRPr="009E1944">
        <w:rPr>
          <w:rStyle w:val="CittChar"/>
          <w:lang w:eastAsia="en-US"/>
        </w:rPr>
        <w:t>site</w:t>
      </w:r>
      <w:proofErr w:type="spellEnd"/>
      <w:r w:rsidR="00C831D7" w:rsidRPr="009E1944">
        <w:rPr>
          <w:rStyle w:val="CittChar"/>
          <w:lang w:eastAsia="en-US"/>
        </w:rPr>
        <w:t xml:space="preserve"> (</w:t>
      </w:r>
      <w:proofErr w:type="spellStart"/>
      <w:r w:rsidR="00C831D7" w:rsidRPr="009E1944">
        <w:rPr>
          <w:rStyle w:val="CittChar"/>
          <w:lang w:eastAsia="en-US"/>
        </w:rPr>
        <w:t>i.e</w:t>
      </w:r>
      <w:proofErr w:type="spellEnd"/>
      <w:r w:rsidR="00C831D7" w:rsidRPr="009E1944">
        <w:rPr>
          <w:rStyle w:val="CittChar"/>
          <w:lang w:eastAsia="en-US"/>
        </w:rPr>
        <w:t xml:space="preserve">. </w:t>
      </w:r>
      <w:proofErr w:type="spellStart"/>
      <w:r w:rsidR="00C831D7" w:rsidRPr="009E1944">
        <w:rPr>
          <w:rStyle w:val="CittChar"/>
          <w:lang w:eastAsia="en-US"/>
        </w:rPr>
        <w:t>when</w:t>
      </w:r>
      <w:proofErr w:type="spellEnd"/>
      <w:r w:rsidR="00C831D7" w:rsidRPr="009E1944">
        <w:rPr>
          <w:rStyle w:val="CittChar"/>
          <w:lang w:eastAsia="en-US"/>
        </w:rPr>
        <w:t xml:space="preserve"> </w:t>
      </w:r>
      <w:proofErr w:type="spellStart"/>
      <w:r w:rsidR="00C831D7" w:rsidRPr="009E1944">
        <w:rPr>
          <w:rStyle w:val="CittChar"/>
          <w:lang w:eastAsia="en-US"/>
        </w:rPr>
        <w:t>they</w:t>
      </w:r>
      <w:proofErr w:type="spellEnd"/>
      <w:r w:rsidR="00C831D7" w:rsidRPr="009E1944">
        <w:rPr>
          <w:rStyle w:val="CittChar"/>
          <w:lang w:eastAsia="en-US"/>
        </w:rPr>
        <w:t xml:space="preserve"> </w:t>
      </w:r>
      <w:proofErr w:type="spellStart"/>
      <w:r w:rsidR="00C831D7" w:rsidRPr="009E1944">
        <w:rPr>
          <w:rStyle w:val="CittChar"/>
          <w:lang w:eastAsia="en-US"/>
        </w:rPr>
        <w:t>click</w:t>
      </w:r>
      <w:proofErr w:type="spellEnd"/>
      <w:r w:rsidR="00C831D7" w:rsidRPr="009E1944">
        <w:rPr>
          <w:rStyle w:val="CittChar"/>
          <w:lang w:eastAsia="en-US"/>
        </w:rPr>
        <w:t xml:space="preserve"> a link, </w:t>
      </w:r>
      <w:proofErr w:type="spellStart"/>
      <w:r w:rsidR="00C831D7" w:rsidRPr="009E1944">
        <w:rPr>
          <w:rStyle w:val="CittChar"/>
          <w:lang w:eastAsia="en-US"/>
        </w:rPr>
        <w:t>tap</w:t>
      </w:r>
      <w:proofErr w:type="spellEnd"/>
      <w:r w:rsidR="00C831D7" w:rsidRPr="009E1944">
        <w:rPr>
          <w:rStyle w:val="CittChar"/>
          <w:lang w:eastAsia="en-US"/>
        </w:rPr>
        <w:t xml:space="preserve"> on a </w:t>
      </w:r>
      <w:proofErr w:type="spellStart"/>
      <w:r w:rsidR="00C831D7" w:rsidRPr="009E1944">
        <w:rPr>
          <w:rStyle w:val="CittChar"/>
          <w:lang w:eastAsia="en-US"/>
        </w:rPr>
        <w:t>button</w:t>
      </w:r>
      <w:proofErr w:type="spellEnd"/>
      <w:r w:rsidR="00C831D7" w:rsidRPr="009E1944">
        <w:rPr>
          <w:rStyle w:val="CittChar"/>
          <w:lang w:eastAsia="en-US"/>
        </w:rPr>
        <w:t xml:space="preserve">, </w:t>
      </w:r>
      <w:proofErr w:type="spellStart"/>
      <w:r w:rsidR="00C831D7" w:rsidRPr="009E1944">
        <w:rPr>
          <w:rStyle w:val="CittChar"/>
          <w:lang w:eastAsia="en-US"/>
        </w:rPr>
        <w:t>or</w:t>
      </w:r>
      <w:proofErr w:type="spellEnd"/>
      <w:r w:rsidR="00C831D7" w:rsidRPr="009E1944">
        <w:rPr>
          <w:rStyle w:val="CittChar"/>
          <w:lang w:eastAsia="en-US"/>
        </w:rPr>
        <w:t xml:space="preserve"> use a </w:t>
      </w:r>
      <w:proofErr w:type="spellStart"/>
      <w:r w:rsidR="00C831D7" w:rsidRPr="009E1944">
        <w:rPr>
          <w:rStyle w:val="CittChar"/>
          <w:lang w:eastAsia="en-US"/>
        </w:rPr>
        <w:t>custom</w:t>
      </w:r>
      <w:proofErr w:type="spellEnd"/>
      <w:r w:rsidR="00C831D7" w:rsidRPr="009E1944">
        <w:rPr>
          <w:rStyle w:val="CittChar"/>
          <w:lang w:eastAsia="en-US"/>
        </w:rPr>
        <w:t xml:space="preserve">, </w:t>
      </w:r>
      <w:proofErr w:type="spellStart"/>
      <w:r w:rsidR="00C831D7" w:rsidRPr="009E1944">
        <w:rPr>
          <w:rStyle w:val="CittChar"/>
          <w:lang w:eastAsia="en-US"/>
        </w:rPr>
        <w:t>JavaScript-powered</w:t>
      </w:r>
      <w:proofErr w:type="spellEnd"/>
      <w:r w:rsidR="00C831D7" w:rsidRPr="009E1944">
        <w:rPr>
          <w:rStyle w:val="CittChar"/>
          <w:lang w:eastAsia="en-US"/>
        </w:rPr>
        <w:t xml:space="preserve"> </w:t>
      </w:r>
      <w:proofErr w:type="spellStart"/>
      <w:r w:rsidR="00C831D7" w:rsidRPr="009E1944">
        <w:rPr>
          <w:rStyle w:val="CittChar"/>
          <w:lang w:eastAsia="en-US"/>
        </w:rPr>
        <w:t>control</w:t>
      </w:r>
      <w:proofErr w:type="spellEnd"/>
      <w:r w:rsidR="00C831D7" w:rsidRPr="009E1944">
        <w:rPr>
          <w:rStyle w:val="CittChar"/>
          <w:lang w:eastAsia="en-US"/>
        </w:rPr>
        <w:t xml:space="preserve">) to </w:t>
      </w:r>
      <w:proofErr w:type="spellStart"/>
      <w:r w:rsidR="00C831D7" w:rsidRPr="009E1944">
        <w:rPr>
          <w:rStyle w:val="CittChar"/>
          <w:lang w:eastAsia="en-US"/>
        </w:rPr>
        <w:t>the</w:t>
      </w:r>
      <w:proofErr w:type="spellEnd"/>
      <w:r w:rsidR="00C831D7" w:rsidRPr="009E1944">
        <w:rPr>
          <w:rStyle w:val="CittChar"/>
          <w:lang w:eastAsia="en-US"/>
        </w:rPr>
        <w:t xml:space="preserve"> </w:t>
      </w:r>
      <w:proofErr w:type="spellStart"/>
      <w:r w:rsidR="00C831D7" w:rsidRPr="009E1944">
        <w:rPr>
          <w:rStyle w:val="CittChar"/>
          <w:lang w:eastAsia="en-US"/>
        </w:rPr>
        <w:t>time</w:t>
      </w:r>
      <w:proofErr w:type="spellEnd"/>
      <w:r w:rsidR="00C831D7" w:rsidRPr="009E1944">
        <w:rPr>
          <w:rStyle w:val="CittChar"/>
          <w:lang w:eastAsia="en-US"/>
        </w:rPr>
        <w:t xml:space="preserve"> </w:t>
      </w:r>
      <w:proofErr w:type="spellStart"/>
      <w:r w:rsidR="00C831D7" w:rsidRPr="009E1944">
        <w:rPr>
          <w:rStyle w:val="CittChar"/>
          <w:lang w:eastAsia="en-US"/>
        </w:rPr>
        <w:t>when</w:t>
      </w:r>
      <w:proofErr w:type="spellEnd"/>
      <w:r w:rsidR="00C831D7" w:rsidRPr="009E1944">
        <w:rPr>
          <w:rStyle w:val="CittChar"/>
          <w:lang w:eastAsia="en-US"/>
        </w:rPr>
        <w:t xml:space="preserve"> </w:t>
      </w:r>
      <w:proofErr w:type="spellStart"/>
      <w:r w:rsidR="00C831D7" w:rsidRPr="009E1944">
        <w:rPr>
          <w:rStyle w:val="CittChar"/>
          <w:lang w:eastAsia="en-US"/>
        </w:rPr>
        <w:t>the</w:t>
      </w:r>
      <w:proofErr w:type="spellEnd"/>
      <w:r w:rsidR="00C831D7" w:rsidRPr="009E1944">
        <w:rPr>
          <w:rStyle w:val="CittChar"/>
          <w:lang w:eastAsia="en-US"/>
        </w:rPr>
        <w:t xml:space="preserve"> browser </w:t>
      </w:r>
      <w:proofErr w:type="spellStart"/>
      <w:r w:rsidR="00C831D7" w:rsidRPr="009E1944">
        <w:rPr>
          <w:rStyle w:val="CittChar"/>
          <w:lang w:eastAsia="en-US"/>
        </w:rPr>
        <w:t>is</w:t>
      </w:r>
      <w:proofErr w:type="spellEnd"/>
      <w:r w:rsidR="00C831D7" w:rsidRPr="009E1944">
        <w:rPr>
          <w:rStyle w:val="CittChar"/>
          <w:lang w:eastAsia="en-US"/>
        </w:rPr>
        <w:t xml:space="preserve"> </w:t>
      </w:r>
      <w:proofErr w:type="spellStart"/>
      <w:r w:rsidR="00C831D7" w:rsidRPr="009E1944">
        <w:rPr>
          <w:rStyle w:val="CittChar"/>
          <w:lang w:eastAsia="en-US"/>
        </w:rPr>
        <w:t>actually</w:t>
      </w:r>
      <w:proofErr w:type="spellEnd"/>
      <w:r w:rsidR="00C831D7" w:rsidRPr="009E1944">
        <w:rPr>
          <w:rStyle w:val="CittChar"/>
          <w:lang w:eastAsia="en-US"/>
        </w:rPr>
        <w:t xml:space="preserve"> </w:t>
      </w:r>
      <w:proofErr w:type="spellStart"/>
      <w:r w:rsidR="00C831D7" w:rsidRPr="009E1944">
        <w:rPr>
          <w:rStyle w:val="CittChar"/>
          <w:lang w:eastAsia="en-US"/>
        </w:rPr>
        <w:t>able</w:t>
      </w:r>
      <w:proofErr w:type="spellEnd"/>
      <w:r w:rsidR="00C831D7" w:rsidRPr="009E1944">
        <w:rPr>
          <w:rStyle w:val="CittChar"/>
          <w:lang w:eastAsia="en-US"/>
        </w:rPr>
        <w:t xml:space="preserve"> to </w:t>
      </w:r>
      <w:proofErr w:type="spellStart"/>
      <w:r w:rsidR="00C831D7" w:rsidRPr="009E1944">
        <w:rPr>
          <w:rStyle w:val="CittChar"/>
          <w:lang w:eastAsia="en-US"/>
        </w:rPr>
        <w:t>respond</w:t>
      </w:r>
      <w:proofErr w:type="spellEnd"/>
      <w:r w:rsidR="00C831D7" w:rsidRPr="009E1944">
        <w:rPr>
          <w:rStyle w:val="CittChar"/>
          <w:lang w:eastAsia="en-US"/>
        </w:rPr>
        <w:t xml:space="preserve"> to </w:t>
      </w:r>
      <w:proofErr w:type="spellStart"/>
      <w:r w:rsidR="00C831D7" w:rsidRPr="009E1944">
        <w:rPr>
          <w:rStyle w:val="CittChar"/>
          <w:lang w:eastAsia="en-US"/>
        </w:rPr>
        <w:t>that</w:t>
      </w:r>
      <w:proofErr w:type="spellEnd"/>
      <w:r w:rsidR="00C831D7" w:rsidRPr="009E1944">
        <w:rPr>
          <w:rStyle w:val="CittChar"/>
          <w:lang w:eastAsia="en-US"/>
        </w:rPr>
        <w:t xml:space="preserve"> </w:t>
      </w:r>
      <w:proofErr w:type="spellStart"/>
      <w:r w:rsidR="00C831D7" w:rsidRPr="009E1944">
        <w:rPr>
          <w:rStyle w:val="CittChar"/>
          <w:lang w:eastAsia="en-US"/>
        </w:rPr>
        <w:t>interaction</w:t>
      </w:r>
      <w:proofErr w:type="spellEnd"/>
      <w:r w:rsidR="00C831D7" w:rsidRPr="009E1944">
        <w:rPr>
          <w:rStyle w:val="CittChar"/>
          <w:lang w:eastAsia="en-US"/>
        </w:rPr>
        <w:t xml:space="preserve">. </w:t>
      </w:r>
      <w:proofErr w:type="spellStart"/>
      <w:r w:rsidR="00C831D7" w:rsidRPr="009E1944">
        <w:rPr>
          <w:rStyle w:val="CittChar"/>
          <w:lang w:eastAsia="en-US"/>
        </w:rPr>
        <w:t>It</w:t>
      </w:r>
      <w:proofErr w:type="spellEnd"/>
      <w:r w:rsidR="00C831D7" w:rsidRPr="009E1944">
        <w:rPr>
          <w:rStyle w:val="CittChar"/>
          <w:lang w:eastAsia="en-US"/>
        </w:rPr>
        <w:t xml:space="preserve"> </w:t>
      </w:r>
      <w:proofErr w:type="spellStart"/>
      <w:r w:rsidR="00C831D7" w:rsidRPr="009E1944">
        <w:rPr>
          <w:rStyle w:val="CittChar"/>
          <w:lang w:eastAsia="en-US"/>
        </w:rPr>
        <w:t>is</w:t>
      </w:r>
      <w:proofErr w:type="spellEnd"/>
      <w:r w:rsidR="00C831D7" w:rsidRPr="009E1944">
        <w:rPr>
          <w:rStyle w:val="CittChar"/>
          <w:lang w:eastAsia="en-US"/>
        </w:rPr>
        <w:t xml:space="preserve"> </w:t>
      </w:r>
      <w:proofErr w:type="spellStart"/>
      <w:r w:rsidR="00C831D7" w:rsidRPr="009E1944">
        <w:rPr>
          <w:rStyle w:val="CittChar"/>
          <w:lang w:eastAsia="en-US"/>
        </w:rPr>
        <w:t>the</w:t>
      </w:r>
      <w:proofErr w:type="spellEnd"/>
      <w:r w:rsidR="00C831D7" w:rsidRPr="009E1944">
        <w:rPr>
          <w:rStyle w:val="CittChar"/>
          <w:lang w:eastAsia="en-US"/>
        </w:rPr>
        <w:t xml:space="preserve"> </w:t>
      </w:r>
      <w:proofErr w:type="spellStart"/>
      <w:r w:rsidR="00C831D7" w:rsidRPr="009E1944">
        <w:rPr>
          <w:rStyle w:val="CittChar"/>
          <w:lang w:eastAsia="en-US"/>
        </w:rPr>
        <w:t>length</w:t>
      </w:r>
      <w:proofErr w:type="spellEnd"/>
      <w:r w:rsidR="00C831D7" w:rsidRPr="009E1944">
        <w:rPr>
          <w:rStyle w:val="CittChar"/>
          <w:lang w:eastAsia="en-US"/>
        </w:rPr>
        <w:t xml:space="preserve"> </w:t>
      </w:r>
      <w:proofErr w:type="spellStart"/>
      <w:r w:rsidR="00C831D7" w:rsidRPr="009E1944">
        <w:rPr>
          <w:rStyle w:val="CittChar"/>
          <w:lang w:eastAsia="en-US"/>
        </w:rPr>
        <w:t>of</w:t>
      </w:r>
      <w:proofErr w:type="spellEnd"/>
      <w:r w:rsidR="00C831D7" w:rsidRPr="009E1944">
        <w:rPr>
          <w:rStyle w:val="CittChar"/>
          <w:lang w:eastAsia="en-US"/>
        </w:rPr>
        <w:t xml:space="preserve"> </w:t>
      </w:r>
      <w:proofErr w:type="spellStart"/>
      <w:r w:rsidR="00C831D7" w:rsidRPr="009E1944">
        <w:rPr>
          <w:rStyle w:val="CittChar"/>
          <w:lang w:eastAsia="en-US"/>
        </w:rPr>
        <w:t>time</w:t>
      </w:r>
      <w:proofErr w:type="spellEnd"/>
      <w:r w:rsidR="00C831D7" w:rsidRPr="009E1944">
        <w:rPr>
          <w:rStyle w:val="CittChar"/>
          <w:lang w:eastAsia="en-US"/>
        </w:rPr>
        <w:t xml:space="preserve">, in </w:t>
      </w:r>
      <w:proofErr w:type="spellStart"/>
      <w:r w:rsidR="00C831D7" w:rsidRPr="009E1944">
        <w:rPr>
          <w:rStyle w:val="CittChar"/>
          <w:lang w:eastAsia="en-US"/>
        </w:rPr>
        <w:t>milliseconds</w:t>
      </w:r>
      <w:proofErr w:type="spellEnd"/>
      <w:r w:rsidR="00C831D7" w:rsidRPr="009E1944">
        <w:rPr>
          <w:rStyle w:val="CittChar"/>
          <w:lang w:eastAsia="en-US"/>
        </w:rPr>
        <w:t xml:space="preserve">, </w:t>
      </w:r>
      <w:proofErr w:type="spellStart"/>
      <w:r w:rsidR="00C831D7" w:rsidRPr="009E1944">
        <w:rPr>
          <w:rStyle w:val="CittChar"/>
          <w:lang w:eastAsia="en-US"/>
        </w:rPr>
        <w:t>between</w:t>
      </w:r>
      <w:proofErr w:type="spellEnd"/>
      <w:r w:rsidR="00C831D7" w:rsidRPr="009E1944">
        <w:rPr>
          <w:rStyle w:val="CittChar"/>
          <w:lang w:eastAsia="en-US"/>
        </w:rPr>
        <w:t xml:space="preserve"> </w:t>
      </w:r>
      <w:proofErr w:type="spellStart"/>
      <w:r w:rsidR="00C831D7" w:rsidRPr="009E1944">
        <w:rPr>
          <w:rStyle w:val="CittChar"/>
          <w:lang w:eastAsia="en-US"/>
        </w:rPr>
        <w:t>the</w:t>
      </w:r>
      <w:proofErr w:type="spellEnd"/>
      <w:r w:rsidR="00C831D7" w:rsidRPr="009E1944">
        <w:rPr>
          <w:rStyle w:val="CittChar"/>
          <w:lang w:eastAsia="en-US"/>
        </w:rPr>
        <w:t xml:space="preserve"> </w:t>
      </w:r>
      <w:proofErr w:type="spellStart"/>
      <w:r w:rsidR="00C831D7" w:rsidRPr="009E1944">
        <w:rPr>
          <w:rStyle w:val="CittChar"/>
          <w:lang w:eastAsia="en-US"/>
        </w:rPr>
        <w:t>first</w:t>
      </w:r>
      <w:proofErr w:type="spellEnd"/>
      <w:r w:rsidR="00C831D7" w:rsidRPr="009E1944">
        <w:rPr>
          <w:rStyle w:val="CittChar"/>
          <w:lang w:eastAsia="en-US"/>
        </w:rPr>
        <w:t xml:space="preserve"> user </w:t>
      </w:r>
      <w:proofErr w:type="spellStart"/>
      <w:r w:rsidR="00C831D7" w:rsidRPr="009E1944">
        <w:rPr>
          <w:rStyle w:val="CittChar"/>
          <w:lang w:eastAsia="en-US"/>
        </w:rPr>
        <w:t>interaction</w:t>
      </w:r>
      <w:proofErr w:type="spellEnd"/>
      <w:r w:rsidR="00C831D7" w:rsidRPr="009E1944">
        <w:rPr>
          <w:rStyle w:val="CittChar"/>
          <w:lang w:eastAsia="en-US"/>
        </w:rPr>
        <w:t xml:space="preserve"> on a web </w:t>
      </w:r>
      <w:proofErr w:type="spellStart"/>
      <w:r w:rsidR="00C831D7" w:rsidRPr="009E1944">
        <w:rPr>
          <w:rStyle w:val="CittChar"/>
          <w:lang w:eastAsia="en-US"/>
        </w:rPr>
        <w:t>page</w:t>
      </w:r>
      <w:proofErr w:type="spellEnd"/>
      <w:r w:rsidR="00C831D7" w:rsidRPr="009E1944">
        <w:rPr>
          <w:rStyle w:val="CittChar"/>
          <w:lang w:eastAsia="en-US"/>
        </w:rPr>
        <w:t xml:space="preserve"> and </w:t>
      </w:r>
      <w:proofErr w:type="spellStart"/>
      <w:r w:rsidR="00C831D7" w:rsidRPr="009E1944">
        <w:rPr>
          <w:rStyle w:val="CittChar"/>
          <w:lang w:eastAsia="en-US"/>
        </w:rPr>
        <w:t>the</w:t>
      </w:r>
      <w:proofErr w:type="spellEnd"/>
      <w:r w:rsidR="00C831D7" w:rsidRPr="009E1944">
        <w:rPr>
          <w:rStyle w:val="CittChar"/>
          <w:lang w:eastAsia="en-US"/>
        </w:rPr>
        <w:t xml:space="preserve"> </w:t>
      </w:r>
      <w:proofErr w:type="spellStart"/>
      <w:r w:rsidR="00C831D7" w:rsidRPr="009E1944">
        <w:rPr>
          <w:rStyle w:val="CittChar"/>
          <w:lang w:eastAsia="en-US"/>
        </w:rPr>
        <w:t>browser’s</w:t>
      </w:r>
      <w:proofErr w:type="spellEnd"/>
      <w:r w:rsidR="00C831D7" w:rsidRPr="009E1944">
        <w:rPr>
          <w:rStyle w:val="CittChar"/>
          <w:lang w:eastAsia="en-US"/>
        </w:rPr>
        <w:t xml:space="preserve"> response to </w:t>
      </w:r>
      <w:proofErr w:type="spellStart"/>
      <w:r w:rsidR="00C831D7" w:rsidRPr="009E1944">
        <w:rPr>
          <w:rStyle w:val="CittChar"/>
          <w:lang w:eastAsia="en-US"/>
        </w:rPr>
        <w:t>that</w:t>
      </w:r>
      <w:proofErr w:type="spellEnd"/>
      <w:r w:rsidR="00C831D7" w:rsidRPr="009E1944">
        <w:rPr>
          <w:rStyle w:val="CittChar"/>
          <w:lang w:eastAsia="en-US"/>
        </w:rPr>
        <w:t xml:space="preserve"> </w:t>
      </w:r>
      <w:proofErr w:type="spellStart"/>
      <w:r w:rsidR="00C831D7" w:rsidRPr="009E1944">
        <w:rPr>
          <w:rStyle w:val="CittChar"/>
          <w:lang w:eastAsia="en-US"/>
        </w:rPr>
        <w:t>interaction</w:t>
      </w:r>
      <w:proofErr w:type="spellEnd"/>
      <w:r w:rsidR="00C831D7" w:rsidRPr="009E1944">
        <w:rPr>
          <w:rStyle w:val="CittChar"/>
          <w:lang w:eastAsia="en-US"/>
        </w:rPr>
        <w:t xml:space="preserve">. </w:t>
      </w:r>
      <w:proofErr w:type="spellStart"/>
      <w:r w:rsidR="00C831D7" w:rsidRPr="009E1944">
        <w:rPr>
          <w:rStyle w:val="CittChar"/>
          <w:lang w:eastAsia="en-US"/>
        </w:rPr>
        <w:t>Scrolling</w:t>
      </w:r>
      <w:proofErr w:type="spellEnd"/>
      <w:r w:rsidR="00C831D7" w:rsidRPr="009E1944">
        <w:rPr>
          <w:rStyle w:val="CittChar"/>
          <w:lang w:eastAsia="en-US"/>
        </w:rPr>
        <w:t xml:space="preserve"> and </w:t>
      </w:r>
      <w:proofErr w:type="spellStart"/>
      <w:r w:rsidR="00C831D7" w:rsidRPr="009E1944">
        <w:rPr>
          <w:rStyle w:val="CittChar"/>
          <w:lang w:eastAsia="en-US"/>
        </w:rPr>
        <w:t>zooming</w:t>
      </w:r>
      <w:proofErr w:type="spellEnd"/>
      <w:r w:rsidR="00C831D7" w:rsidRPr="009E1944">
        <w:rPr>
          <w:rStyle w:val="CittChar"/>
          <w:lang w:eastAsia="en-US"/>
        </w:rPr>
        <w:t xml:space="preserve"> are not </w:t>
      </w:r>
      <w:proofErr w:type="spellStart"/>
      <w:r w:rsidR="00C831D7" w:rsidRPr="009E1944">
        <w:rPr>
          <w:rStyle w:val="CittChar"/>
          <w:lang w:eastAsia="en-US"/>
        </w:rPr>
        <w:t>included</w:t>
      </w:r>
      <w:proofErr w:type="spellEnd"/>
      <w:r w:rsidR="00C831D7" w:rsidRPr="009E1944">
        <w:rPr>
          <w:rStyle w:val="CittChar"/>
          <w:lang w:eastAsia="en-US"/>
        </w:rPr>
        <w:t xml:space="preserve"> in </w:t>
      </w:r>
      <w:proofErr w:type="spellStart"/>
      <w:r w:rsidR="00C831D7" w:rsidRPr="009E1944">
        <w:rPr>
          <w:rStyle w:val="CittChar"/>
          <w:lang w:eastAsia="en-US"/>
        </w:rPr>
        <w:t>this</w:t>
      </w:r>
      <w:proofErr w:type="spellEnd"/>
      <w:r w:rsidR="00C831D7" w:rsidRPr="009E1944">
        <w:rPr>
          <w:rStyle w:val="CittChar"/>
          <w:lang w:eastAsia="en-US"/>
        </w:rPr>
        <w:t xml:space="preserve"> </w:t>
      </w:r>
      <w:proofErr w:type="spellStart"/>
      <w:r w:rsidR="00C831D7" w:rsidRPr="009E1944">
        <w:rPr>
          <w:rStyle w:val="CittChar"/>
          <w:lang w:eastAsia="en-US"/>
        </w:rPr>
        <w:t>metric</w:t>
      </w:r>
      <w:proofErr w:type="spellEnd"/>
      <w:r>
        <w:rPr>
          <w:rStyle w:val="CittChar"/>
          <w:lang w:eastAsia="en-US"/>
        </w:rPr>
        <w:t>“</w:t>
      </w:r>
      <w:r w:rsidR="00C831D7" w:rsidRPr="009E1944">
        <w:rPr>
          <w:rStyle w:val="CittChar"/>
          <w:lang w:eastAsia="en-US"/>
        </w:rPr>
        <w:t>.</w:t>
      </w:r>
      <w:r w:rsidR="00A766D6">
        <w:rPr>
          <w:lang w:eastAsia="en-US"/>
        </w:rPr>
        <w:t xml:space="preserve"> </w:t>
      </w:r>
      <w:r w:rsidR="00A766D6">
        <w:rPr>
          <w:lang w:eastAsia="en-US"/>
        </w:rPr>
        <w:fldChar w:fldCharType="begin"/>
      </w:r>
      <w:r w:rsidR="009F30CB">
        <w:rPr>
          <w:lang w:eastAsia="en-US"/>
        </w:rPr>
        <w:instrText xml:space="preserve"> ADDIN ZOTERO_ITEM CSL_CITATION {"citationID":"Wr2VJ4sw","properties":{"formattedCitation":"(Mozilla Contributors, 2021a)","plainCitation":"(Mozilla Contributors, 2021a)","noteIndex":0},"citationItems":[{"id":107,"uris":["http://zotero.org/users/local/drXuekKW/items/JWPPXUVD"],"uri":["http://zotero.org/users/local/drXuekKW/items/JWPPXUVD"],"itemData":{"id":107,"type":"webpage","title":"First input delay - MDN Web Docs Glossary: Definitions of Web-related terms | MDN","URL":"https://developer.mozilla.org/en-US/docs/Glossary/First_input_delay","author":[{"family":"Mozilla Contributors","given":""}],"accessed":{"date-parts":[["2021",3,10]]},"issued":{"date-parts":[["2021",1,13]]}}}],"schema":"https://github.com/citation-style-language/schema/raw/master/csl-citation.json"} </w:instrText>
      </w:r>
      <w:r w:rsidR="00A766D6">
        <w:rPr>
          <w:lang w:eastAsia="en-US"/>
        </w:rPr>
        <w:fldChar w:fldCharType="separate"/>
      </w:r>
      <w:r w:rsidR="009F30CB">
        <w:t>(</w:t>
      </w:r>
      <w:proofErr w:type="spellStart"/>
      <w:r w:rsidR="009F30CB">
        <w:t>Mozilla</w:t>
      </w:r>
      <w:proofErr w:type="spellEnd"/>
      <w:r w:rsidR="009F30CB">
        <w:t xml:space="preserve"> </w:t>
      </w:r>
      <w:proofErr w:type="spellStart"/>
      <w:r w:rsidR="009F30CB">
        <w:t>Contributors</w:t>
      </w:r>
      <w:proofErr w:type="spellEnd"/>
      <w:r w:rsidR="009F30CB">
        <w:t xml:space="preserve">, </w:t>
      </w:r>
      <w:proofErr w:type="gramStart"/>
      <w:r w:rsidR="009F30CB">
        <w:t>2021a</w:t>
      </w:r>
      <w:proofErr w:type="gramEnd"/>
      <w:r w:rsidR="009F30CB">
        <w:t>)</w:t>
      </w:r>
      <w:r w:rsidR="00A766D6">
        <w:rPr>
          <w:lang w:eastAsia="en-US"/>
        </w:rPr>
        <w:fldChar w:fldCharType="end"/>
      </w:r>
    </w:p>
    <w:p w14:paraId="2C8D8E54" w14:textId="7DF09616" w:rsidR="00630D8F" w:rsidRPr="00630D8F" w:rsidRDefault="004D40F2" w:rsidP="00630D8F">
      <w:pPr>
        <w:rPr>
          <w:lang w:eastAsia="en-US"/>
        </w:rPr>
      </w:pPr>
      <w:r w:rsidRPr="004D40F2">
        <w:rPr>
          <w:lang w:eastAsia="en-US"/>
        </w:rPr>
        <w:t>Je</w:t>
      </w:r>
      <w:r>
        <w:rPr>
          <w:lang w:eastAsia="en-US"/>
        </w:rPr>
        <w:t>dná se o</w:t>
      </w:r>
      <w:r w:rsidRPr="004D40F2">
        <w:rPr>
          <w:lang w:eastAsia="en-US"/>
        </w:rPr>
        <w:t xml:space="preserve"> událost, kterou ovlivňuje hlavně </w:t>
      </w:r>
      <w:proofErr w:type="spellStart"/>
      <w:r w:rsidRPr="004D40F2">
        <w:rPr>
          <w:lang w:eastAsia="en-US"/>
        </w:rPr>
        <w:t>JavaScript</w:t>
      </w:r>
      <w:proofErr w:type="spellEnd"/>
      <w:r w:rsidRPr="004D40F2">
        <w:rPr>
          <w:lang w:eastAsia="en-US"/>
        </w:rPr>
        <w:t>. Stránka je zobrazená a uživatel se snaží kliknout na tlačítko, rolovat s ní</w:t>
      </w:r>
      <w:commentRangeStart w:id="79"/>
      <w:r w:rsidRPr="004D40F2">
        <w:rPr>
          <w:lang w:eastAsia="en-US"/>
        </w:rPr>
        <w:t>…</w:t>
      </w:r>
      <w:commentRangeEnd w:id="79"/>
      <w:r w:rsidR="00101B25">
        <w:rPr>
          <w:rStyle w:val="Odkaznakoment"/>
          <w:rFonts w:asciiTheme="minorHAnsi" w:eastAsiaTheme="minorHAnsi" w:hAnsiTheme="minorHAnsi" w:cstheme="minorBidi"/>
          <w:lang w:eastAsia="en-US"/>
          <w14:numForm w14:val="lining"/>
        </w:rPr>
        <w:commentReference w:id="79"/>
      </w:r>
      <w:r w:rsidRPr="004D40F2">
        <w:rPr>
          <w:lang w:eastAsia="en-US"/>
        </w:rPr>
        <w:t xml:space="preserve"> jenže stránka nereaguje, protože hlavní vlákno prohlížeče je zaměstnané zpracovávání</w:t>
      </w:r>
      <w:r w:rsidR="008D0B34">
        <w:rPr>
          <w:lang w:eastAsia="en-US"/>
        </w:rPr>
        <w:t>m</w:t>
      </w:r>
      <w:r w:rsidRPr="004D40F2">
        <w:rPr>
          <w:lang w:eastAsia="en-US"/>
        </w:rPr>
        <w:t xml:space="preserve"> kódu.</w:t>
      </w:r>
      <w:r w:rsidR="00C03C2F">
        <w:rPr>
          <w:lang w:eastAsia="en-US"/>
        </w:rPr>
        <w:t xml:space="preserve"> Tuto metriku </w:t>
      </w:r>
      <w:r w:rsidR="00BC4050" w:rsidRPr="00BC4050">
        <w:rPr>
          <w:lang w:eastAsia="en-US"/>
        </w:rPr>
        <w:t xml:space="preserve">lze </w:t>
      </w:r>
      <w:r w:rsidR="003F7EE8">
        <w:rPr>
          <w:lang w:eastAsia="en-US"/>
        </w:rPr>
        <w:t xml:space="preserve">již z definice </w:t>
      </w:r>
      <w:r w:rsidR="00CB6D0B">
        <w:rPr>
          <w:lang w:eastAsia="en-US"/>
        </w:rPr>
        <w:t xml:space="preserve">měřit pouze měřením reálných </w:t>
      </w:r>
      <w:r w:rsidR="00EA04FE">
        <w:rPr>
          <w:lang w:eastAsia="en-US"/>
        </w:rPr>
        <w:t>uživatelů.</w:t>
      </w:r>
      <w:r w:rsidR="0025369E">
        <w:rPr>
          <w:lang w:eastAsia="en-US"/>
        </w:rPr>
        <w:t xml:space="preserve"> </w:t>
      </w:r>
      <w:r w:rsidR="00874278">
        <w:rPr>
          <w:lang w:eastAsia="en-US"/>
        </w:rPr>
        <w:t>Obdobou této metriky v syntetickém měření je</w:t>
      </w:r>
      <w:r w:rsidR="0043158C">
        <w:rPr>
          <w:lang w:eastAsia="en-US"/>
        </w:rPr>
        <w:t xml:space="preserve"> </w:t>
      </w:r>
      <w:r w:rsidR="00F71F00">
        <w:rPr>
          <w:lang w:eastAsia="en-US"/>
        </w:rPr>
        <w:fldChar w:fldCharType="begin"/>
      </w:r>
      <w:r w:rsidR="00F71F00">
        <w:rPr>
          <w:lang w:eastAsia="en-US"/>
        </w:rPr>
        <w:instrText xml:space="preserve"> REF _Ref66440154 \h </w:instrText>
      </w:r>
      <w:r w:rsidR="00F71F00">
        <w:rPr>
          <w:lang w:eastAsia="en-US"/>
        </w:rPr>
      </w:r>
      <w:r w:rsidR="00F71F00">
        <w:rPr>
          <w:lang w:eastAsia="en-US"/>
        </w:rPr>
        <w:fldChar w:fldCharType="separate"/>
      </w:r>
      <w:proofErr w:type="spellStart"/>
      <w:r w:rsidR="00F71F00" w:rsidRPr="00A56F79">
        <w:t>Time</w:t>
      </w:r>
      <w:proofErr w:type="spellEnd"/>
      <w:r w:rsidR="00F71F00" w:rsidRPr="00A56F79">
        <w:t xml:space="preserve"> to </w:t>
      </w:r>
      <w:proofErr w:type="spellStart"/>
      <w:r w:rsidR="00F71F00" w:rsidRPr="00A56F79">
        <w:t>Interactive</w:t>
      </w:r>
      <w:proofErr w:type="spellEnd"/>
      <w:r w:rsidR="00F71F00" w:rsidRPr="00A56F79">
        <w:t xml:space="preserve"> (TTI)</w:t>
      </w:r>
      <w:r w:rsidR="00F71F00">
        <w:rPr>
          <w:lang w:eastAsia="en-US"/>
        </w:rPr>
        <w:fldChar w:fldCharType="end"/>
      </w:r>
      <w:r w:rsidR="00F71F00">
        <w:rPr>
          <w:lang w:eastAsia="en-US"/>
        </w:rPr>
        <w:t>.</w:t>
      </w:r>
      <w:r w:rsidR="002E0648">
        <w:rPr>
          <w:lang w:eastAsia="en-US"/>
        </w:rPr>
        <w:t xml:space="preserve"> </w:t>
      </w:r>
      <w:commentRangeStart w:id="80"/>
      <w:r w:rsidR="002E0648">
        <w:rPr>
          <w:lang w:eastAsia="en-US"/>
        </w:rPr>
        <w:t>Použít FID</w:t>
      </w:r>
      <w:r w:rsidR="009F30CB">
        <w:rPr>
          <w:lang w:eastAsia="en-US"/>
        </w:rPr>
        <w:t>,</w:t>
      </w:r>
      <w:r w:rsidR="002E0648">
        <w:rPr>
          <w:lang w:eastAsia="en-US"/>
        </w:rPr>
        <w:t xml:space="preserve"> pokud je to možné</w:t>
      </w:r>
      <w:r w:rsidR="009F30CB">
        <w:rPr>
          <w:lang w:eastAsia="en-US"/>
        </w:rPr>
        <w:t>,</w:t>
      </w:r>
      <w:r w:rsidR="002E0648">
        <w:rPr>
          <w:lang w:eastAsia="en-US"/>
        </w:rPr>
        <w:t xml:space="preserve"> je ale lepší, protože </w:t>
      </w:r>
      <w:commentRangeEnd w:id="80"/>
      <w:r w:rsidR="009D0B6A">
        <w:rPr>
          <w:rStyle w:val="Odkaznakoment"/>
          <w:rFonts w:asciiTheme="minorHAnsi" w:eastAsiaTheme="minorHAnsi" w:hAnsiTheme="minorHAnsi" w:cstheme="minorBidi"/>
          <w:lang w:eastAsia="en-US"/>
          <w14:numForm w14:val="lining"/>
        </w:rPr>
        <w:commentReference w:id="80"/>
      </w:r>
      <w:r w:rsidR="002E0648">
        <w:rPr>
          <w:lang w:eastAsia="en-US"/>
        </w:rPr>
        <w:t xml:space="preserve">měří </w:t>
      </w:r>
      <w:r w:rsidR="00773C93">
        <w:rPr>
          <w:lang w:eastAsia="en-US"/>
        </w:rPr>
        <w:t>odezvu stránky pro reálné uživatele</w:t>
      </w:r>
      <w:r w:rsidR="00BC5736">
        <w:rPr>
          <w:lang w:eastAsia="en-US"/>
        </w:rPr>
        <w:t xml:space="preserve"> </w:t>
      </w:r>
      <w:r w:rsidR="00BC5736">
        <w:rPr>
          <w:lang w:eastAsia="en-US"/>
        </w:rPr>
        <w:fldChar w:fldCharType="begin"/>
      </w:r>
      <w:r w:rsidR="00CD6561">
        <w:rPr>
          <w:lang w:eastAsia="en-US"/>
        </w:rPr>
        <w:instrText xml:space="preserve"> ADDIN ZOTERO_ITEM CSL_CITATION {"citationID":"UjwqRXqS","properties":{"formattedCitation":"(Mich\\uc0\\u225{}lek, 2019c)","plainCitation":"(Michálek, 2019c)","noteIndex":0},"citationItems":[{"id":109,"uris":["http://zotero.org/users/local/drXuekKW/items/QH4UPH9L"],"uri":["http://zotero.org/users/local/drXuekKW/items/QH4UPH9L"],"itemData":{"id":109,"type":"webpage","abstract":"Udává čas mezi interakcí uživatele se stránkou a jejím skutečným provedením.","container-title":"Vzhůru dolů","language":"cs","title":"Metrika „První nečinnost procesoru“ (First Input Delay, FID)","URL":"https://www.vzhurudolu.cz/prirucka/metrika-fid","author":[{"family":"Michálek","given":"Martin"}],"accessed":{"date-parts":[["2021",3,13]]},"issued":{"date-parts":[["2019"]],"season":"4"}}}],"schema":"https://github.com/citation-style-language/schema/raw/master/csl-citation.json"} </w:instrText>
      </w:r>
      <w:r w:rsidR="00BC5736">
        <w:rPr>
          <w:lang w:eastAsia="en-US"/>
        </w:rPr>
        <w:fldChar w:fldCharType="separate"/>
      </w:r>
      <w:r w:rsidR="00CD6561" w:rsidRPr="00CD6561">
        <w:t>(Michálek, 2019c)</w:t>
      </w:r>
      <w:r w:rsidR="00BC5736">
        <w:rPr>
          <w:lang w:eastAsia="en-US"/>
        </w:rPr>
        <w:fldChar w:fldCharType="end"/>
      </w:r>
      <w:r w:rsidR="00773C93">
        <w:rPr>
          <w:lang w:eastAsia="en-US"/>
        </w:rPr>
        <w:t>.</w:t>
      </w:r>
      <w:r w:rsidR="00BC5736" w:rsidRPr="00630D8F">
        <w:rPr>
          <w:lang w:eastAsia="en-US"/>
        </w:rPr>
        <w:t xml:space="preserve"> </w:t>
      </w:r>
    </w:p>
    <w:p w14:paraId="45B6ECAF" w14:textId="61645094" w:rsidR="009A0E7A" w:rsidRDefault="009A0E7A" w:rsidP="009A0E7A">
      <w:pPr>
        <w:pStyle w:val="Nadpis3"/>
      </w:pPr>
      <w:bookmarkStart w:id="81" w:name="_Toc69471810"/>
      <w:proofErr w:type="spellStart"/>
      <w:r>
        <w:lastRenderedPageBreak/>
        <w:t>Time</w:t>
      </w:r>
      <w:proofErr w:type="spellEnd"/>
      <w:r>
        <w:t xml:space="preserve"> to </w:t>
      </w:r>
      <w:proofErr w:type="spellStart"/>
      <w:r>
        <w:t>interactive</w:t>
      </w:r>
      <w:proofErr w:type="spellEnd"/>
      <w:r>
        <w:t xml:space="preserve"> (TTI)</w:t>
      </w:r>
      <w:bookmarkEnd w:id="81"/>
    </w:p>
    <w:p w14:paraId="1B062DA7" w14:textId="74B9B92E" w:rsidR="001072F8" w:rsidRPr="002F1B04" w:rsidRDefault="002C049F">
      <w:pPr>
        <w:pStyle w:val="Citt"/>
        <w:spacing w:after="0"/>
        <w:pPrChange w:id="82" w:author="Stanislav Vojíř" w:date="2021-03-24T00:41:00Z">
          <w:pPr>
            <w:pStyle w:val="Citt"/>
          </w:pPr>
        </w:pPrChange>
      </w:pPr>
      <w:r w:rsidRPr="002F1B04">
        <w:t>„</w:t>
      </w:r>
      <w:r w:rsidR="001072F8" w:rsidRPr="002F1B04">
        <w:t xml:space="preserve">TTI </w:t>
      </w:r>
      <w:proofErr w:type="spellStart"/>
      <w:r w:rsidR="001072F8" w:rsidRPr="002F1B04">
        <w:t>measures</w:t>
      </w:r>
      <w:proofErr w:type="spellEnd"/>
      <w:r w:rsidR="001072F8" w:rsidRPr="002F1B04">
        <w:t xml:space="preserve"> </w:t>
      </w:r>
      <w:proofErr w:type="spellStart"/>
      <w:r w:rsidR="001072F8" w:rsidRPr="002F1B04">
        <w:t>how</w:t>
      </w:r>
      <w:proofErr w:type="spellEnd"/>
      <w:r w:rsidR="001072F8" w:rsidRPr="002F1B04">
        <w:t xml:space="preserve"> long </w:t>
      </w:r>
      <w:proofErr w:type="spellStart"/>
      <w:r w:rsidR="001072F8" w:rsidRPr="002F1B04">
        <w:t>it</w:t>
      </w:r>
      <w:proofErr w:type="spellEnd"/>
      <w:r w:rsidR="001072F8" w:rsidRPr="002F1B04">
        <w:t xml:space="preserve"> </w:t>
      </w:r>
      <w:proofErr w:type="spellStart"/>
      <w:r w:rsidR="001072F8" w:rsidRPr="002F1B04">
        <w:t>takes</w:t>
      </w:r>
      <w:proofErr w:type="spellEnd"/>
      <w:r w:rsidR="001072F8" w:rsidRPr="002F1B04">
        <w:t xml:space="preserve"> a </w:t>
      </w:r>
      <w:proofErr w:type="spellStart"/>
      <w:r w:rsidR="001072F8" w:rsidRPr="002F1B04">
        <w:t>page</w:t>
      </w:r>
      <w:proofErr w:type="spellEnd"/>
      <w:r w:rsidR="001072F8" w:rsidRPr="002F1B04">
        <w:t xml:space="preserve"> to </w:t>
      </w:r>
      <w:proofErr w:type="spellStart"/>
      <w:r w:rsidR="001072F8" w:rsidRPr="002F1B04">
        <w:t>become</w:t>
      </w:r>
      <w:proofErr w:type="spellEnd"/>
      <w:r w:rsidR="001072F8" w:rsidRPr="002F1B04">
        <w:t xml:space="preserve"> </w:t>
      </w:r>
      <w:proofErr w:type="spellStart"/>
      <w:r w:rsidR="001072F8" w:rsidRPr="002F1B04">
        <w:t>fully</w:t>
      </w:r>
      <w:proofErr w:type="spellEnd"/>
      <w:r w:rsidR="001072F8" w:rsidRPr="002F1B04">
        <w:t xml:space="preserve"> </w:t>
      </w:r>
      <w:proofErr w:type="spellStart"/>
      <w:r w:rsidR="001072F8" w:rsidRPr="002F1B04">
        <w:t>interactive</w:t>
      </w:r>
      <w:proofErr w:type="spellEnd"/>
      <w:r w:rsidR="001072F8" w:rsidRPr="002F1B04">
        <w:t xml:space="preserve">. A </w:t>
      </w:r>
      <w:proofErr w:type="spellStart"/>
      <w:r w:rsidR="001072F8" w:rsidRPr="002F1B04">
        <w:t>page</w:t>
      </w:r>
      <w:proofErr w:type="spellEnd"/>
      <w:r w:rsidR="001072F8" w:rsidRPr="002F1B04">
        <w:t xml:space="preserve"> </w:t>
      </w:r>
      <w:proofErr w:type="spellStart"/>
      <w:r w:rsidR="001072F8" w:rsidRPr="002F1B04">
        <w:t>is</w:t>
      </w:r>
      <w:proofErr w:type="spellEnd"/>
      <w:r w:rsidR="001072F8" w:rsidRPr="002F1B04">
        <w:t xml:space="preserve"> </w:t>
      </w:r>
      <w:proofErr w:type="spellStart"/>
      <w:r w:rsidR="001072F8" w:rsidRPr="002F1B04">
        <w:t>considered</w:t>
      </w:r>
      <w:proofErr w:type="spellEnd"/>
      <w:r w:rsidR="001072F8" w:rsidRPr="002F1B04">
        <w:t xml:space="preserve"> </w:t>
      </w:r>
      <w:proofErr w:type="spellStart"/>
      <w:r w:rsidR="001072F8" w:rsidRPr="002F1B04">
        <w:t>fully</w:t>
      </w:r>
      <w:proofErr w:type="spellEnd"/>
      <w:r w:rsidR="001072F8" w:rsidRPr="002F1B04">
        <w:t xml:space="preserve"> </w:t>
      </w:r>
      <w:proofErr w:type="spellStart"/>
      <w:r w:rsidR="001072F8" w:rsidRPr="002F1B04">
        <w:t>interactive</w:t>
      </w:r>
      <w:proofErr w:type="spellEnd"/>
      <w:r w:rsidR="001072F8" w:rsidRPr="002F1B04">
        <w:t xml:space="preserve"> </w:t>
      </w:r>
      <w:proofErr w:type="spellStart"/>
      <w:r w:rsidR="001072F8" w:rsidRPr="002F1B04">
        <w:t>when</w:t>
      </w:r>
      <w:proofErr w:type="spellEnd"/>
      <w:r w:rsidR="001072F8" w:rsidRPr="002F1B04">
        <w:t>:</w:t>
      </w:r>
    </w:p>
    <w:p w14:paraId="571219A9" w14:textId="77777777" w:rsidR="001072F8" w:rsidRPr="002F1B04" w:rsidRDefault="001072F8">
      <w:pPr>
        <w:pStyle w:val="Citt"/>
        <w:numPr>
          <w:ilvl w:val="0"/>
          <w:numId w:val="24"/>
        </w:numPr>
        <w:spacing w:after="0"/>
        <w:pPrChange w:id="83" w:author="Stanislav Vojíř" w:date="2021-03-24T00:41:00Z">
          <w:pPr>
            <w:pStyle w:val="Citt"/>
            <w:numPr>
              <w:numId w:val="24"/>
            </w:numPr>
            <w:ind w:left="720" w:hanging="360"/>
          </w:pPr>
        </w:pPrChange>
      </w:pPr>
      <w:proofErr w:type="spellStart"/>
      <w:r w:rsidRPr="002F1B04">
        <w:t>The</w:t>
      </w:r>
      <w:proofErr w:type="spellEnd"/>
      <w:r w:rsidRPr="002F1B04">
        <w:t xml:space="preserve"> </w:t>
      </w:r>
      <w:proofErr w:type="spellStart"/>
      <w:r w:rsidRPr="002F1B04">
        <w:t>page</w:t>
      </w:r>
      <w:proofErr w:type="spellEnd"/>
      <w:r w:rsidRPr="002F1B04">
        <w:t xml:space="preserve"> </w:t>
      </w:r>
      <w:proofErr w:type="spellStart"/>
      <w:r w:rsidRPr="002F1B04">
        <w:t>displays</w:t>
      </w:r>
      <w:proofErr w:type="spellEnd"/>
      <w:r w:rsidRPr="002F1B04">
        <w:t xml:space="preserve"> </w:t>
      </w:r>
      <w:proofErr w:type="spellStart"/>
      <w:r w:rsidRPr="002F1B04">
        <w:t>useful</w:t>
      </w:r>
      <w:proofErr w:type="spellEnd"/>
      <w:r w:rsidRPr="002F1B04">
        <w:t xml:space="preserve"> </w:t>
      </w:r>
      <w:proofErr w:type="spellStart"/>
      <w:r w:rsidRPr="002F1B04">
        <w:t>content</w:t>
      </w:r>
      <w:proofErr w:type="spellEnd"/>
      <w:r w:rsidRPr="002F1B04">
        <w:t xml:space="preserve">, </w:t>
      </w:r>
      <w:proofErr w:type="spellStart"/>
      <w:r w:rsidRPr="002F1B04">
        <w:t>which</w:t>
      </w:r>
      <w:proofErr w:type="spellEnd"/>
      <w:r w:rsidRPr="002F1B04">
        <w:t xml:space="preserve"> </w:t>
      </w:r>
      <w:proofErr w:type="spellStart"/>
      <w:r w:rsidRPr="002F1B04">
        <w:t>is</w:t>
      </w:r>
      <w:proofErr w:type="spellEnd"/>
      <w:r w:rsidRPr="002F1B04">
        <w:t xml:space="preserve"> </w:t>
      </w:r>
      <w:proofErr w:type="spellStart"/>
      <w:r w:rsidRPr="002F1B04">
        <w:t>measured</w:t>
      </w:r>
      <w:proofErr w:type="spellEnd"/>
      <w:r w:rsidRPr="002F1B04">
        <w:t xml:space="preserve"> by </w:t>
      </w:r>
      <w:proofErr w:type="spellStart"/>
      <w:r w:rsidRPr="002F1B04">
        <w:t>the</w:t>
      </w:r>
      <w:proofErr w:type="spellEnd"/>
      <w:r w:rsidRPr="002F1B04">
        <w:t xml:space="preserve"> </w:t>
      </w:r>
      <w:proofErr w:type="spellStart"/>
      <w:r w:rsidRPr="002F1B04">
        <w:t>First</w:t>
      </w:r>
      <w:proofErr w:type="spellEnd"/>
      <w:r w:rsidRPr="002F1B04">
        <w:t xml:space="preserve"> </w:t>
      </w:r>
      <w:proofErr w:type="spellStart"/>
      <w:r w:rsidRPr="002F1B04">
        <w:t>Contentful</w:t>
      </w:r>
      <w:proofErr w:type="spellEnd"/>
      <w:r w:rsidRPr="002F1B04">
        <w:t xml:space="preserve"> </w:t>
      </w:r>
      <w:proofErr w:type="spellStart"/>
      <w:r w:rsidRPr="002F1B04">
        <w:t>Paint</w:t>
      </w:r>
      <w:proofErr w:type="spellEnd"/>
      <w:r w:rsidRPr="002F1B04">
        <w:t>,</w:t>
      </w:r>
    </w:p>
    <w:p w14:paraId="6C6F58DC" w14:textId="77777777" w:rsidR="001072F8" w:rsidRPr="002F1B04" w:rsidRDefault="001072F8">
      <w:pPr>
        <w:pStyle w:val="Citt"/>
        <w:numPr>
          <w:ilvl w:val="0"/>
          <w:numId w:val="24"/>
        </w:numPr>
        <w:spacing w:after="0"/>
        <w:pPrChange w:id="84" w:author="Stanislav Vojíř" w:date="2021-03-24T00:41:00Z">
          <w:pPr>
            <w:pStyle w:val="Citt"/>
            <w:numPr>
              <w:numId w:val="24"/>
            </w:numPr>
            <w:ind w:left="720" w:hanging="360"/>
          </w:pPr>
        </w:pPrChange>
      </w:pPr>
      <w:proofErr w:type="spellStart"/>
      <w:r w:rsidRPr="002F1B04">
        <w:t>Event</w:t>
      </w:r>
      <w:proofErr w:type="spellEnd"/>
      <w:r w:rsidRPr="002F1B04">
        <w:t xml:space="preserve"> </w:t>
      </w:r>
      <w:proofErr w:type="spellStart"/>
      <w:r w:rsidRPr="002F1B04">
        <w:t>handlers</w:t>
      </w:r>
      <w:proofErr w:type="spellEnd"/>
      <w:r w:rsidRPr="002F1B04">
        <w:t xml:space="preserve"> are </w:t>
      </w:r>
      <w:proofErr w:type="spellStart"/>
      <w:r w:rsidRPr="002F1B04">
        <w:t>registered</w:t>
      </w:r>
      <w:proofErr w:type="spellEnd"/>
      <w:r w:rsidRPr="002F1B04">
        <w:t xml:space="preserve"> </w:t>
      </w:r>
      <w:proofErr w:type="spellStart"/>
      <w:r w:rsidRPr="002F1B04">
        <w:t>for</w:t>
      </w:r>
      <w:proofErr w:type="spellEnd"/>
      <w:r w:rsidRPr="002F1B04">
        <w:t xml:space="preserve"> most </w:t>
      </w:r>
      <w:proofErr w:type="spellStart"/>
      <w:r w:rsidRPr="002F1B04">
        <w:t>visible</w:t>
      </w:r>
      <w:proofErr w:type="spellEnd"/>
      <w:r w:rsidRPr="002F1B04">
        <w:t xml:space="preserve"> </w:t>
      </w:r>
      <w:proofErr w:type="spellStart"/>
      <w:r w:rsidRPr="002F1B04">
        <w:t>page</w:t>
      </w:r>
      <w:proofErr w:type="spellEnd"/>
      <w:r w:rsidRPr="002F1B04">
        <w:t xml:space="preserve"> </w:t>
      </w:r>
      <w:proofErr w:type="spellStart"/>
      <w:r w:rsidRPr="002F1B04">
        <w:t>elements</w:t>
      </w:r>
      <w:proofErr w:type="spellEnd"/>
      <w:r w:rsidRPr="002F1B04">
        <w:t>, and</w:t>
      </w:r>
    </w:p>
    <w:p w14:paraId="18314604" w14:textId="6BBDDDF4" w:rsidR="002F1B04" w:rsidRPr="002F1B04" w:rsidRDefault="001072F8">
      <w:pPr>
        <w:pStyle w:val="Citt"/>
        <w:numPr>
          <w:ilvl w:val="0"/>
          <w:numId w:val="24"/>
        </w:numPr>
        <w:spacing w:after="0"/>
        <w:ind w:left="714" w:hanging="357"/>
        <w:pPrChange w:id="85" w:author="Stanislav Vojíř" w:date="2021-03-24T00:42:00Z">
          <w:pPr>
            <w:pStyle w:val="Citt"/>
            <w:numPr>
              <w:numId w:val="24"/>
            </w:numPr>
            <w:ind w:left="720" w:hanging="360"/>
          </w:pPr>
        </w:pPrChange>
      </w:pPr>
      <w:proofErr w:type="spellStart"/>
      <w:r w:rsidRPr="002F1B04">
        <w:t>The</w:t>
      </w:r>
      <w:proofErr w:type="spellEnd"/>
      <w:r w:rsidRPr="002F1B04">
        <w:t xml:space="preserve"> </w:t>
      </w:r>
      <w:proofErr w:type="spellStart"/>
      <w:r w:rsidRPr="002F1B04">
        <w:t>page</w:t>
      </w:r>
      <w:proofErr w:type="spellEnd"/>
      <w:r w:rsidRPr="002F1B04">
        <w:t xml:space="preserve"> </w:t>
      </w:r>
      <w:proofErr w:type="spellStart"/>
      <w:r w:rsidRPr="002F1B04">
        <w:t>responds</w:t>
      </w:r>
      <w:proofErr w:type="spellEnd"/>
      <w:r w:rsidRPr="002F1B04">
        <w:t xml:space="preserve"> to user </w:t>
      </w:r>
      <w:proofErr w:type="spellStart"/>
      <w:r w:rsidRPr="002F1B04">
        <w:t>interactions</w:t>
      </w:r>
      <w:proofErr w:type="spellEnd"/>
      <w:r w:rsidRPr="002F1B04">
        <w:t xml:space="preserve"> </w:t>
      </w:r>
      <w:proofErr w:type="spellStart"/>
      <w:r w:rsidRPr="002F1B04">
        <w:t>within</w:t>
      </w:r>
      <w:proofErr w:type="spellEnd"/>
      <w:r w:rsidRPr="002F1B04">
        <w:t xml:space="preserve"> 50 </w:t>
      </w:r>
      <w:proofErr w:type="spellStart"/>
      <w:r w:rsidRPr="002F1B04">
        <w:t>milliseconds</w:t>
      </w:r>
      <w:proofErr w:type="spellEnd"/>
      <w:r w:rsidRPr="002F1B04">
        <w:t>.</w:t>
      </w:r>
      <w:r w:rsidR="002C049F" w:rsidRPr="002F1B04">
        <w:t>“</w:t>
      </w:r>
    </w:p>
    <w:p w14:paraId="1405B2B4" w14:textId="58FB12C4" w:rsidR="001072F8" w:rsidRDefault="002C049F" w:rsidP="002F1B04">
      <w:r>
        <w:fldChar w:fldCharType="begin"/>
      </w:r>
      <w:r>
        <w:instrText xml:space="preserve"> ADDIN ZOTERO_ITEM CSL_CITATION {"citationID":"DL6uDvI9","properties":{"formattedCitation":"(Google LLC, 2019b)","plainCitation":"(Google LLC, 2019b)","noteIndex":0},"citationItems":[{"id":111,"uris":["http://zotero.org/users/local/drXuekKW/items/VEAP463G"],"uri":["http://zotero.org/users/local/drXuekKW/items/VEAP463G"],"itemData":{"id":111,"type":"webpage","abstract":"Learn about Lighthouse's Time to Interactive metric and how to measure and optimize it.","container-title":"web.dev","language":"en","title":"Time to Interactive","URL":"https://web.dev/interactive/","author":[{"family":"Google LLC","given":""}],"accessed":{"date-parts":[["2021",3,13]]},"issued":{"date-parts":[["2019",10,10]]}}}],"schema":"https://github.com/citation-style-language/schema/raw/master/csl-citation.json"} </w:instrText>
      </w:r>
      <w:r>
        <w:fldChar w:fldCharType="separate"/>
      </w:r>
      <w:r>
        <w:rPr>
          <w:noProof/>
        </w:rPr>
        <w:t>(Google LLC, 2019b)</w:t>
      </w:r>
      <w:r>
        <w:fldChar w:fldCharType="end"/>
      </w:r>
      <w:r w:rsidR="00365184">
        <w:t>.</w:t>
      </w:r>
    </w:p>
    <w:p w14:paraId="15A2D257" w14:textId="1EC77ECC" w:rsidR="009A0E7A" w:rsidRPr="006101BE" w:rsidRDefault="001876EB" w:rsidP="003C0FC5">
      <w:r>
        <w:t xml:space="preserve">Jedná se tedy o metriku, která říká, kdy je stránka </w:t>
      </w:r>
      <w:proofErr w:type="spellStart"/>
      <w:r>
        <w:t>vyrenderována</w:t>
      </w:r>
      <w:proofErr w:type="spellEnd"/>
      <w:r>
        <w:t xml:space="preserve"> a zároveň schopna spolehlivě reagovat na uživatelský vstup. </w:t>
      </w:r>
      <w:r w:rsidR="009A0E7A">
        <w:fldChar w:fldCharType="begin"/>
      </w:r>
      <w:r w:rsidR="009A0E7A">
        <w:instrText xml:space="preserve"> ADDIN ZOTERO_ITEM CSL_CITATION {"citationID":"GKdouciT","properties":{"formattedCitation":"(Mich\\uc0\\u225{}lek, 2019a)","plainCitation":"(Michálek, 2019a)","noteIndex":0},"citationItems":[{"id":11,"uris":["http://zotero.org/users/local/drXuekKW/items/3J82FREH"],"uri":["http://zotero.org/users/local/drXuekKW/items/3J82FREH"],"itemData":{"id":11,"type":"webpage","abstract":"Říká kdy je stránka renderovaná a zároveň schopná spolehlivě reagovat na uživatelský vstup","container-title":"Vzhůru dolů","language":"cs","note":"source: www.vzhurudolu.cz","title":"Metrika „Čas do interaktivity“ (Time To Interactive, TTI)","URL":"https://www.vzhurudolu.cz/prirucka/metrika-tti","author":[{"family":"Michálek","given":"Martin"}],"accessed":{"date-parts":[["2020",8,3]]},"issued":{"date-parts":[["2019"]],"season":"4"}}}],"schema":"https://github.com/citation-style-language/schema/raw/master/csl-citation.json"} </w:instrText>
      </w:r>
      <w:r w:rsidR="009A0E7A">
        <w:fldChar w:fldCharType="separate"/>
      </w:r>
      <w:r w:rsidR="009A0E7A" w:rsidRPr="001B6D44">
        <w:t xml:space="preserve">(Michálek, </w:t>
      </w:r>
      <w:proofErr w:type="gramStart"/>
      <w:r w:rsidR="009A0E7A" w:rsidRPr="001B6D44">
        <w:t>2019a</w:t>
      </w:r>
      <w:proofErr w:type="gramEnd"/>
      <w:r w:rsidR="009A0E7A" w:rsidRPr="001B6D44">
        <w:t>)</w:t>
      </w:r>
      <w:r w:rsidR="009A0E7A">
        <w:fldChar w:fldCharType="end"/>
      </w:r>
    </w:p>
    <w:p w14:paraId="33F2DB87" w14:textId="6A43F512" w:rsidR="00551D14" w:rsidRDefault="00551D14" w:rsidP="00551D14">
      <w:pPr>
        <w:pStyle w:val="Nadpis3"/>
      </w:pPr>
      <w:bookmarkStart w:id="86" w:name="_Toc69471811"/>
      <w:proofErr w:type="spellStart"/>
      <w:r>
        <w:t>Total</w:t>
      </w:r>
      <w:proofErr w:type="spellEnd"/>
      <w:r>
        <w:t xml:space="preserve"> </w:t>
      </w:r>
      <w:proofErr w:type="spellStart"/>
      <w:r>
        <w:t>blocking</w:t>
      </w:r>
      <w:proofErr w:type="spellEnd"/>
      <w:r>
        <w:t xml:space="preserve"> </w:t>
      </w:r>
      <w:proofErr w:type="spellStart"/>
      <w:r>
        <w:t>time</w:t>
      </w:r>
      <w:proofErr w:type="spellEnd"/>
      <w:r>
        <w:t xml:space="preserve"> (TBT)</w:t>
      </w:r>
      <w:bookmarkEnd w:id="86"/>
    </w:p>
    <w:p w14:paraId="4C1D94B8" w14:textId="1626FA59" w:rsidR="002C6103" w:rsidRDefault="00332B0A" w:rsidP="002C6103">
      <w:pPr>
        <w:rPr>
          <w:lang w:eastAsia="en-US"/>
        </w:rPr>
      </w:pPr>
      <w:r w:rsidRPr="00E02883">
        <w:rPr>
          <w:rStyle w:val="CittChar"/>
        </w:rPr>
        <w:t>„</w:t>
      </w:r>
      <w:r w:rsidR="00386DA7" w:rsidRPr="00E02883">
        <w:rPr>
          <w:rStyle w:val="CittChar"/>
          <w:lang w:eastAsia="en-US"/>
        </w:rPr>
        <w:t xml:space="preserve">TBT </w:t>
      </w:r>
      <w:proofErr w:type="spellStart"/>
      <w:r w:rsidR="00386DA7" w:rsidRPr="00E02883">
        <w:rPr>
          <w:rStyle w:val="CittChar"/>
          <w:lang w:eastAsia="en-US"/>
        </w:rPr>
        <w:t>measures</w:t>
      </w:r>
      <w:proofErr w:type="spellEnd"/>
      <w:r w:rsidR="00386DA7" w:rsidRPr="00E02883">
        <w:rPr>
          <w:rStyle w:val="CittChar"/>
          <w:lang w:eastAsia="en-US"/>
        </w:rPr>
        <w:t xml:space="preserve"> </w:t>
      </w:r>
      <w:proofErr w:type="spellStart"/>
      <w:r w:rsidR="00386DA7" w:rsidRPr="00E02883">
        <w:rPr>
          <w:rStyle w:val="CittChar"/>
          <w:lang w:eastAsia="en-US"/>
        </w:rPr>
        <w:t>the</w:t>
      </w:r>
      <w:proofErr w:type="spellEnd"/>
      <w:r w:rsidR="00386DA7" w:rsidRPr="00E02883">
        <w:rPr>
          <w:rStyle w:val="CittChar"/>
          <w:lang w:eastAsia="en-US"/>
        </w:rPr>
        <w:t xml:space="preserve"> </w:t>
      </w:r>
      <w:proofErr w:type="spellStart"/>
      <w:r w:rsidR="00386DA7" w:rsidRPr="00E02883">
        <w:rPr>
          <w:rStyle w:val="CittChar"/>
          <w:lang w:eastAsia="en-US"/>
        </w:rPr>
        <w:t>total</w:t>
      </w:r>
      <w:proofErr w:type="spellEnd"/>
      <w:r w:rsidR="00386DA7" w:rsidRPr="00E02883">
        <w:rPr>
          <w:rStyle w:val="CittChar"/>
          <w:lang w:eastAsia="en-US"/>
        </w:rPr>
        <w:t xml:space="preserve"> </w:t>
      </w:r>
      <w:proofErr w:type="spellStart"/>
      <w:r w:rsidR="00386DA7" w:rsidRPr="00E02883">
        <w:rPr>
          <w:rStyle w:val="CittChar"/>
          <w:lang w:eastAsia="en-US"/>
        </w:rPr>
        <w:t>amount</w:t>
      </w:r>
      <w:proofErr w:type="spellEnd"/>
      <w:r w:rsidR="00386DA7" w:rsidRPr="00E02883">
        <w:rPr>
          <w:rStyle w:val="CittChar"/>
          <w:lang w:eastAsia="en-US"/>
        </w:rPr>
        <w:t xml:space="preserve"> </w:t>
      </w:r>
      <w:proofErr w:type="spellStart"/>
      <w:r w:rsidR="00386DA7" w:rsidRPr="00E02883">
        <w:rPr>
          <w:rStyle w:val="CittChar"/>
          <w:lang w:eastAsia="en-US"/>
        </w:rPr>
        <w:t>of</w:t>
      </w:r>
      <w:proofErr w:type="spellEnd"/>
      <w:r w:rsidR="00386DA7" w:rsidRPr="00E02883">
        <w:rPr>
          <w:rStyle w:val="CittChar"/>
          <w:lang w:eastAsia="en-US"/>
        </w:rPr>
        <w:t xml:space="preserve"> </w:t>
      </w:r>
      <w:proofErr w:type="spellStart"/>
      <w:r w:rsidR="00386DA7" w:rsidRPr="00E02883">
        <w:rPr>
          <w:rStyle w:val="CittChar"/>
          <w:lang w:eastAsia="en-US"/>
        </w:rPr>
        <w:t>time</w:t>
      </w:r>
      <w:proofErr w:type="spellEnd"/>
      <w:r w:rsidR="00386DA7" w:rsidRPr="00E02883">
        <w:rPr>
          <w:rStyle w:val="CittChar"/>
          <w:lang w:eastAsia="en-US"/>
        </w:rPr>
        <w:t xml:space="preserve"> </w:t>
      </w:r>
      <w:proofErr w:type="spellStart"/>
      <w:r w:rsidR="00386DA7" w:rsidRPr="00E02883">
        <w:rPr>
          <w:rStyle w:val="CittChar"/>
          <w:lang w:eastAsia="en-US"/>
        </w:rPr>
        <w:t>that</w:t>
      </w:r>
      <w:proofErr w:type="spellEnd"/>
      <w:r w:rsidR="00386DA7" w:rsidRPr="00E02883">
        <w:rPr>
          <w:rStyle w:val="CittChar"/>
          <w:lang w:eastAsia="en-US"/>
        </w:rPr>
        <w:t xml:space="preserve"> a </w:t>
      </w:r>
      <w:proofErr w:type="spellStart"/>
      <w:r w:rsidR="00386DA7" w:rsidRPr="00E02883">
        <w:rPr>
          <w:rStyle w:val="CittChar"/>
          <w:lang w:eastAsia="en-US"/>
        </w:rPr>
        <w:t>page</w:t>
      </w:r>
      <w:proofErr w:type="spellEnd"/>
      <w:r w:rsidR="00386DA7" w:rsidRPr="00E02883">
        <w:rPr>
          <w:rStyle w:val="CittChar"/>
          <w:lang w:eastAsia="en-US"/>
        </w:rPr>
        <w:t xml:space="preserve"> </w:t>
      </w:r>
      <w:proofErr w:type="spellStart"/>
      <w:r w:rsidR="00386DA7" w:rsidRPr="00E02883">
        <w:rPr>
          <w:rStyle w:val="CittChar"/>
          <w:lang w:eastAsia="en-US"/>
        </w:rPr>
        <w:t>is</w:t>
      </w:r>
      <w:proofErr w:type="spellEnd"/>
      <w:r w:rsidR="00386DA7" w:rsidRPr="00E02883">
        <w:rPr>
          <w:rStyle w:val="CittChar"/>
          <w:lang w:eastAsia="en-US"/>
        </w:rPr>
        <w:t xml:space="preserve"> </w:t>
      </w:r>
      <w:proofErr w:type="spellStart"/>
      <w:r w:rsidR="00386DA7" w:rsidRPr="00E02883">
        <w:rPr>
          <w:rStyle w:val="CittChar"/>
          <w:lang w:eastAsia="en-US"/>
        </w:rPr>
        <w:t>blocked</w:t>
      </w:r>
      <w:proofErr w:type="spellEnd"/>
      <w:r w:rsidR="00386DA7" w:rsidRPr="00E02883">
        <w:rPr>
          <w:rStyle w:val="CittChar"/>
          <w:lang w:eastAsia="en-US"/>
        </w:rPr>
        <w:t xml:space="preserve"> </w:t>
      </w:r>
      <w:proofErr w:type="spellStart"/>
      <w:r w:rsidR="00386DA7" w:rsidRPr="00E02883">
        <w:rPr>
          <w:rStyle w:val="CittChar"/>
          <w:lang w:eastAsia="en-US"/>
        </w:rPr>
        <w:t>from</w:t>
      </w:r>
      <w:proofErr w:type="spellEnd"/>
      <w:r w:rsidR="00386DA7" w:rsidRPr="00E02883">
        <w:rPr>
          <w:rStyle w:val="CittChar"/>
          <w:lang w:eastAsia="en-US"/>
        </w:rPr>
        <w:t xml:space="preserve"> </w:t>
      </w:r>
      <w:proofErr w:type="spellStart"/>
      <w:r w:rsidR="00386DA7" w:rsidRPr="00E02883">
        <w:rPr>
          <w:rStyle w:val="CittChar"/>
          <w:lang w:eastAsia="en-US"/>
        </w:rPr>
        <w:t>responding</w:t>
      </w:r>
      <w:proofErr w:type="spellEnd"/>
      <w:r w:rsidR="00386DA7" w:rsidRPr="00E02883">
        <w:rPr>
          <w:rStyle w:val="CittChar"/>
          <w:lang w:eastAsia="en-US"/>
        </w:rPr>
        <w:t xml:space="preserve"> to user input, such as </w:t>
      </w:r>
      <w:proofErr w:type="spellStart"/>
      <w:r w:rsidR="00386DA7" w:rsidRPr="00E02883">
        <w:rPr>
          <w:rStyle w:val="CittChar"/>
          <w:lang w:eastAsia="en-US"/>
        </w:rPr>
        <w:t>mouse</w:t>
      </w:r>
      <w:proofErr w:type="spellEnd"/>
      <w:r w:rsidR="00386DA7" w:rsidRPr="00E02883">
        <w:rPr>
          <w:rStyle w:val="CittChar"/>
          <w:lang w:eastAsia="en-US"/>
        </w:rPr>
        <w:t xml:space="preserve"> </w:t>
      </w:r>
      <w:proofErr w:type="spellStart"/>
      <w:r w:rsidR="00386DA7" w:rsidRPr="00E02883">
        <w:rPr>
          <w:rStyle w:val="CittChar"/>
          <w:lang w:eastAsia="en-US"/>
        </w:rPr>
        <w:t>clicks</w:t>
      </w:r>
      <w:proofErr w:type="spellEnd"/>
      <w:r w:rsidR="00386DA7" w:rsidRPr="00E02883">
        <w:rPr>
          <w:rStyle w:val="CittChar"/>
          <w:lang w:eastAsia="en-US"/>
        </w:rPr>
        <w:t xml:space="preserve">, </w:t>
      </w:r>
      <w:proofErr w:type="spellStart"/>
      <w:r w:rsidR="00386DA7" w:rsidRPr="00E02883">
        <w:rPr>
          <w:rStyle w:val="CittChar"/>
          <w:lang w:eastAsia="en-US"/>
        </w:rPr>
        <w:t>screen</w:t>
      </w:r>
      <w:proofErr w:type="spellEnd"/>
      <w:r w:rsidR="00386DA7" w:rsidRPr="00E02883">
        <w:rPr>
          <w:rStyle w:val="CittChar"/>
          <w:lang w:eastAsia="en-US"/>
        </w:rPr>
        <w:t xml:space="preserve"> </w:t>
      </w:r>
      <w:proofErr w:type="spellStart"/>
      <w:r w:rsidR="00386DA7" w:rsidRPr="00E02883">
        <w:rPr>
          <w:rStyle w:val="CittChar"/>
          <w:lang w:eastAsia="en-US"/>
        </w:rPr>
        <w:t>taps</w:t>
      </w:r>
      <w:proofErr w:type="spellEnd"/>
      <w:r w:rsidR="00386DA7" w:rsidRPr="00E02883">
        <w:rPr>
          <w:rStyle w:val="CittChar"/>
          <w:lang w:eastAsia="en-US"/>
        </w:rPr>
        <w:t xml:space="preserve">, </w:t>
      </w:r>
      <w:proofErr w:type="spellStart"/>
      <w:r w:rsidR="00386DA7" w:rsidRPr="00E02883">
        <w:rPr>
          <w:rStyle w:val="CittChar"/>
          <w:lang w:eastAsia="en-US"/>
        </w:rPr>
        <w:t>or</w:t>
      </w:r>
      <w:proofErr w:type="spellEnd"/>
      <w:r w:rsidR="00386DA7" w:rsidRPr="00E02883">
        <w:rPr>
          <w:rStyle w:val="CittChar"/>
          <w:lang w:eastAsia="en-US"/>
        </w:rPr>
        <w:t xml:space="preserve"> </w:t>
      </w:r>
      <w:proofErr w:type="spellStart"/>
      <w:r w:rsidR="00386DA7" w:rsidRPr="00E02883">
        <w:rPr>
          <w:rStyle w:val="CittChar"/>
          <w:lang w:eastAsia="en-US"/>
        </w:rPr>
        <w:t>keyboard</w:t>
      </w:r>
      <w:proofErr w:type="spellEnd"/>
      <w:r w:rsidR="00386DA7" w:rsidRPr="00E02883">
        <w:rPr>
          <w:rStyle w:val="CittChar"/>
          <w:lang w:eastAsia="en-US"/>
        </w:rPr>
        <w:t xml:space="preserve"> </w:t>
      </w:r>
      <w:proofErr w:type="spellStart"/>
      <w:r w:rsidR="00386DA7" w:rsidRPr="00E02883">
        <w:rPr>
          <w:rStyle w:val="CittChar"/>
          <w:lang w:eastAsia="en-US"/>
        </w:rPr>
        <w:t>presses</w:t>
      </w:r>
      <w:proofErr w:type="spellEnd"/>
      <w:r w:rsidR="00386DA7" w:rsidRPr="00E02883">
        <w:rPr>
          <w:rStyle w:val="CittChar"/>
          <w:lang w:eastAsia="en-US"/>
        </w:rPr>
        <w:t xml:space="preserve">. </w:t>
      </w:r>
      <w:proofErr w:type="spellStart"/>
      <w:r w:rsidR="00386DA7" w:rsidRPr="00E02883">
        <w:rPr>
          <w:rStyle w:val="CittChar"/>
          <w:lang w:eastAsia="en-US"/>
        </w:rPr>
        <w:t>The</w:t>
      </w:r>
      <w:proofErr w:type="spellEnd"/>
      <w:r w:rsidR="00386DA7" w:rsidRPr="00E02883">
        <w:rPr>
          <w:rStyle w:val="CittChar"/>
          <w:lang w:eastAsia="en-US"/>
        </w:rPr>
        <w:t xml:space="preserve"> sum </w:t>
      </w:r>
      <w:proofErr w:type="spellStart"/>
      <w:r w:rsidR="00386DA7" w:rsidRPr="00E02883">
        <w:rPr>
          <w:rStyle w:val="CittChar"/>
          <w:lang w:eastAsia="en-US"/>
        </w:rPr>
        <w:t>is</w:t>
      </w:r>
      <w:proofErr w:type="spellEnd"/>
      <w:r w:rsidR="00386DA7" w:rsidRPr="00E02883">
        <w:rPr>
          <w:rStyle w:val="CittChar"/>
          <w:lang w:eastAsia="en-US"/>
        </w:rPr>
        <w:t xml:space="preserve"> </w:t>
      </w:r>
      <w:proofErr w:type="spellStart"/>
      <w:r w:rsidR="00386DA7" w:rsidRPr="00E02883">
        <w:rPr>
          <w:rStyle w:val="CittChar"/>
          <w:lang w:eastAsia="en-US"/>
        </w:rPr>
        <w:t>calculated</w:t>
      </w:r>
      <w:proofErr w:type="spellEnd"/>
      <w:r w:rsidR="00386DA7" w:rsidRPr="00E02883">
        <w:rPr>
          <w:rStyle w:val="CittChar"/>
          <w:lang w:eastAsia="en-US"/>
        </w:rPr>
        <w:t xml:space="preserve"> by </w:t>
      </w:r>
      <w:proofErr w:type="spellStart"/>
      <w:r w:rsidR="00386DA7" w:rsidRPr="00E02883">
        <w:rPr>
          <w:rStyle w:val="CittChar"/>
          <w:lang w:eastAsia="en-US"/>
        </w:rPr>
        <w:t>adding</w:t>
      </w:r>
      <w:proofErr w:type="spellEnd"/>
      <w:r w:rsidR="00386DA7" w:rsidRPr="00E02883">
        <w:rPr>
          <w:rStyle w:val="CittChar"/>
          <w:lang w:eastAsia="en-US"/>
        </w:rPr>
        <w:t xml:space="preserve"> </w:t>
      </w:r>
      <w:proofErr w:type="spellStart"/>
      <w:r w:rsidR="00386DA7" w:rsidRPr="00E02883">
        <w:rPr>
          <w:rStyle w:val="CittChar"/>
          <w:lang w:eastAsia="en-US"/>
        </w:rPr>
        <w:t>the</w:t>
      </w:r>
      <w:proofErr w:type="spellEnd"/>
      <w:r w:rsidR="00386DA7" w:rsidRPr="00E02883">
        <w:rPr>
          <w:rStyle w:val="CittChar"/>
          <w:lang w:eastAsia="en-US"/>
        </w:rPr>
        <w:t xml:space="preserve"> </w:t>
      </w:r>
      <w:proofErr w:type="spellStart"/>
      <w:r w:rsidR="00386DA7" w:rsidRPr="00E02883">
        <w:rPr>
          <w:rStyle w:val="CittChar"/>
          <w:lang w:eastAsia="en-US"/>
        </w:rPr>
        <w:t>blocking</w:t>
      </w:r>
      <w:proofErr w:type="spellEnd"/>
      <w:r w:rsidR="00386DA7" w:rsidRPr="00E02883">
        <w:rPr>
          <w:rStyle w:val="CittChar"/>
          <w:lang w:eastAsia="en-US"/>
        </w:rPr>
        <w:t xml:space="preserve"> </w:t>
      </w:r>
      <w:proofErr w:type="spellStart"/>
      <w:r w:rsidR="00386DA7" w:rsidRPr="00E02883">
        <w:rPr>
          <w:rStyle w:val="CittChar"/>
          <w:lang w:eastAsia="en-US"/>
        </w:rPr>
        <w:t>portion</w:t>
      </w:r>
      <w:proofErr w:type="spellEnd"/>
      <w:r w:rsidR="00386DA7" w:rsidRPr="00E02883">
        <w:rPr>
          <w:rStyle w:val="CittChar"/>
          <w:lang w:eastAsia="en-US"/>
        </w:rPr>
        <w:t xml:space="preserve"> </w:t>
      </w:r>
      <w:proofErr w:type="spellStart"/>
      <w:r w:rsidR="00386DA7" w:rsidRPr="00E02883">
        <w:rPr>
          <w:rStyle w:val="CittChar"/>
          <w:lang w:eastAsia="en-US"/>
        </w:rPr>
        <w:t>of</w:t>
      </w:r>
      <w:proofErr w:type="spellEnd"/>
      <w:r w:rsidR="00386DA7" w:rsidRPr="00E02883">
        <w:rPr>
          <w:rStyle w:val="CittChar"/>
          <w:lang w:eastAsia="en-US"/>
        </w:rPr>
        <w:t xml:space="preserve"> </w:t>
      </w:r>
      <w:proofErr w:type="spellStart"/>
      <w:r w:rsidR="00386DA7" w:rsidRPr="00E02883">
        <w:rPr>
          <w:rStyle w:val="CittChar"/>
          <w:lang w:eastAsia="en-US"/>
        </w:rPr>
        <w:t>all</w:t>
      </w:r>
      <w:proofErr w:type="spellEnd"/>
      <w:r w:rsidR="00386DA7" w:rsidRPr="00E02883">
        <w:rPr>
          <w:rStyle w:val="CittChar"/>
          <w:lang w:eastAsia="en-US"/>
        </w:rPr>
        <w:t xml:space="preserve"> long </w:t>
      </w:r>
      <w:proofErr w:type="spellStart"/>
      <w:r w:rsidR="00386DA7" w:rsidRPr="00E02883">
        <w:rPr>
          <w:rStyle w:val="CittChar"/>
          <w:lang w:eastAsia="en-US"/>
        </w:rPr>
        <w:t>tasks</w:t>
      </w:r>
      <w:proofErr w:type="spellEnd"/>
      <w:r w:rsidR="00386DA7" w:rsidRPr="00E02883">
        <w:rPr>
          <w:rStyle w:val="CittChar"/>
          <w:lang w:eastAsia="en-US"/>
        </w:rPr>
        <w:t xml:space="preserve"> </w:t>
      </w:r>
      <w:proofErr w:type="spellStart"/>
      <w:r w:rsidR="00386DA7" w:rsidRPr="00E02883">
        <w:rPr>
          <w:rStyle w:val="CittChar"/>
          <w:lang w:eastAsia="en-US"/>
        </w:rPr>
        <w:t>between</w:t>
      </w:r>
      <w:proofErr w:type="spellEnd"/>
      <w:r w:rsidR="00386DA7" w:rsidRPr="00E02883">
        <w:rPr>
          <w:rStyle w:val="CittChar"/>
          <w:lang w:eastAsia="en-US"/>
        </w:rPr>
        <w:t xml:space="preserve"> </w:t>
      </w:r>
      <w:proofErr w:type="spellStart"/>
      <w:r w:rsidR="00386DA7" w:rsidRPr="00E02883">
        <w:rPr>
          <w:rStyle w:val="CittChar"/>
          <w:lang w:eastAsia="en-US"/>
        </w:rPr>
        <w:t>First</w:t>
      </w:r>
      <w:proofErr w:type="spellEnd"/>
      <w:r w:rsidR="00386DA7" w:rsidRPr="00E02883">
        <w:rPr>
          <w:rStyle w:val="CittChar"/>
          <w:lang w:eastAsia="en-US"/>
        </w:rPr>
        <w:t xml:space="preserve"> </w:t>
      </w:r>
      <w:proofErr w:type="spellStart"/>
      <w:r w:rsidR="00386DA7" w:rsidRPr="00E02883">
        <w:rPr>
          <w:rStyle w:val="CittChar"/>
          <w:lang w:eastAsia="en-US"/>
        </w:rPr>
        <w:t>Contentful</w:t>
      </w:r>
      <w:proofErr w:type="spellEnd"/>
      <w:r w:rsidR="00386DA7" w:rsidRPr="00E02883">
        <w:rPr>
          <w:rStyle w:val="CittChar"/>
          <w:lang w:eastAsia="en-US"/>
        </w:rPr>
        <w:t xml:space="preserve"> </w:t>
      </w:r>
      <w:proofErr w:type="spellStart"/>
      <w:r w:rsidR="00386DA7" w:rsidRPr="00E02883">
        <w:rPr>
          <w:rStyle w:val="CittChar"/>
          <w:lang w:eastAsia="en-US"/>
        </w:rPr>
        <w:t>Paint</w:t>
      </w:r>
      <w:proofErr w:type="spellEnd"/>
      <w:r w:rsidR="00386DA7" w:rsidRPr="00E02883">
        <w:rPr>
          <w:rStyle w:val="CittChar"/>
          <w:lang w:eastAsia="en-US"/>
        </w:rPr>
        <w:t xml:space="preserve"> and </w:t>
      </w:r>
      <w:proofErr w:type="spellStart"/>
      <w:r w:rsidR="00386DA7" w:rsidRPr="00E02883">
        <w:rPr>
          <w:rStyle w:val="CittChar"/>
          <w:lang w:eastAsia="en-US"/>
        </w:rPr>
        <w:t>Time</w:t>
      </w:r>
      <w:proofErr w:type="spellEnd"/>
      <w:r w:rsidR="00386DA7" w:rsidRPr="00E02883">
        <w:rPr>
          <w:rStyle w:val="CittChar"/>
          <w:lang w:eastAsia="en-US"/>
        </w:rPr>
        <w:t xml:space="preserve"> to </w:t>
      </w:r>
      <w:proofErr w:type="spellStart"/>
      <w:r w:rsidR="00386DA7" w:rsidRPr="00E02883">
        <w:rPr>
          <w:rStyle w:val="CittChar"/>
          <w:lang w:eastAsia="en-US"/>
        </w:rPr>
        <w:t>Interactive</w:t>
      </w:r>
      <w:proofErr w:type="spellEnd"/>
      <w:r w:rsidR="00386DA7" w:rsidRPr="00E02883">
        <w:rPr>
          <w:rStyle w:val="CittChar"/>
          <w:lang w:eastAsia="en-US"/>
        </w:rPr>
        <w:t xml:space="preserve">. </w:t>
      </w:r>
      <w:proofErr w:type="spellStart"/>
      <w:r w:rsidR="00386DA7" w:rsidRPr="00E02883">
        <w:rPr>
          <w:rStyle w:val="CittChar"/>
          <w:lang w:eastAsia="en-US"/>
        </w:rPr>
        <w:t>Any</w:t>
      </w:r>
      <w:proofErr w:type="spellEnd"/>
      <w:r w:rsidR="00386DA7" w:rsidRPr="00E02883">
        <w:rPr>
          <w:rStyle w:val="CittChar"/>
          <w:lang w:eastAsia="en-US"/>
        </w:rPr>
        <w:t xml:space="preserve"> </w:t>
      </w:r>
      <w:proofErr w:type="spellStart"/>
      <w:r w:rsidR="00386DA7" w:rsidRPr="00E02883">
        <w:rPr>
          <w:rStyle w:val="CittChar"/>
          <w:lang w:eastAsia="en-US"/>
        </w:rPr>
        <w:t>task</w:t>
      </w:r>
      <w:proofErr w:type="spellEnd"/>
      <w:r w:rsidR="00386DA7" w:rsidRPr="00E02883">
        <w:rPr>
          <w:rStyle w:val="CittChar"/>
          <w:lang w:eastAsia="en-US"/>
        </w:rPr>
        <w:t xml:space="preserve"> </w:t>
      </w:r>
      <w:proofErr w:type="spellStart"/>
      <w:r w:rsidR="00386DA7" w:rsidRPr="00E02883">
        <w:rPr>
          <w:rStyle w:val="CittChar"/>
          <w:lang w:eastAsia="en-US"/>
        </w:rPr>
        <w:t>that</w:t>
      </w:r>
      <w:proofErr w:type="spellEnd"/>
      <w:r w:rsidR="00386DA7" w:rsidRPr="00E02883">
        <w:rPr>
          <w:rStyle w:val="CittChar"/>
          <w:lang w:eastAsia="en-US"/>
        </w:rPr>
        <w:t xml:space="preserve"> </w:t>
      </w:r>
      <w:proofErr w:type="spellStart"/>
      <w:r w:rsidR="00386DA7" w:rsidRPr="00E02883">
        <w:rPr>
          <w:rStyle w:val="CittChar"/>
          <w:lang w:eastAsia="en-US"/>
        </w:rPr>
        <w:t>executes</w:t>
      </w:r>
      <w:proofErr w:type="spellEnd"/>
      <w:r w:rsidR="00386DA7" w:rsidRPr="00E02883">
        <w:rPr>
          <w:rStyle w:val="CittChar"/>
          <w:lang w:eastAsia="en-US"/>
        </w:rPr>
        <w:t xml:space="preserve"> </w:t>
      </w:r>
      <w:proofErr w:type="spellStart"/>
      <w:r w:rsidR="00386DA7" w:rsidRPr="00E02883">
        <w:rPr>
          <w:rStyle w:val="CittChar"/>
          <w:lang w:eastAsia="en-US"/>
        </w:rPr>
        <w:t>for</w:t>
      </w:r>
      <w:proofErr w:type="spellEnd"/>
      <w:r w:rsidR="00386DA7" w:rsidRPr="00E02883">
        <w:rPr>
          <w:rStyle w:val="CittChar"/>
          <w:lang w:eastAsia="en-US"/>
        </w:rPr>
        <w:t xml:space="preserve"> more </w:t>
      </w:r>
      <w:proofErr w:type="spellStart"/>
      <w:r w:rsidR="00386DA7" w:rsidRPr="00E02883">
        <w:rPr>
          <w:rStyle w:val="CittChar"/>
          <w:lang w:eastAsia="en-US"/>
        </w:rPr>
        <w:t>than</w:t>
      </w:r>
      <w:proofErr w:type="spellEnd"/>
      <w:r w:rsidR="00386DA7" w:rsidRPr="00E02883">
        <w:rPr>
          <w:rStyle w:val="CittChar"/>
          <w:lang w:eastAsia="en-US"/>
        </w:rPr>
        <w:t xml:space="preserve"> 50 </w:t>
      </w:r>
      <w:proofErr w:type="spellStart"/>
      <w:r w:rsidR="00386DA7" w:rsidRPr="00E02883">
        <w:rPr>
          <w:rStyle w:val="CittChar"/>
          <w:lang w:eastAsia="en-US"/>
        </w:rPr>
        <w:t>ms</w:t>
      </w:r>
      <w:proofErr w:type="spellEnd"/>
      <w:r w:rsidR="00386DA7" w:rsidRPr="00E02883">
        <w:rPr>
          <w:rStyle w:val="CittChar"/>
          <w:lang w:eastAsia="en-US"/>
        </w:rPr>
        <w:t xml:space="preserve"> </w:t>
      </w:r>
      <w:proofErr w:type="spellStart"/>
      <w:r w:rsidR="00386DA7" w:rsidRPr="00E02883">
        <w:rPr>
          <w:rStyle w:val="CittChar"/>
          <w:lang w:eastAsia="en-US"/>
        </w:rPr>
        <w:t>is</w:t>
      </w:r>
      <w:proofErr w:type="spellEnd"/>
      <w:r w:rsidR="00386DA7" w:rsidRPr="00E02883">
        <w:rPr>
          <w:rStyle w:val="CittChar"/>
          <w:lang w:eastAsia="en-US"/>
        </w:rPr>
        <w:t xml:space="preserve"> a long </w:t>
      </w:r>
      <w:proofErr w:type="spellStart"/>
      <w:r w:rsidR="00386DA7" w:rsidRPr="00E02883">
        <w:rPr>
          <w:rStyle w:val="CittChar"/>
          <w:lang w:eastAsia="en-US"/>
        </w:rPr>
        <w:t>task</w:t>
      </w:r>
      <w:proofErr w:type="spellEnd"/>
      <w:r w:rsidR="00386DA7" w:rsidRPr="00E02883">
        <w:rPr>
          <w:rStyle w:val="CittChar"/>
          <w:lang w:eastAsia="en-US"/>
        </w:rPr>
        <w:t xml:space="preserve">. </w:t>
      </w:r>
      <w:proofErr w:type="spellStart"/>
      <w:r w:rsidR="00386DA7" w:rsidRPr="00E02883">
        <w:rPr>
          <w:rStyle w:val="CittChar"/>
          <w:lang w:eastAsia="en-US"/>
        </w:rPr>
        <w:t>The</w:t>
      </w:r>
      <w:proofErr w:type="spellEnd"/>
      <w:r w:rsidR="00386DA7" w:rsidRPr="00E02883">
        <w:rPr>
          <w:rStyle w:val="CittChar"/>
          <w:lang w:eastAsia="en-US"/>
        </w:rPr>
        <w:t xml:space="preserve"> </w:t>
      </w:r>
      <w:proofErr w:type="spellStart"/>
      <w:r w:rsidR="00386DA7" w:rsidRPr="00E02883">
        <w:rPr>
          <w:rStyle w:val="CittChar"/>
          <w:lang w:eastAsia="en-US"/>
        </w:rPr>
        <w:t>amount</w:t>
      </w:r>
      <w:proofErr w:type="spellEnd"/>
      <w:r w:rsidR="00386DA7" w:rsidRPr="00E02883">
        <w:rPr>
          <w:rStyle w:val="CittChar"/>
          <w:lang w:eastAsia="en-US"/>
        </w:rPr>
        <w:t xml:space="preserve"> </w:t>
      </w:r>
      <w:proofErr w:type="spellStart"/>
      <w:r w:rsidR="00386DA7" w:rsidRPr="00E02883">
        <w:rPr>
          <w:rStyle w:val="CittChar"/>
          <w:lang w:eastAsia="en-US"/>
        </w:rPr>
        <w:t>of</w:t>
      </w:r>
      <w:proofErr w:type="spellEnd"/>
      <w:r w:rsidR="00386DA7" w:rsidRPr="00E02883">
        <w:rPr>
          <w:rStyle w:val="CittChar"/>
          <w:lang w:eastAsia="en-US"/>
        </w:rPr>
        <w:t xml:space="preserve"> </w:t>
      </w:r>
      <w:proofErr w:type="spellStart"/>
      <w:r w:rsidR="00386DA7" w:rsidRPr="00E02883">
        <w:rPr>
          <w:rStyle w:val="CittChar"/>
          <w:lang w:eastAsia="en-US"/>
        </w:rPr>
        <w:t>time</w:t>
      </w:r>
      <w:proofErr w:type="spellEnd"/>
      <w:r w:rsidR="00386DA7" w:rsidRPr="00E02883">
        <w:rPr>
          <w:rStyle w:val="CittChar"/>
          <w:lang w:eastAsia="en-US"/>
        </w:rPr>
        <w:t xml:space="preserve"> </w:t>
      </w:r>
      <w:proofErr w:type="spellStart"/>
      <w:r w:rsidR="00386DA7" w:rsidRPr="00E02883">
        <w:rPr>
          <w:rStyle w:val="CittChar"/>
          <w:lang w:eastAsia="en-US"/>
        </w:rPr>
        <w:t>after</w:t>
      </w:r>
      <w:proofErr w:type="spellEnd"/>
      <w:r w:rsidR="00386DA7" w:rsidRPr="00E02883">
        <w:rPr>
          <w:rStyle w:val="CittChar"/>
          <w:lang w:eastAsia="en-US"/>
        </w:rPr>
        <w:t xml:space="preserve"> 50 </w:t>
      </w:r>
      <w:proofErr w:type="spellStart"/>
      <w:r w:rsidR="00386DA7" w:rsidRPr="00E02883">
        <w:rPr>
          <w:rStyle w:val="CittChar"/>
          <w:lang w:eastAsia="en-US"/>
        </w:rPr>
        <w:t>ms</w:t>
      </w:r>
      <w:proofErr w:type="spellEnd"/>
      <w:r w:rsidR="00386DA7" w:rsidRPr="00E02883">
        <w:rPr>
          <w:rStyle w:val="CittChar"/>
          <w:lang w:eastAsia="en-US"/>
        </w:rPr>
        <w:t xml:space="preserve"> </w:t>
      </w:r>
      <w:proofErr w:type="spellStart"/>
      <w:r w:rsidR="00386DA7" w:rsidRPr="00E02883">
        <w:rPr>
          <w:rStyle w:val="CittChar"/>
          <w:lang w:eastAsia="en-US"/>
        </w:rPr>
        <w:t>is</w:t>
      </w:r>
      <w:proofErr w:type="spellEnd"/>
      <w:r w:rsidR="00386DA7" w:rsidRPr="00E02883">
        <w:rPr>
          <w:rStyle w:val="CittChar"/>
          <w:lang w:eastAsia="en-US"/>
        </w:rPr>
        <w:t xml:space="preserve"> </w:t>
      </w:r>
      <w:proofErr w:type="spellStart"/>
      <w:r w:rsidR="00386DA7" w:rsidRPr="00E02883">
        <w:rPr>
          <w:rStyle w:val="CittChar"/>
          <w:lang w:eastAsia="en-US"/>
        </w:rPr>
        <w:t>the</w:t>
      </w:r>
      <w:proofErr w:type="spellEnd"/>
      <w:r w:rsidR="00386DA7" w:rsidRPr="00E02883">
        <w:rPr>
          <w:rStyle w:val="CittChar"/>
          <w:lang w:eastAsia="en-US"/>
        </w:rPr>
        <w:t xml:space="preserve"> </w:t>
      </w:r>
      <w:proofErr w:type="spellStart"/>
      <w:r w:rsidR="00386DA7" w:rsidRPr="00E02883">
        <w:rPr>
          <w:rStyle w:val="CittChar"/>
          <w:lang w:eastAsia="en-US"/>
        </w:rPr>
        <w:t>blocking</w:t>
      </w:r>
      <w:proofErr w:type="spellEnd"/>
      <w:r w:rsidR="00386DA7" w:rsidRPr="00E02883">
        <w:rPr>
          <w:rStyle w:val="CittChar"/>
          <w:lang w:eastAsia="en-US"/>
        </w:rPr>
        <w:t xml:space="preserve"> </w:t>
      </w:r>
      <w:proofErr w:type="spellStart"/>
      <w:r w:rsidR="00386DA7" w:rsidRPr="00E02883">
        <w:rPr>
          <w:rStyle w:val="CittChar"/>
          <w:lang w:eastAsia="en-US"/>
        </w:rPr>
        <w:t>portion</w:t>
      </w:r>
      <w:proofErr w:type="spellEnd"/>
      <w:r w:rsidR="00386DA7" w:rsidRPr="00E02883">
        <w:rPr>
          <w:rStyle w:val="CittChar"/>
          <w:lang w:eastAsia="en-US"/>
        </w:rPr>
        <w:t xml:space="preserve">. </w:t>
      </w:r>
      <w:proofErr w:type="spellStart"/>
      <w:r w:rsidR="00386DA7" w:rsidRPr="00E02883">
        <w:rPr>
          <w:rStyle w:val="CittChar"/>
          <w:lang w:eastAsia="en-US"/>
        </w:rPr>
        <w:t>For</w:t>
      </w:r>
      <w:proofErr w:type="spellEnd"/>
      <w:r w:rsidR="00386DA7" w:rsidRPr="00E02883">
        <w:rPr>
          <w:rStyle w:val="CittChar"/>
          <w:lang w:eastAsia="en-US"/>
        </w:rPr>
        <w:t xml:space="preserve"> </w:t>
      </w:r>
      <w:proofErr w:type="spellStart"/>
      <w:r w:rsidR="00386DA7" w:rsidRPr="00E02883">
        <w:rPr>
          <w:rStyle w:val="CittChar"/>
          <w:lang w:eastAsia="en-US"/>
        </w:rPr>
        <w:t>example</w:t>
      </w:r>
      <w:proofErr w:type="spellEnd"/>
      <w:r w:rsidR="00386DA7" w:rsidRPr="00E02883">
        <w:rPr>
          <w:rStyle w:val="CittChar"/>
          <w:lang w:eastAsia="en-US"/>
        </w:rPr>
        <w:t xml:space="preserve">, </w:t>
      </w:r>
      <w:proofErr w:type="spellStart"/>
      <w:r w:rsidR="00386DA7" w:rsidRPr="00E02883">
        <w:rPr>
          <w:rStyle w:val="CittChar"/>
          <w:lang w:eastAsia="en-US"/>
        </w:rPr>
        <w:t>if</w:t>
      </w:r>
      <w:proofErr w:type="spellEnd"/>
      <w:r w:rsidR="00386DA7" w:rsidRPr="00E02883">
        <w:rPr>
          <w:rStyle w:val="CittChar"/>
          <w:lang w:eastAsia="en-US"/>
        </w:rPr>
        <w:t xml:space="preserve"> </w:t>
      </w:r>
      <w:proofErr w:type="spellStart"/>
      <w:r w:rsidR="00386DA7" w:rsidRPr="00E02883">
        <w:rPr>
          <w:rStyle w:val="CittChar"/>
          <w:lang w:eastAsia="en-US"/>
        </w:rPr>
        <w:t>Lighthouse</w:t>
      </w:r>
      <w:proofErr w:type="spellEnd"/>
      <w:r w:rsidR="00386DA7" w:rsidRPr="00E02883">
        <w:rPr>
          <w:rStyle w:val="CittChar"/>
          <w:lang w:eastAsia="en-US"/>
        </w:rPr>
        <w:t xml:space="preserve"> </w:t>
      </w:r>
      <w:proofErr w:type="spellStart"/>
      <w:r w:rsidR="00386DA7" w:rsidRPr="00E02883">
        <w:rPr>
          <w:rStyle w:val="CittChar"/>
          <w:lang w:eastAsia="en-US"/>
        </w:rPr>
        <w:t>detects</w:t>
      </w:r>
      <w:proofErr w:type="spellEnd"/>
      <w:r w:rsidR="00386DA7" w:rsidRPr="00E02883">
        <w:rPr>
          <w:rStyle w:val="CittChar"/>
          <w:lang w:eastAsia="en-US"/>
        </w:rPr>
        <w:t xml:space="preserve"> a 70 </w:t>
      </w:r>
      <w:proofErr w:type="spellStart"/>
      <w:r w:rsidR="00386DA7" w:rsidRPr="00E02883">
        <w:rPr>
          <w:rStyle w:val="CittChar"/>
          <w:lang w:eastAsia="en-US"/>
        </w:rPr>
        <w:t>ms</w:t>
      </w:r>
      <w:proofErr w:type="spellEnd"/>
      <w:r w:rsidR="00386DA7" w:rsidRPr="00E02883">
        <w:rPr>
          <w:rStyle w:val="CittChar"/>
          <w:lang w:eastAsia="en-US"/>
        </w:rPr>
        <w:t xml:space="preserve"> long </w:t>
      </w:r>
      <w:proofErr w:type="spellStart"/>
      <w:r w:rsidR="00386DA7" w:rsidRPr="00E02883">
        <w:rPr>
          <w:rStyle w:val="CittChar"/>
          <w:lang w:eastAsia="en-US"/>
        </w:rPr>
        <w:t>task</w:t>
      </w:r>
      <w:proofErr w:type="spellEnd"/>
      <w:r w:rsidR="00386DA7" w:rsidRPr="00E02883">
        <w:rPr>
          <w:rStyle w:val="CittChar"/>
          <w:lang w:eastAsia="en-US"/>
        </w:rPr>
        <w:t xml:space="preserve">, </w:t>
      </w:r>
      <w:proofErr w:type="spellStart"/>
      <w:r w:rsidR="00386DA7" w:rsidRPr="00E02883">
        <w:rPr>
          <w:rStyle w:val="CittChar"/>
          <w:lang w:eastAsia="en-US"/>
        </w:rPr>
        <w:t>the</w:t>
      </w:r>
      <w:proofErr w:type="spellEnd"/>
      <w:r w:rsidR="00386DA7" w:rsidRPr="00E02883">
        <w:rPr>
          <w:rStyle w:val="CittChar"/>
          <w:lang w:eastAsia="en-US"/>
        </w:rPr>
        <w:t xml:space="preserve"> </w:t>
      </w:r>
      <w:proofErr w:type="spellStart"/>
      <w:r w:rsidR="00386DA7" w:rsidRPr="00E02883">
        <w:rPr>
          <w:rStyle w:val="CittChar"/>
          <w:lang w:eastAsia="en-US"/>
        </w:rPr>
        <w:t>blocking</w:t>
      </w:r>
      <w:proofErr w:type="spellEnd"/>
      <w:r w:rsidR="00386DA7" w:rsidRPr="00E02883">
        <w:rPr>
          <w:rStyle w:val="CittChar"/>
          <w:lang w:eastAsia="en-US"/>
        </w:rPr>
        <w:t xml:space="preserve"> </w:t>
      </w:r>
      <w:proofErr w:type="spellStart"/>
      <w:r w:rsidR="00386DA7" w:rsidRPr="00E02883">
        <w:rPr>
          <w:rStyle w:val="CittChar"/>
          <w:lang w:eastAsia="en-US"/>
        </w:rPr>
        <w:t>portion</w:t>
      </w:r>
      <w:proofErr w:type="spellEnd"/>
      <w:r w:rsidR="00386DA7" w:rsidRPr="00E02883">
        <w:rPr>
          <w:rStyle w:val="CittChar"/>
          <w:lang w:eastAsia="en-US"/>
        </w:rPr>
        <w:t xml:space="preserve"> </w:t>
      </w:r>
      <w:proofErr w:type="spellStart"/>
      <w:r w:rsidR="00386DA7" w:rsidRPr="00E02883">
        <w:rPr>
          <w:rStyle w:val="CittChar"/>
          <w:lang w:eastAsia="en-US"/>
        </w:rPr>
        <w:t>would</w:t>
      </w:r>
      <w:proofErr w:type="spellEnd"/>
      <w:r w:rsidR="00386DA7" w:rsidRPr="00E02883">
        <w:rPr>
          <w:rStyle w:val="CittChar"/>
          <w:lang w:eastAsia="en-US"/>
        </w:rPr>
        <w:t xml:space="preserve"> </w:t>
      </w:r>
      <w:proofErr w:type="spellStart"/>
      <w:r w:rsidR="00386DA7" w:rsidRPr="00E02883">
        <w:rPr>
          <w:rStyle w:val="CittChar"/>
          <w:lang w:eastAsia="en-US"/>
        </w:rPr>
        <w:t>be</w:t>
      </w:r>
      <w:proofErr w:type="spellEnd"/>
      <w:r w:rsidR="00386DA7" w:rsidRPr="00E02883">
        <w:rPr>
          <w:rStyle w:val="CittChar"/>
          <w:lang w:eastAsia="en-US"/>
        </w:rPr>
        <w:t xml:space="preserve"> 20 </w:t>
      </w:r>
      <w:proofErr w:type="spellStart"/>
      <w:r w:rsidR="00386DA7" w:rsidRPr="00E02883">
        <w:rPr>
          <w:rStyle w:val="CittChar"/>
          <w:lang w:eastAsia="en-US"/>
        </w:rPr>
        <w:t>ms</w:t>
      </w:r>
      <w:proofErr w:type="spellEnd"/>
      <w:r w:rsidR="00386DA7" w:rsidRPr="00E02883">
        <w:rPr>
          <w:rStyle w:val="CittChar"/>
          <w:lang w:eastAsia="en-US"/>
        </w:rPr>
        <w:t>.</w:t>
      </w:r>
      <w:r w:rsidRPr="00E02883">
        <w:rPr>
          <w:rStyle w:val="CittChar"/>
        </w:rPr>
        <w:t>“</w:t>
      </w:r>
      <w:r>
        <w:rPr>
          <w:lang w:eastAsia="en-US"/>
        </w:rPr>
        <w:t xml:space="preserve"> </w:t>
      </w:r>
      <w:r w:rsidR="00E02883">
        <w:rPr>
          <w:lang w:eastAsia="en-US"/>
        </w:rPr>
        <w:fldChar w:fldCharType="begin"/>
      </w:r>
      <w:r w:rsidR="00E02883">
        <w:rPr>
          <w:lang w:eastAsia="en-US"/>
        </w:rPr>
        <w:instrText xml:space="preserve"> ADDIN ZOTERO_ITEM CSL_CITATION {"citationID":"PfJonU8X","properties":{"formattedCitation":"(Google LLC, 2019c)","plainCitation":"(Google LLC, 2019c)","noteIndex":0},"citationItems":[{"id":113,"uris":["http://zotero.org/users/local/drXuekKW/items/MK7JWSGZ"],"uri":["http://zotero.org/users/local/drXuekKW/items/MK7JWSGZ"],"itemData":{"id":113,"type":"webpage","abstract":"Learn about Lighthouse's Total Blocking Time metric and how to measure and optimize it.","container-title":"web.dev","language":"en","title":"Total Blocking Time","URL":"https://web.dev/lighthouse-total-blocking-time/","author":[{"family":"Google LLC","given":""}],"accessed":{"date-parts":[["2021",3,13]]},"issued":{"date-parts":[["2019",10,9]]}}}],"schema":"https://github.com/citation-style-language/schema/raw/master/csl-citation.json"} </w:instrText>
      </w:r>
      <w:r w:rsidR="00E02883">
        <w:rPr>
          <w:lang w:eastAsia="en-US"/>
        </w:rPr>
        <w:fldChar w:fldCharType="separate"/>
      </w:r>
      <w:r w:rsidR="00E02883">
        <w:rPr>
          <w:noProof/>
          <w:lang w:eastAsia="en-US"/>
        </w:rPr>
        <w:t>(Google LLC, 2019c)</w:t>
      </w:r>
      <w:r w:rsidR="00E02883">
        <w:rPr>
          <w:lang w:eastAsia="en-US"/>
        </w:rPr>
        <w:fldChar w:fldCharType="end"/>
      </w:r>
    </w:p>
    <w:p w14:paraId="20E543F4" w14:textId="449343CE" w:rsidR="00332B0A" w:rsidRPr="002C6103" w:rsidRDefault="0086749C" w:rsidP="002C6103">
      <w:pPr>
        <w:rPr>
          <w:lang w:eastAsia="en-US"/>
        </w:rPr>
      </w:pPr>
      <w:r>
        <w:rPr>
          <w:lang w:eastAsia="en-US"/>
        </w:rPr>
        <w:t xml:space="preserve">Tato metrika odpovídá na otázku </w:t>
      </w:r>
      <w:r w:rsidRPr="0086749C">
        <w:rPr>
          <w:lang w:eastAsia="en-US"/>
        </w:rPr>
        <w:t xml:space="preserve">„Jak moc špatně napsaný </w:t>
      </w:r>
      <w:proofErr w:type="spellStart"/>
      <w:r w:rsidRPr="0086749C">
        <w:rPr>
          <w:lang w:eastAsia="en-US"/>
        </w:rPr>
        <w:t>JavaScript</w:t>
      </w:r>
      <w:proofErr w:type="spellEnd"/>
      <w:r w:rsidRPr="0086749C">
        <w:rPr>
          <w:lang w:eastAsia="en-US"/>
        </w:rPr>
        <w:t xml:space="preserve"> na stránce je?“</w:t>
      </w:r>
      <w:r>
        <w:rPr>
          <w:lang w:eastAsia="en-US"/>
        </w:rPr>
        <w:t>. Na tuto otázku již</w:t>
      </w:r>
      <w:r w:rsidR="007F48AE">
        <w:rPr>
          <w:lang w:eastAsia="en-US"/>
        </w:rPr>
        <w:t xml:space="preserve"> z výše zmíněných metrik</w:t>
      </w:r>
      <w:r>
        <w:rPr>
          <w:lang w:eastAsia="en-US"/>
        </w:rPr>
        <w:t xml:space="preserve"> </w:t>
      </w:r>
      <w:r w:rsidR="00CC2CA3">
        <w:rPr>
          <w:lang w:eastAsia="en-US"/>
        </w:rPr>
        <w:t>snaží odpovídat</w:t>
      </w:r>
      <w:r>
        <w:rPr>
          <w:lang w:eastAsia="en-US"/>
        </w:rPr>
        <w:t xml:space="preserve"> TTI a FID.</w:t>
      </w:r>
      <w:r w:rsidR="00D34DE0">
        <w:rPr>
          <w:lang w:eastAsia="en-US"/>
        </w:rPr>
        <w:t xml:space="preserve"> Na rozdíl od FID </w:t>
      </w:r>
      <w:r w:rsidR="00A1172B">
        <w:rPr>
          <w:lang w:eastAsia="en-US"/>
        </w:rPr>
        <w:t xml:space="preserve">lze </w:t>
      </w:r>
      <w:r w:rsidR="00B74843">
        <w:rPr>
          <w:lang w:eastAsia="en-US"/>
        </w:rPr>
        <w:t xml:space="preserve">ale </w:t>
      </w:r>
      <w:r w:rsidR="00A1172B">
        <w:rPr>
          <w:lang w:eastAsia="en-US"/>
        </w:rPr>
        <w:t xml:space="preserve">tuto metriku měřit </w:t>
      </w:r>
      <w:r w:rsidR="004C199B">
        <w:rPr>
          <w:lang w:eastAsia="en-US"/>
        </w:rPr>
        <w:t xml:space="preserve">synteticky. </w:t>
      </w:r>
      <w:r w:rsidR="00B74843">
        <w:rPr>
          <w:lang w:eastAsia="en-US"/>
        </w:rPr>
        <w:t>A oproti</w:t>
      </w:r>
      <w:r w:rsidR="00605445">
        <w:rPr>
          <w:lang w:eastAsia="en-US"/>
        </w:rPr>
        <w:t xml:space="preserve"> TTI se do této metriky nepromítá čas odpovědi serveru (TTFB),</w:t>
      </w:r>
      <w:r w:rsidR="00B74843">
        <w:rPr>
          <w:lang w:eastAsia="en-US"/>
        </w:rPr>
        <w:t xml:space="preserve"> a jiných vlivů</w:t>
      </w:r>
      <w:r w:rsidR="00CC2CA3">
        <w:rPr>
          <w:lang w:eastAsia="en-US"/>
        </w:rPr>
        <w:t>.</w:t>
      </w:r>
      <w:r w:rsidR="00CA3C60">
        <w:rPr>
          <w:lang w:eastAsia="en-US"/>
        </w:rPr>
        <w:t xml:space="preserve"> </w:t>
      </w:r>
      <w:r w:rsidR="003F2D2D">
        <w:rPr>
          <w:lang w:eastAsia="en-US"/>
        </w:rPr>
        <w:fldChar w:fldCharType="begin"/>
      </w:r>
      <w:r w:rsidR="00B73063">
        <w:rPr>
          <w:lang w:eastAsia="en-US"/>
        </w:rPr>
        <w:instrText xml:space="preserve"> ADDIN ZOTERO_ITEM CSL_CITATION {"citationID":"FKj36NUz","properties":{"formattedCitation":"(Mich\\uc0\\u225{}lek, 2020d)","plainCitation":"(Michálek, 2020d)","noteIndex":0},"citationItems":[{"id":115,"uris":["http://zotero.org/users/local/drXuekKW/items/DRLFB9K7"],"uri":["http://zotero.org/users/local/drXuekKW/items/DRLFB9K7"],"itemData":{"id":115,"type":"webpage","abstract":"Když zlobí jen Pepíček, neměla by být po škole celá třída, že ano? A přesně tenhle rozdíl mezi TBT a starší metrikou TTI, Time To Interactive, rozebíráme v textu.","container-title":"Vzhůru dolů","language":"cs","title":"Metrika Total Blocking Time (TBT), zaměřeno na pomalý JavaScript","URL":"https://www.vzhurudolu.cz/prirucka/metrika-tbt","author":[{"family":"Michálek","given":"Martin"}],"accessed":{"date-parts":[["2021",3,13]]},"issued":{"date-parts":[["2020"]],"season":"10"}}}],"schema":"https://github.com/citation-style-language/schema/raw/master/csl-citation.json"} </w:instrText>
      </w:r>
      <w:r w:rsidR="003F2D2D">
        <w:rPr>
          <w:lang w:eastAsia="en-US"/>
        </w:rPr>
        <w:fldChar w:fldCharType="separate"/>
      </w:r>
      <w:r w:rsidR="00B73063" w:rsidRPr="00B73063">
        <w:t xml:space="preserve">(Michálek, </w:t>
      </w:r>
      <w:proofErr w:type="gramStart"/>
      <w:r w:rsidR="00B73063" w:rsidRPr="00B73063">
        <w:t>2020d</w:t>
      </w:r>
      <w:proofErr w:type="gramEnd"/>
      <w:r w:rsidR="00B73063" w:rsidRPr="00B73063">
        <w:t>)</w:t>
      </w:r>
      <w:r w:rsidR="003F2D2D">
        <w:rPr>
          <w:lang w:eastAsia="en-US"/>
        </w:rPr>
        <w:fldChar w:fldCharType="end"/>
      </w:r>
    </w:p>
    <w:p w14:paraId="7F45C6F2" w14:textId="5A91F1D9" w:rsidR="00A56F79" w:rsidRDefault="00A56F79" w:rsidP="006101BE">
      <w:pPr>
        <w:pStyle w:val="Nadpis3"/>
      </w:pPr>
      <w:bookmarkStart w:id="87" w:name="_Toc69471812"/>
      <w:proofErr w:type="spellStart"/>
      <w:r w:rsidRPr="00A56F79">
        <w:t>Cumulative</w:t>
      </w:r>
      <w:proofErr w:type="spellEnd"/>
      <w:r w:rsidRPr="00A56F79">
        <w:t xml:space="preserve"> Layout Shift (CLS)</w:t>
      </w:r>
      <w:bookmarkEnd w:id="87"/>
    </w:p>
    <w:p w14:paraId="0230EB7E" w14:textId="04A10C6F" w:rsidR="00CA3C60" w:rsidRDefault="00A35198" w:rsidP="007D4371">
      <w:pPr>
        <w:rPr>
          <w:lang w:eastAsia="en-US"/>
        </w:rPr>
      </w:pPr>
      <w:r w:rsidRPr="00F241C9">
        <w:rPr>
          <w:rStyle w:val="CittChar"/>
        </w:rPr>
        <w:t>„</w:t>
      </w:r>
      <w:r w:rsidR="007D4371" w:rsidRPr="00F241C9">
        <w:rPr>
          <w:rStyle w:val="CittChar"/>
          <w:lang w:eastAsia="en-US"/>
        </w:rPr>
        <w:t xml:space="preserve">CLS </w:t>
      </w:r>
      <w:proofErr w:type="spellStart"/>
      <w:r w:rsidR="007D4371" w:rsidRPr="00F241C9">
        <w:rPr>
          <w:rStyle w:val="CittChar"/>
          <w:lang w:eastAsia="en-US"/>
        </w:rPr>
        <w:t>measures</w:t>
      </w:r>
      <w:proofErr w:type="spellEnd"/>
      <w:r w:rsidR="007D4371" w:rsidRPr="00F241C9">
        <w:rPr>
          <w:rStyle w:val="CittChar"/>
          <w:lang w:eastAsia="en-US"/>
        </w:rPr>
        <w:t xml:space="preserve"> </w:t>
      </w:r>
      <w:proofErr w:type="spellStart"/>
      <w:r w:rsidR="007D4371" w:rsidRPr="00F241C9">
        <w:rPr>
          <w:rStyle w:val="CittChar"/>
          <w:lang w:eastAsia="en-US"/>
        </w:rPr>
        <w:t>the</w:t>
      </w:r>
      <w:proofErr w:type="spellEnd"/>
      <w:r w:rsidR="007D4371" w:rsidRPr="00F241C9">
        <w:rPr>
          <w:rStyle w:val="CittChar"/>
          <w:lang w:eastAsia="en-US"/>
        </w:rPr>
        <w:t xml:space="preserve"> sum </w:t>
      </w:r>
      <w:proofErr w:type="spellStart"/>
      <w:r w:rsidR="007D4371" w:rsidRPr="00F241C9">
        <w:rPr>
          <w:rStyle w:val="CittChar"/>
          <w:lang w:eastAsia="en-US"/>
        </w:rPr>
        <w:t>total</w:t>
      </w:r>
      <w:proofErr w:type="spellEnd"/>
      <w:r w:rsidR="007D4371" w:rsidRPr="00F241C9">
        <w:rPr>
          <w:rStyle w:val="CittChar"/>
          <w:lang w:eastAsia="en-US"/>
        </w:rPr>
        <w:t xml:space="preserve"> </w:t>
      </w:r>
      <w:proofErr w:type="spellStart"/>
      <w:r w:rsidR="007D4371" w:rsidRPr="00F241C9">
        <w:rPr>
          <w:rStyle w:val="CittChar"/>
          <w:lang w:eastAsia="en-US"/>
        </w:rPr>
        <w:t>of</w:t>
      </w:r>
      <w:proofErr w:type="spellEnd"/>
      <w:r w:rsidR="007D4371" w:rsidRPr="00F241C9">
        <w:rPr>
          <w:rStyle w:val="CittChar"/>
          <w:lang w:eastAsia="en-US"/>
        </w:rPr>
        <w:t xml:space="preserve"> </w:t>
      </w:r>
      <w:proofErr w:type="spellStart"/>
      <w:r w:rsidR="007D4371" w:rsidRPr="00F241C9">
        <w:rPr>
          <w:rStyle w:val="CittChar"/>
          <w:lang w:eastAsia="en-US"/>
        </w:rPr>
        <w:t>all</w:t>
      </w:r>
      <w:proofErr w:type="spellEnd"/>
      <w:r w:rsidR="007D4371" w:rsidRPr="00F241C9">
        <w:rPr>
          <w:rStyle w:val="CittChar"/>
          <w:lang w:eastAsia="en-US"/>
        </w:rPr>
        <w:t xml:space="preserve"> </w:t>
      </w:r>
      <w:proofErr w:type="spellStart"/>
      <w:r w:rsidR="007D4371" w:rsidRPr="00F241C9">
        <w:rPr>
          <w:rStyle w:val="CittChar"/>
          <w:lang w:eastAsia="en-US"/>
        </w:rPr>
        <w:t>individual</w:t>
      </w:r>
      <w:proofErr w:type="spellEnd"/>
      <w:r w:rsidR="007D4371" w:rsidRPr="00F241C9">
        <w:rPr>
          <w:rStyle w:val="CittChar"/>
          <w:lang w:eastAsia="en-US"/>
        </w:rPr>
        <w:t xml:space="preserve"> layout shift </w:t>
      </w:r>
      <w:proofErr w:type="spellStart"/>
      <w:r w:rsidR="007D4371" w:rsidRPr="00F241C9">
        <w:rPr>
          <w:rStyle w:val="CittChar"/>
          <w:lang w:eastAsia="en-US"/>
        </w:rPr>
        <w:t>scores</w:t>
      </w:r>
      <w:proofErr w:type="spellEnd"/>
      <w:r w:rsidR="007D4371" w:rsidRPr="00F241C9">
        <w:rPr>
          <w:rStyle w:val="CittChar"/>
          <w:lang w:eastAsia="en-US"/>
        </w:rPr>
        <w:t xml:space="preserve"> </w:t>
      </w:r>
      <w:proofErr w:type="spellStart"/>
      <w:r w:rsidR="007D4371" w:rsidRPr="00F241C9">
        <w:rPr>
          <w:rStyle w:val="CittChar"/>
          <w:lang w:eastAsia="en-US"/>
        </w:rPr>
        <w:t>for</w:t>
      </w:r>
      <w:proofErr w:type="spellEnd"/>
      <w:r w:rsidR="007D4371" w:rsidRPr="00F241C9">
        <w:rPr>
          <w:rStyle w:val="CittChar"/>
          <w:lang w:eastAsia="en-US"/>
        </w:rPr>
        <w:t xml:space="preserve"> </w:t>
      </w:r>
      <w:proofErr w:type="spellStart"/>
      <w:r w:rsidR="007D4371" w:rsidRPr="00F241C9">
        <w:rPr>
          <w:rStyle w:val="CittChar"/>
          <w:lang w:eastAsia="en-US"/>
        </w:rPr>
        <w:t>every</w:t>
      </w:r>
      <w:proofErr w:type="spellEnd"/>
      <w:r w:rsidR="007D4371" w:rsidRPr="00F241C9">
        <w:rPr>
          <w:rStyle w:val="CittChar"/>
          <w:lang w:eastAsia="en-US"/>
        </w:rPr>
        <w:t xml:space="preserve"> </w:t>
      </w:r>
      <w:proofErr w:type="spellStart"/>
      <w:r w:rsidR="007D4371" w:rsidRPr="00F241C9">
        <w:rPr>
          <w:rStyle w:val="CittChar"/>
          <w:lang w:eastAsia="en-US"/>
        </w:rPr>
        <w:t>unexpected</w:t>
      </w:r>
      <w:proofErr w:type="spellEnd"/>
      <w:r w:rsidR="007D4371" w:rsidRPr="00F241C9">
        <w:rPr>
          <w:rStyle w:val="CittChar"/>
          <w:lang w:eastAsia="en-US"/>
        </w:rPr>
        <w:t xml:space="preserve"> layout shift </w:t>
      </w:r>
      <w:proofErr w:type="spellStart"/>
      <w:r w:rsidR="007D4371" w:rsidRPr="00F241C9">
        <w:rPr>
          <w:rStyle w:val="CittChar"/>
          <w:lang w:eastAsia="en-US"/>
        </w:rPr>
        <w:t>that</w:t>
      </w:r>
      <w:proofErr w:type="spellEnd"/>
      <w:r w:rsidR="007D4371" w:rsidRPr="00F241C9">
        <w:rPr>
          <w:rStyle w:val="CittChar"/>
          <w:lang w:eastAsia="en-US"/>
        </w:rPr>
        <w:t xml:space="preserve"> </w:t>
      </w:r>
      <w:proofErr w:type="spellStart"/>
      <w:r w:rsidR="007D4371" w:rsidRPr="00F241C9">
        <w:rPr>
          <w:rStyle w:val="CittChar"/>
          <w:lang w:eastAsia="en-US"/>
        </w:rPr>
        <w:t>occurs</w:t>
      </w:r>
      <w:proofErr w:type="spellEnd"/>
      <w:r w:rsidR="007D4371" w:rsidRPr="00F241C9">
        <w:rPr>
          <w:rStyle w:val="CittChar"/>
          <w:lang w:eastAsia="en-US"/>
        </w:rPr>
        <w:t xml:space="preserve"> </w:t>
      </w:r>
      <w:proofErr w:type="spellStart"/>
      <w:r w:rsidR="007D4371" w:rsidRPr="00F241C9">
        <w:rPr>
          <w:rStyle w:val="CittChar"/>
          <w:lang w:eastAsia="en-US"/>
        </w:rPr>
        <w:t>during</w:t>
      </w:r>
      <w:proofErr w:type="spellEnd"/>
      <w:r w:rsidR="007D4371" w:rsidRPr="00F241C9">
        <w:rPr>
          <w:rStyle w:val="CittChar"/>
          <w:lang w:eastAsia="en-US"/>
        </w:rPr>
        <w:t xml:space="preserve"> </w:t>
      </w:r>
      <w:proofErr w:type="spellStart"/>
      <w:r w:rsidR="007D4371" w:rsidRPr="00F241C9">
        <w:rPr>
          <w:rStyle w:val="CittChar"/>
          <w:lang w:eastAsia="en-US"/>
        </w:rPr>
        <w:t>the</w:t>
      </w:r>
      <w:proofErr w:type="spellEnd"/>
      <w:r w:rsidR="007D4371" w:rsidRPr="00F241C9">
        <w:rPr>
          <w:rStyle w:val="CittChar"/>
          <w:lang w:eastAsia="en-US"/>
        </w:rPr>
        <w:t xml:space="preserve"> </w:t>
      </w:r>
      <w:proofErr w:type="spellStart"/>
      <w:r w:rsidR="007D4371" w:rsidRPr="00F241C9">
        <w:rPr>
          <w:rStyle w:val="CittChar"/>
          <w:lang w:eastAsia="en-US"/>
        </w:rPr>
        <w:t>entire</w:t>
      </w:r>
      <w:proofErr w:type="spellEnd"/>
      <w:r w:rsidR="007D4371" w:rsidRPr="00F241C9">
        <w:rPr>
          <w:rStyle w:val="CittChar"/>
          <w:lang w:eastAsia="en-US"/>
        </w:rPr>
        <w:t xml:space="preserve"> </w:t>
      </w:r>
      <w:proofErr w:type="spellStart"/>
      <w:r w:rsidR="007D4371" w:rsidRPr="00F241C9">
        <w:rPr>
          <w:rStyle w:val="CittChar"/>
          <w:lang w:eastAsia="en-US"/>
        </w:rPr>
        <w:t>lifespan</w:t>
      </w:r>
      <w:proofErr w:type="spellEnd"/>
      <w:r w:rsidR="007D4371" w:rsidRPr="00F241C9">
        <w:rPr>
          <w:rStyle w:val="CittChar"/>
          <w:lang w:eastAsia="en-US"/>
        </w:rPr>
        <w:t xml:space="preserve"> </w:t>
      </w:r>
      <w:proofErr w:type="spellStart"/>
      <w:r w:rsidR="007D4371" w:rsidRPr="00F241C9">
        <w:rPr>
          <w:rStyle w:val="CittChar"/>
          <w:lang w:eastAsia="en-US"/>
        </w:rPr>
        <w:t>of</w:t>
      </w:r>
      <w:proofErr w:type="spellEnd"/>
      <w:r w:rsidR="007D4371" w:rsidRPr="00F241C9">
        <w:rPr>
          <w:rStyle w:val="CittChar"/>
          <w:lang w:eastAsia="en-US"/>
        </w:rPr>
        <w:t xml:space="preserve"> </w:t>
      </w:r>
      <w:proofErr w:type="spellStart"/>
      <w:r w:rsidR="007D4371" w:rsidRPr="00F241C9">
        <w:rPr>
          <w:rStyle w:val="CittChar"/>
          <w:lang w:eastAsia="en-US"/>
        </w:rPr>
        <w:t>the</w:t>
      </w:r>
      <w:proofErr w:type="spellEnd"/>
      <w:r w:rsidR="007D4371" w:rsidRPr="00F241C9">
        <w:rPr>
          <w:rStyle w:val="CittChar"/>
          <w:lang w:eastAsia="en-US"/>
        </w:rPr>
        <w:t xml:space="preserve"> </w:t>
      </w:r>
      <w:proofErr w:type="spellStart"/>
      <w:r w:rsidR="007D4371" w:rsidRPr="00F241C9">
        <w:rPr>
          <w:rStyle w:val="CittChar"/>
          <w:lang w:eastAsia="en-US"/>
        </w:rPr>
        <w:t>page</w:t>
      </w:r>
      <w:proofErr w:type="spellEnd"/>
      <w:r w:rsidR="007D4371" w:rsidRPr="00F241C9">
        <w:rPr>
          <w:rStyle w:val="CittChar"/>
          <w:lang w:eastAsia="en-US"/>
        </w:rPr>
        <w:t>.</w:t>
      </w:r>
      <w:r w:rsidR="00826BF2" w:rsidRPr="00F241C9">
        <w:rPr>
          <w:rStyle w:val="CittChar"/>
        </w:rPr>
        <w:t xml:space="preserve"> </w:t>
      </w:r>
      <w:r w:rsidR="007D4371" w:rsidRPr="00F241C9">
        <w:rPr>
          <w:rStyle w:val="CittChar"/>
          <w:lang w:eastAsia="en-US"/>
        </w:rPr>
        <w:t xml:space="preserve">A layout shift </w:t>
      </w:r>
      <w:proofErr w:type="spellStart"/>
      <w:r w:rsidR="007D4371" w:rsidRPr="00F241C9">
        <w:rPr>
          <w:rStyle w:val="CittChar"/>
          <w:lang w:eastAsia="en-US"/>
        </w:rPr>
        <w:t>occurs</w:t>
      </w:r>
      <w:proofErr w:type="spellEnd"/>
      <w:r w:rsidR="007D4371" w:rsidRPr="00F241C9">
        <w:rPr>
          <w:rStyle w:val="CittChar"/>
          <w:lang w:eastAsia="en-US"/>
        </w:rPr>
        <w:t xml:space="preserve"> </w:t>
      </w:r>
      <w:proofErr w:type="spellStart"/>
      <w:r w:rsidR="007D4371" w:rsidRPr="00F241C9">
        <w:rPr>
          <w:rStyle w:val="CittChar"/>
          <w:lang w:eastAsia="en-US"/>
        </w:rPr>
        <w:t>any</w:t>
      </w:r>
      <w:proofErr w:type="spellEnd"/>
      <w:r w:rsidR="007D4371" w:rsidRPr="00F241C9">
        <w:rPr>
          <w:rStyle w:val="CittChar"/>
          <w:lang w:eastAsia="en-US"/>
        </w:rPr>
        <w:t xml:space="preserve"> </w:t>
      </w:r>
      <w:proofErr w:type="spellStart"/>
      <w:r w:rsidR="007D4371" w:rsidRPr="00F241C9">
        <w:rPr>
          <w:rStyle w:val="CittChar"/>
          <w:lang w:eastAsia="en-US"/>
        </w:rPr>
        <w:t>time</w:t>
      </w:r>
      <w:proofErr w:type="spellEnd"/>
      <w:r w:rsidR="007D4371" w:rsidRPr="00F241C9">
        <w:rPr>
          <w:rStyle w:val="CittChar"/>
          <w:lang w:eastAsia="en-US"/>
        </w:rPr>
        <w:t xml:space="preserve"> a </w:t>
      </w:r>
      <w:proofErr w:type="spellStart"/>
      <w:r w:rsidR="007D4371" w:rsidRPr="00F241C9">
        <w:rPr>
          <w:rStyle w:val="CittChar"/>
          <w:lang w:eastAsia="en-US"/>
        </w:rPr>
        <w:t>visible</w:t>
      </w:r>
      <w:proofErr w:type="spellEnd"/>
      <w:r w:rsidR="007D4371" w:rsidRPr="00F241C9">
        <w:rPr>
          <w:rStyle w:val="CittChar"/>
          <w:lang w:eastAsia="en-US"/>
        </w:rPr>
        <w:t xml:space="preserve"> element </w:t>
      </w:r>
      <w:proofErr w:type="spellStart"/>
      <w:r w:rsidR="007D4371" w:rsidRPr="00F241C9">
        <w:rPr>
          <w:rStyle w:val="CittChar"/>
          <w:lang w:eastAsia="en-US"/>
        </w:rPr>
        <w:t>changes</w:t>
      </w:r>
      <w:proofErr w:type="spellEnd"/>
      <w:r w:rsidR="007D4371" w:rsidRPr="00F241C9">
        <w:rPr>
          <w:rStyle w:val="CittChar"/>
          <w:lang w:eastAsia="en-US"/>
        </w:rPr>
        <w:t xml:space="preserve"> </w:t>
      </w:r>
      <w:proofErr w:type="spellStart"/>
      <w:r w:rsidR="007D4371" w:rsidRPr="00F241C9">
        <w:rPr>
          <w:rStyle w:val="CittChar"/>
          <w:lang w:eastAsia="en-US"/>
        </w:rPr>
        <w:t>its</w:t>
      </w:r>
      <w:proofErr w:type="spellEnd"/>
      <w:r w:rsidR="007D4371" w:rsidRPr="00F241C9">
        <w:rPr>
          <w:rStyle w:val="CittChar"/>
          <w:lang w:eastAsia="en-US"/>
        </w:rPr>
        <w:t xml:space="preserve"> </w:t>
      </w:r>
      <w:proofErr w:type="spellStart"/>
      <w:r w:rsidR="007D4371" w:rsidRPr="00F241C9">
        <w:rPr>
          <w:rStyle w:val="CittChar"/>
          <w:lang w:eastAsia="en-US"/>
        </w:rPr>
        <w:t>position</w:t>
      </w:r>
      <w:proofErr w:type="spellEnd"/>
      <w:r w:rsidR="007D4371" w:rsidRPr="00F241C9">
        <w:rPr>
          <w:rStyle w:val="CittChar"/>
          <w:lang w:eastAsia="en-US"/>
        </w:rPr>
        <w:t xml:space="preserve"> </w:t>
      </w:r>
      <w:proofErr w:type="spellStart"/>
      <w:r w:rsidR="007D4371" w:rsidRPr="00F241C9">
        <w:rPr>
          <w:rStyle w:val="CittChar"/>
          <w:lang w:eastAsia="en-US"/>
        </w:rPr>
        <w:t>from</w:t>
      </w:r>
      <w:proofErr w:type="spellEnd"/>
      <w:r w:rsidR="007D4371" w:rsidRPr="00F241C9">
        <w:rPr>
          <w:rStyle w:val="CittChar"/>
          <w:lang w:eastAsia="en-US"/>
        </w:rPr>
        <w:t xml:space="preserve"> </w:t>
      </w:r>
      <w:proofErr w:type="spellStart"/>
      <w:r w:rsidR="007D4371" w:rsidRPr="00F241C9">
        <w:rPr>
          <w:rStyle w:val="CittChar"/>
          <w:lang w:eastAsia="en-US"/>
        </w:rPr>
        <w:t>one</w:t>
      </w:r>
      <w:proofErr w:type="spellEnd"/>
      <w:r w:rsidR="007D4371" w:rsidRPr="00F241C9">
        <w:rPr>
          <w:rStyle w:val="CittChar"/>
          <w:lang w:eastAsia="en-US"/>
        </w:rPr>
        <w:t xml:space="preserve"> </w:t>
      </w:r>
      <w:proofErr w:type="spellStart"/>
      <w:r w:rsidR="007D4371" w:rsidRPr="00F241C9">
        <w:rPr>
          <w:rStyle w:val="CittChar"/>
          <w:lang w:eastAsia="en-US"/>
        </w:rPr>
        <w:t>rendered</w:t>
      </w:r>
      <w:proofErr w:type="spellEnd"/>
      <w:r w:rsidR="007D4371" w:rsidRPr="00F241C9">
        <w:rPr>
          <w:rStyle w:val="CittChar"/>
          <w:lang w:eastAsia="en-US"/>
        </w:rPr>
        <w:t xml:space="preserve"> </w:t>
      </w:r>
      <w:proofErr w:type="spellStart"/>
      <w:r w:rsidR="007D4371" w:rsidRPr="00F241C9">
        <w:rPr>
          <w:rStyle w:val="CittChar"/>
          <w:lang w:eastAsia="en-US"/>
        </w:rPr>
        <w:t>frame</w:t>
      </w:r>
      <w:proofErr w:type="spellEnd"/>
      <w:r w:rsidR="007D4371" w:rsidRPr="00F241C9">
        <w:rPr>
          <w:rStyle w:val="CittChar"/>
          <w:lang w:eastAsia="en-US"/>
        </w:rPr>
        <w:t xml:space="preserve"> to </w:t>
      </w:r>
      <w:proofErr w:type="spellStart"/>
      <w:r w:rsidR="007D4371" w:rsidRPr="00F241C9">
        <w:rPr>
          <w:rStyle w:val="CittChar"/>
          <w:lang w:eastAsia="en-US"/>
        </w:rPr>
        <w:t>the</w:t>
      </w:r>
      <w:proofErr w:type="spellEnd"/>
      <w:r w:rsidR="007D4371" w:rsidRPr="00F241C9">
        <w:rPr>
          <w:rStyle w:val="CittChar"/>
          <w:lang w:eastAsia="en-US"/>
        </w:rPr>
        <w:t xml:space="preserve"> </w:t>
      </w:r>
      <w:proofErr w:type="spellStart"/>
      <w:r w:rsidR="007D4371" w:rsidRPr="00F241C9">
        <w:rPr>
          <w:rStyle w:val="CittChar"/>
          <w:lang w:eastAsia="en-US"/>
        </w:rPr>
        <w:t>next</w:t>
      </w:r>
      <w:proofErr w:type="spellEnd"/>
      <w:r w:rsidR="007D4371" w:rsidRPr="00F241C9">
        <w:rPr>
          <w:rStyle w:val="CittChar"/>
          <w:lang w:eastAsia="en-US"/>
        </w:rPr>
        <w:t>.</w:t>
      </w:r>
      <w:r w:rsidRPr="00F241C9">
        <w:rPr>
          <w:rStyle w:val="CittChar"/>
        </w:rPr>
        <w:t>“</w:t>
      </w:r>
      <w:r w:rsidR="00112E4F">
        <w:rPr>
          <w:lang w:eastAsia="en-US"/>
        </w:rPr>
        <w:t xml:space="preserve"> </w:t>
      </w:r>
      <w:r w:rsidR="00D92F7F">
        <w:rPr>
          <w:lang w:eastAsia="en-US"/>
        </w:rPr>
        <w:fldChar w:fldCharType="begin"/>
      </w:r>
      <w:r w:rsidR="00D92F7F">
        <w:rPr>
          <w:lang w:eastAsia="en-US"/>
        </w:rPr>
        <w:instrText xml:space="preserve"> ADDIN ZOTERO_ITEM CSL_CITATION {"citationID":"tVN9gdrV","properties":{"formattedCitation":"(Walton a Mihajlija, 2020)","plainCitation":"(Walton a Mihajlija, 2020)","noteIndex":0},"citationItems":[{"id":117,"uris":["http://zotero.org/users/local/drXuekKW/items/BSRGN25B"],"uri":["http://zotero.org/users/local/drXuekKW/items/BSRGN25B"],"itemData":{"id":117,"type":"webpage","abstract":"This post introduces the Cumulative Layout Shift (CLS) metric and explains how to measure it","container-title":"web.dev","language":"en","title":"Cumulative Layout Shift (CLS)","URL":"https://web.dev/cls/","author":[{"family":"Walton","given":"Philip"},{"family":"Mihajlija","given":"Milica"}],"accessed":{"date-parts":[["2021",3,13]]},"issued":{"date-parts":[["2020",10,9]]}}}],"schema":"https://github.com/citation-style-language/schema/raw/master/csl-citation.json"} </w:instrText>
      </w:r>
      <w:r w:rsidR="00D92F7F">
        <w:rPr>
          <w:lang w:eastAsia="en-US"/>
        </w:rPr>
        <w:fldChar w:fldCharType="separate"/>
      </w:r>
      <w:r w:rsidR="00D92F7F">
        <w:rPr>
          <w:noProof/>
          <w:lang w:eastAsia="en-US"/>
        </w:rPr>
        <w:t>(Walton a Mihajlija, 2020)</w:t>
      </w:r>
      <w:r w:rsidR="00D92F7F">
        <w:rPr>
          <w:lang w:eastAsia="en-US"/>
        </w:rPr>
        <w:fldChar w:fldCharType="end"/>
      </w:r>
    </w:p>
    <w:p w14:paraId="31669EEB" w14:textId="3AE88E5F" w:rsidR="00F241C9" w:rsidRPr="007A5E37" w:rsidRDefault="006B1245" w:rsidP="007D4371">
      <w:pPr>
        <w:rPr>
          <w:color w:val="404040" w:themeColor="text1" w:themeTint="BF"/>
          <w14:numForm w14:val="lining"/>
        </w:rPr>
      </w:pPr>
      <w:r>
        <w:rPr>
          <w:lang w:eastAsia="en-US"/>
        </w:rPr>
        <w:t xml:space="preserve">Tato metrika </w:t>
      </w:r>
      <w:r w:rsidR="00925C6C">
        <w:rPr>
          <w:lang w:eastAsia="en-US"/>
        </w:rPr>
        <w:t xml:space="preserve">se snaží </w:t>
      </w:r>
      <w:r w:rsidR="00E27F46">
        <w:rPr>
          <w:lang w:eastAsia="en-US"/>
        </w:rPr>
        <w:t xml:space="preserve">měřit vizuální stabilitu během vykreslování stránky. Problém, který se </w:t>
      </w:r>
      <w:r w:rsidR="00AA15F8">
        <w:rPr>
          <w:lang w:eastAsia="en-US"/>
        </w:rPr>
        <w:t xml:space="preserve">tato metrika </w:t>
      </w:r>
      <w:r w:rsidR="00BE0D99">
        <w:rPr>
          <w:lang w:eastAsia="en-US"/>
        </w:rPr>
        <w:t xml:space="preserve">snaží změřit popisuje </w:t>
      </w:r>
      <w:r w:rsidR="00DE5EF7">
        <w:rPr>
          <w:lang w:eastAsia="en-US"/>
        </w:rPr>
        <w:fldChar w:fldCharType="begin"/>
      </w:r>
      <w:r w:rsidR="00B73063">
        <w:rPr>
          <w:lang w:eastAsia="en-US"/>
        </w:rPr>
        <w:instrText xml:space="preserve"> ADDIN ZOTERO_ITEM CSL_CITATION {"citationID":"XkzHZ3TC","properties":{"formattedCitation":"(Mich\\uc0\\u225{}lek, 2020b)","plainCitation":"(Michálek, 2020b)","noteIndex":0},"citationItems":[{"id":119,"uris":["http://zotero.org/users/local/drXuekKW/items/QTX8A4GZ"],"uri":["http://zotero.org/users/local/drXuekKW/items/QTX8A4GZ"],"itemData":{"id":119,"type":"webpage","abstract":"Neposkakuje vám layout stránky při vykreslování? Právě tohle umí vyjádřit nová metrika CLS, hrdý člen týmu ukazatelů Web Vitals.","container-title":"Vzhůru dolů","language":"cs","title":"Metrika „Kumulativní posun layoutu“ (Cumulative Layout Shift, CLS)","URL":"https://www.vzhurudolu.cz/prirucka/metrika-cls","author":[{"family":"Michálek","given":"Martin"}],"accessed":{"date-parts":[["2021",3,13]]},"issued":{"date-parts":[["2020"]],"season":"6"}}}],"schema":"https://github.com/citation-style-language/schema/raw/master/csl-citation.json"} </w:instrText>
      </w:r>
      <w:r w:rsidR="00DE5EF7">
        <w:rPr>
          <w:lang w:eastAsia="en-US"/>
        </w:rPr>
        <w:fldChar w:fldCharType="separate"/>
      </w:r>
      <w:r w:rsidR="00B73063" w:rsidRPr="00B73063">
        <w:t>(Michálek, 2020b)</w:t>
      </w:r>
      <w:r w:rsidR="00DE5EF7">
        <w:rPr>
          <w:lang w:eastAsia="en-US"/>
        </w:rPr>
        <w:fldChar w:fldCharType="end"/>
      </w:r>
      <w:r w:rsidR="00BE0D99">
        <w:rPr>
          <w:lang w:eastAsia="en-US"/>
        </w:rPr>
        <w:t>:</w:t>
      </w:r>
      <w:r w:rsidR="00BE0D99" w:rsidRPr="00BE0D99">
        <w:rPr>
          <w:lang w:eastAsia="en-US"/>
        </w:rPr>
        <w:t> </w:t>
      </w:r>
      <w:r w:rsidR="00BE0D99" w:rsidRPr="00BE0D99">
        <w:rPr>
          <w:rStyle w:val="CittChar"/>
        </w:rPr>
        <w:t>„</w:t>
      </w:r>
      <w:r w:rsidR="00BE0D99" w:rsidRPr="00BE0D99">
        <w:rPr>
          <w:rStyle w:val="CittChar"/>
          <w:lang w:eastAsia="en-US"/>
        </w:rPr>
        <w:t xml:space="preserve">Stránka vypadá, že je vykreslená… už </w:t>
      </w:r>
      <w:proofErr w:type="spellStart"/>
      <w:r w:rsidR="00BE0D99" w:rsidRPr="00BE0D99">
        <w:rPr>
          <w:rStyle w:val="CittChar"/>
          <w:lang w:eastAsia="en-US"/>
        </w:rPr>
        <w:t>už</w:t>
      </w:r>
      <w:proofErr w:type="spellEnd"/>
      <w:r w:rsidR="00BE0D99" w:rsidRPr="00BE0D99">
        <w:rPr>
          <w:rStyle w:val="CittChar"/>
          <w:lang w:eastAsia="en-US"/>
        </w:rPr>
        <w:t xml:space="preserve"> se chystáme kliknout… ale v tom se spustí externí skript, posune nám rozvržení a my klikáme na reklamu.</w:t>
      </w:r>
      <w:r w:rsidR="00BE0D99" w:rsidRPr="00BE0D99">
        <w:rPr>
          <w:rStyle w:val="CittChar"/>
        </w:rPr>
        <w:t>“</w:t>
      </w:r>
      <w:r w:rsidR="007A5E37">
        <w:rPr>
          <w:rStyle w:val="CittChar"/>
          <w:i w:val="0"/>
          <w:iCs w:val="0"/>
        </w:rPr>
        <w:t xml:space="preserve">. </w:t>
      </w:r>
    </w:p>
    <w:p w14:paraId="4E496B37" w14:textId="71221F84" w:rsidR="00BF31B0" w:rsidRDefault="00BF31B0" w:rsidP="00BF31B0">
      <w:pPr>
        <w:pStyle w:val="Nadpis3"/>
      </w:pPr>
      <w:bookmarkStart w:id="88" w:name="_Toc69471813"/>
      <w:proofErr w:type="spellStart"/>
      <w:r>
        <w:t>Load</w:t>
      </w:r>
      <w:bookmarkEnd w:id="88"/>
      <w:proofErr w:type="spellEnd"/>
    </w:p>
    <w:p w14:paraId="451FF307" w14:textId="00911690" w:rsidR="00924A27" w:rsidRDefault="007A3C48" w:rsidP="00924A27">
      <w:pPr>
        <w:rPr>
          <w:lang w:eastAsia="en-US"/>
        </w:rPr>
      </w:pPr>
      <w:r w:rsidRPr="008E19A9">
        <w:rPr>
          <w:rStyle w:val="CittChar"/>
        </w:rPr>
        <w:t>„</w:t>
      </w:r>
      <w:proofErr w:type="spellStart"/>
      <w:r w:rsidR="00BA16A0" w:rsidRPr="008E19A9">
        <w:rPr>
          <w:rStyle w:val="CittChar"/>
          <w:lang w:eastAsia="en-US"/>
        </w:rPr>
        <w:t>The</w:t>
      </w:r>
      <w:proofErr w:type="spellEnd"/>
      <w:r w:rsidR="00BA16A0" w:rsidRPr="008E19A9">
        <w:rPr>
          <w:rStyle w:val="CittChar"/>
          <w:lang w:eastAsia="en-US"/>
        </w:rPr>
        <w:t xml:space="preserve"> </w:t>
      </w:r>
      <w:proofErr w:type="spellStart"/>
      <w:r w:rsidR="00BA16A0" w:rsidRPr="008E19A9">
        <w:rPr>
          <w:rStyle w:val="CittChar"/>
          <w:lang w:eastAsia="en-US"/>
        </w:rPr>
        <w:t>load</w:t>
      </w:r>
      <w:proofErr w:type="spellEnd"/>
      <w:r w:rsidR="00BA16A0" w:rsidRPr="008E19A9">
        <w:rPr>
          <w:rStyle w:val="CittChar"/>
          <w:lang w:eastAsia="en-US"/>
        </w:rPr>
        <w:t xml:space="preserve"> </w:t>
      </w:r>
      <w:proofErr w:type="spellStart"/>
      <w:r w:rsidR="00BA16A0" w:rsidRPr="008E19A9">
        <w:rPr>
          <w:rStyle w:val="CittChar"/>
          <w:lang w:eastAsia="en-US"/>
        </w:rPr>
        <w:t>event</w:t>
      </w:r>
      <w:proofErr w:type="spellEnd"/>
      <w:r w:rsidR="00BA16A0" w:rsidRPr="008E19A9">
        <w:rPr>
          <w:rStyle w:val="CittChar"/>
          <w:lang w:eastAsia="en-US"/>
        </w:rPr>
        <w:t xml:space="preserve"> </w:t>
      </w:r>
      <w:proofErr w:type="spellStart"/>
      <w:r w:rsidR="00BA16A0" w:rsidRPr="008E19A9">
        <w:rPr>
          <w:rStyle w:val="CittChar"/>
          <w:lang w:eastAsia="en-US"/>
        </w:rPr>
        <w:t>is</w:t>
      </w:r>
      <w:proofErr w:type="spellEnd"/>
      <w:r w:rsidR="00BA16A0" w:rsidRPr="008E19A9">
        <w:rPr>
          <w:rStyle w:val="CittChar"/>
          <w:lang w:eastAsia="en-US"/>
        </w:rPr>
        <w:t xml:space="preserve"> </w:t>
      </w:r>
      <w:proofErr w:type="spellStart"/>
      <w:r w:rsidR="00BA16A0" w:rsidRPr="008E19A9">
        <w:rPr>
          <w:rStyle w:val="CittChar"/>
          <w:lang w:eastAsia="en-US"/>
        </w:rPr>
        <w:t>fired</w:t>
      </w:r>
      <w:proofErr w:type="spellEnd"/>
      <w:r w:rsidR="00BA16A0" w:rsidRPr="008E19A9">
        <w:rPr>
          <w:rStyle w:val="CittChar"/>
          <w:lang w:eastAsia="en-US"/>
        </w:rPr>
        <w:t xml:space="preserve"> </w:t>
      </w:r>
      <w:proofErr w:type="spellStart"/>
      <w:r w:rsidR="00BA16A0" w:rsidRPr="008E19A9">
        <w:rPr>
          <w:rStyle w:val="CittChar"/>
          <w:lang w:eastAsia="en-US"/>
        </w:rPr>
        <w:t>when</w:t>
      </w:r>
      <w:proofErr w:type="spellEnd"/>
      <w:r w:rsidR="00BA16A0" w:rsidRPr="008E19A9">
        <w:rPr>
          <w:rStyle w:val="CittChar"/>
          <w:lang w:eastAsia="en-US"/>
        </w:rPr>
        <w:t xml:space="preserve"> </w:t>
      </w:r>
      <w:proofErr w:type="spellStart"/>
      <w:r w:rsidR="00BA16A0" w:rsidRPr="008E19A9">
        <w:rPr>
          <w:rStyle w:val="CittChar"/>
          <w:lang w:eastAsia="en-US"/>
        </w:rPr>
        <w:t>the</w:t>
      </w:r>
      <w:proofErr w:type="spellEnd"/>
      <w:r w:rsidR="00BA16A0" w:rsidRPr="008E19A9">
        <w:rPr>
          <w:rStyle w:val="CittChar"/>
          <w:lang w:eastAsia="en-US"/>
        </w:rPr>
        <w:t xml:space="preserve"> </w:t>
      </w:r>
      <w:proofErr w:type="spellStart"/>
      <w:r w:rsidR="00BA16A0" w:rsidRPr="008E19A9">
        <w:rPr>
          <w:rStyle w:val="CittChar"/>
          <w:lang w:eastAsia="en-US"/>
        </w:rPr>
        <w:t>whole</w:t>
      </w:r>
      <w:proofErr w:type="spellEnd"/>
      <w:r w:rsidR="00BA16A0" w:rsidRPr="008E19A9">
        <w:rPr>
          <w:rStyle w:val="CittChar"/>
          <w:lang w:eastAsia="en-US"/>
        </w:rPr>
        <w:t xml:space="preserve"> </w:t>
      </w:r>
      <w:proofErr w:type="spellStart"/>
      <w:r w:rsidR="00BA16A0" w:rsidRPr="008E19A9">
        <w:rPr>
          <w:rStyle w:val="CittChar"/>
          <w:lang w:eastAsia="en-US"/>
        </w:rPr>
        <w:t>page</w:t>
      </w:r>
      <w:proofErr w:type="spellEnd"/>
      <w:r w:rsidR="00BA16A0" w:rsidRPr="008E19A9">
        <w:rPr>
          <w:rStyle w:val="CittChar"/>
          <w:lang w:eastAsia="en-US"/>
        </w:rPr>
        <w:t xml:space="preserve"> has </w:t>
      </w:r>
      <w:proofErr w:type="spellStart"/>
      <w:r w:rsidR="00BA16A0" w:rsidRPr="008E19A9">
        <w:rPr>
          <w:rStyle w:val="CittChar"/>
          <w:lang w:eastAsia="en-US"/>
        </w:rPr>
        <w:t>loaded</w:t>
      </w:r>
      <w:proofErr w:type="spellEnd"/>
      <w:r w:rsidR="00BA16A0" w:rsidRPr="008E19A9">
        <w:rPr>
          <w:rStyle w:val="CittChar"/>
          <w:lang w:eastAsia="en-US"/>
        </w:rPr>
        <w:t xml:space="preserve">, </w:t>
      </w:r>
      <w:proofErr w:type="spellStart"/>
      <w:r w:rsidR="00BA16A0" w:rsidRPr="008E19A9">
        <w:rPr>
          <w:rStyle w:val="CittChar"/>
          <w:lang w:eastAsia="en-US"/>
        </w:rPr>
        <w:t>including</w:t>
      </w:r>
      <w:proofErr w:type="spellEnd"/>
      <w:r w:rsidR="00BA16A0" w:rsidRPr="008E19A9">
        <w:rPr>
          <w:rStyle w:val="CittChar"/>
          <w:lang w:eastAsia="en-US"/>
        </w:rPr>
        <w:t xml:space="preserve"> </w:t>
      </w:r>
      <w:proofErr w:type="spellStart"/>
      <w:r w:rsidR="00BA16A0" w:rsidRPr="008E19A9">
        <w:rPr>
          <w:rStyle w:val="CittChar"/>
          <w:lang w:eastAsia="en-US"/>
        </w:rPr>
        <w:t>all</w:t>
      </w:r>
      <w:proofErr w:type="spellEnd"/>
      <w:r w:rsidR="00BA16A0" w:rsidRPr="008E19A9">
        <w:rPr>
          <w:rStyle w:val="CittChar"/>
          <w:lang w:eastAsia="en-US"/>
        </w:rPr>
        <w:t xml:space="preserve"> </w:t>
      </w:r>
      <w:proofErr w:type="spellStart"/>
      <w:r w:rsidR="00BA16A0" w:rsidRPr="008E19A9">
        <w:rPr>
          <w:rStyle w:val="CittChar"/>
          <w:lang w:eastAsia="en-US"/>
        </w:rPr>
        <w:t>dependent</w:t>
      </w:r>
      <w:proofErr w:type="spellEnd"/>
      <w:r w:rsidR="00BA16A0" w:rsidRPr="008E19A9">
        <w:rPr>
          <w:rStyle w:val="CittChar"/>
          <w:lang w:eastAsia="en-US"/>
        </w:rPr>
        <w:t xml:space="preserve"> </w:t>
      </w:r>
      <w:proofErr w:type="spellStart"/>
      <w:r w:rsidR="00BA16A0" w:rsidRPr="008E19A9">
        <w:rPr>
          <w:rStyle w:val="CittChar"/>
          <w:lang w:eastAsia="en-US"/>
        </w:rPr>
        <w:t>resources</w:t>
      </w:r>
      <w:proofErr w:type="spellEnd"/>
      <w:r w:rsidR="00BA16A0" w:rsidRPr="008E19A9">
        <w:rPr>
          <w:rStyle w:val="CittChar"/>
          <w:lang w:eastAsia="en-US"/>
        </w:rPr>
        <w:t xml:space="preserve"> such as </w:t>
      </w:r>
      <w:proofErr w:type="spellStart"/>
      <w:r w:rsidR="00BA16A0" w:rsidRPr="008E19A9">
        <w:rPr>
          <w:rStyle w:val="CittChar"/>
          <w:lang w:eastAsia="en-US"/>
        </w:rPr>
        <w:t>stylesheets</w:t>
      </w:r>
      <w:proofErr w:type="spellEnd"/>
      <w:r w:rsidR="00BA16A0" w:rsidRPr="008E19A9">
        <w:rPr>
          <w:rStyle w:val="CittChar"/>
          <w:lang w:eastAsia="en-US"/>
        </w:rPr>
        <w:t xml:space="preserve"> and </w:t>
      </w:r>
      <w:proofErr w:type="spellStart"/>
      <w:r w:rsidR="00BA16A0" w:rsidRPr="008E19A9">
        <w:rPr>
          <w:rStyle w:val="CittChar"/>
          <w:lang w:eastAsia="en-US"/>
        </w:rPr>
        <w:t>images</w:t>
      </w:r>
      <w:proofErr w:type="spellEnd"/>
      <w:r w:rsidR="00BA16A0" w:rsidRPr="008E19A9">
        <w:rPr>
          <w:rStyle w:val="CittChar"/>
          <w:lang w:eastAsia="en-US"/>
        </w:rPr>
        <w:t xml:space="preserve">. </w:t>
      </w:r>
      <w:proofErr w:type="spellStart"/>
      <w:r w:rsidR="00BA16A0" w:rsidRPr="008E19A9">
        <w:rPr>
          <w:rStyle w:val="CittChar"/>
          <w:lang w:eastAsia="en-US"/>
        </w:rPr>
        <w:t>This</w:t>
      </w:r>
      <w:proofErr w:type="spellEnd"/>
      <w:r w:rsidR="00BA16A0" w:rsidRPr="008E19A9">
        <w:rPr>
          <w:rStyle w:val="CittChar"/>
          <w:lang w:eastAsia="en-US"/>
        </w:rPr>
        <w:t xml:space="preserve"> </w:t>
      </w:r>
      <w:proofErr w:type="spellStart"/>
      <w:r w:rsidR="00BA16A0" w:rsidRPr="008E19A9">
        <w:rPr>
          <w:rStyle w:val="CittChar"/>
          <w:lang w:eastAsia="en-US"/>
        </w:rPr>
        <w:t>is</w:t>
      </w:r>
      <w:proofErr w:type="spellEnd"/>
      <w:r w:rsidR="00BA16A0" w:rsidRPr="008E19A9">
        <w:rPr>
          <w:rStyle w:val="CittChar"/>
          <w:lang w:eastAsia="en-US"/>
        </w:rPr>
        <w:t xml:space="preserve"> in </w:t>
      </w:r>
      <w:proofErr w:type="spellStart"/>
      <w:r w:rsidR="00BA16A0" w:rsidRPr="008E19A9">
        <w:rPr>
          <w:rStyle w:val="CittChar"/>
          <w:lang w:eastAsia="en-US"/>
        </w:rPr>
        <w:t>contrast</w:t>
      </w:r>
      <w:proofErr w:type="spellEnd"/>
      <w:r w:rsidR="00BA16A0" w:rsidRPr="008E19A9">
        <w:rPr>
          <w:rStyle w:val="CittChar"/>
          <w:lang w:eastAsia="en-US"/>
        </w:rPr>
        <w:t xml:space="preserve"> to </w:t>
      </w:r>
      <w:proofErr w:type="spellStart"/>
      <w:r w:rsidR="00BA16A0" w:rsidRPr="008E19A9">
        <w:rPr>
          <w:rStyle w:val="CittChar"/>
          <w:lang w:eastAsia="en-US"/>
        </w:rPr>
        <w:t>DOMContentLoaded</w:t>
      </w:r>
      <w:proofErr w:type="spellEnd"/>
      <w:r w:rsidR="00BA16A0" w:rsidRPr="008E19A9">
        <w:rPr>
          <w:rStyle w:val="CittChar"/>
          <w:lang w:eastAsia="en-US"/>
        </w:rPr>
        <w:t xml:space="preserve">, </w:t>
      </w:r>
      <w:proofErr w:type="spellStart"/>
      <w:r w:rsidR="00BA16A0" w:rsidRPr="008E19A9">
        <w:rPr>
          <w:rStyle w:val="CittChar"/>
          <w:lang w:eastAsia="en-US"/>
        </w:rPr>
        <w:t>which</w:t>
      </w:r>
      <w:proofErr w:type="spellEnd"/>
      <w:r w:rsidR="00BA16A0" w:rsidRPr="008E19A9">
        <w:rPr>
          <w:rStyle w:val="CittChar"/>
          <w:lang w:eastAsia="en-US"/>
        </w:rPr>
        <w:t xml:space="preserve"> </w:t>
      </w:r>
      <w:proofErr w:type="spellStart"/>
      <w:r w:rsidR="00BA16A0" w:rsidRPr="008E19A9">
        <w:rPr>
          <w:rStyle w:val="CittChar"/>
          <w:lang w:eastAsia="en-US"/>
        </w:rPr>
        <w:t>is</w:t>
      </w:r>
      <w:proofErr w:type="spellEnd"/>
      <w:r w:rsidR="00BA16A0" w:rsidRPr="008E19A9">
        <w:rPr>
          <w:rStyle w:val="CittChar"/>
          <w:lang w:eastAsia="en-US"/>
        </w:rPr>
        <w:t xml:space="preserve"> </w:t>
      </w:r>
      <w:proofErr w:type="spellStart"/>
      <w:r w:rsidR="00BA16A0" w:rsidRPr="008E19A9">
        <w:rPr>
          <w:rStyle w:val="CittChar"/>
          <w:lang w:eastAsia="en-US"/>
        </w:rPr>
        <w:t>fired</w:t>
      </w:r>
      <w:proofErr w:type="spellEnd"/>
      <w:r w:rsidR="00BA16A0" w:rsidRPr="008E19A9">
        <w:rPr>
          <w:rStyle w:val="CittChar"/>
          <w:lang w:eastAsia="en-US"/>
        </w:rPr>
        <w:t xml:space="preserve"> as </w:t>
      </w:r>
      <w:proofErr w:type="spellStart"/>
      <w:r w:rsidR="00BA16A0" w:rsidRPr="008E19A9">
        <w:rPr>
          <w:rStyle w:val="CittChar"/>
          <w:lang w:eastAsia="en-US"/>
        </w:rPr>
        <w:t>soon</w:t>
      </w:r>
      <w:proofErr w:type="spellEnd"/>
      <w:r w:rsidR="00BA16A0" w:rsidRPr="008E19A9">
        <w:rPr>
          <w:rStyle w:val="CittChar"/>
          <w:lang w:eastAsia="en-US"/>
        </w:rPr>
        <w:t xml:space="preserve"> as </w:t>
      </w:r>
      <w:proofErr w:type="spellStart"/>
      <w:r w:rsidR="00BA16A0" w:rsidRPr="008E19A9">
        <w:rPr>
          <w:rStyle w:val="CittChar"/>
          <w:lang w:eastAsia="en-US"/>
        </w:rPr>
        <w:t>the</w:t>
      </w:r>
      <w:proofErr w:type="spellEnd"/>
      <w:r w:rsidR="00BA16A0" w:rsidRPr="008E19A9">
        <w:rPr>
          <w:rStyle w:val="CittChar"/>
          <w:lang w:eastAsia="en-US"/>
        </w:rPr>
        <w:t xml:space="preserve"> </w:t>
      </w:r>
      <w:proofErr w:type="spellStart"/>
      <w:r w:rsidR="00BA16A0" w:rsidRPr="008E19A9">
        <w:rPr>
          <w:rStyle w:val="CittChar"/>
          <w:lang w:eastAsia="en-US"/>
        </w:rPr>
        <w:t>page</w:t>
      </w:r>
      <w:proofErr w:type="spellEnd"/>
      <w:r w:rsidR="00BA16A0" w:rsidRPr="008E19A9">
        <w:rPr>
          <w:rStyle w:val="CittChar"/>
          <w:lang w:eastAsia="en-US"/>
        </w:rPr>
        <w:t xml:space="preserve"> DOM has </w:t>
      </w:r>
      <w:proofErr w:type="spellStart"/>
      <w:r w:rsidR="00BA16A0" w:rsidRPr="008E19A9">
        <w:rPr>
          <w:rStyle w:val="CittChar"/>
          <w:lang w:eastAsia="en-US"/>
        </w:rPr>
        <w:t>been</w:t>
      </w:r>
      <w:proofErr w:type="spellEnd"/>
      <w:r w:rsidR="00BA16A0" w:rsidRPr="008E19A9">
        <w:rPr>
          <w:rStyle w:val="CittChar"/>
          <w:lang w:eastAsia="en-US"/>
        </w:rPr>
        <w:t xml:space="preserve"> </w:t>
      </w:r>
      <w:proofErr w:type="spellStart"/>
      <w:r w:rsidR="00BA16A0" w:rsidRPr="008E19A9">
        <w:rPr>
          <w:rStyle w:val="CittChar"/>
          <w:lang w:eastAsia="en-US"/>
        </w:rPr>
        <w:t>loaded</w:t>
      </w:r>
      <w:proofErr w:type="spellEnd"/>
      <w:r w:rsidR="00BA16A0" w:rsidRPr="008E19A9">
        <w:rPr>
          <w:rStyle w:val="CittChar"/>
          <w:lang w:eastAsia="en-US"/>
        </w:rPr>
        <w:t xml:space="preserve">, </w:t>
      </w:r>
      <w:proofErr w:type="spellStart"/>
      <w:r w:rsidR="00BA16A0" w:rsidRPr="008E19A9">
        <w:rPr>
          <w:rStyle w:val="CittChar"/>
          <w:lang w:eastAsia="en-US"/>
        </w:rPr>
        <w:t>without</w:t>
      </w:r>
      <w:proofErr w:type="spellEnd"/>
      <w:r w:rsidR="00BA16A0" w:rsidRPr="008E19A9">
        <w:rPr>
          <w:rStyle w:val="CittChar"/>
          <w:lang w:eastAsia="en-US"/>
        </w:rPr>
        <w:t xml:space="preserve"> </w:t>
      </w:r>
      <w:proofErr w:type="spellStart"/>
      <w:r w:rsidR="00BA16A0" w:rsidRPr="008E19A9">
        <w:rPr>
          <w:rStyle w:val="CittChar"/>
          <w:lang w:eastAsia="en-US"/>
        </w:rPr>
        <w:t>waiting</w:t>
      </w:r>
      <w:proofErr w:type="spellEnd"/>
      <w:r w:rsidR="00BA16A0" w:rsidRPr="008E19A9">
        <w:rPr>
          <w:rStyle w:val="CittChar"/>
          <w:lang w:eastAsia="en-US"/>
        </w:rPr>
        <w:t xml:space="preserve"> </w:t>
      </w:r>
      <w:proofErr w:type="spellStart"/>
      <w:r w:rsidR="00BA16A0" w:rsidRPr="008E19A9">
        <w:rPr>
          <w:rStyle w:val="CittChar"/>
          <w:lang w:eastAsia="en-US"/>
        </w:rPr>
        <w:t>for</w:t>
      </w:r>
      <w:proofErr w:type="spellEnd"/>
      <w:r w:rsidR="00BA16A0" w:rsidRPr="008E19A9">
        <w:rPr>
          <w:rStyle w:val="CittChar"/>
          <w:lang w:eastAsia="en-US"/>
        </w:rPr>
        <w:t xml:space="preserve"> </w:t>
      </w:r>
      <w:proofErr w:type="spellStart"/>
      <w:r w:rsidR="00BA16A0" w:rsidRPr="008E19A9">
        <w:rPr>
          <w:rStyle w:val="CittChar"/>
          <w:lang w:eastAsia="en-US"/>
        </w:rPr>
        <w:t>resources</w:t>
      </w:r>
      <w:proofErr w:type="spellEnd"/>
      <w:r w:rsidR="00BA16A0" w:rsidRPr="008E19A9">
        <w:rPr>
          <w:rStyle w:val="CittChar"/>
          <w:lang w:eastAsia="en-US"/>
        </w:rPr>
        <w:t xml:space="preserve"> to </w:t>
      </w:r>
      <w:proofErr w:type="spellStart"/>
      <w:r w:rsidR="00BA16A0" w:rsidRPr="008E19A9">
        <w:rPr>
          <w:rStyle w:val="CittChar"/>
          <w:lang w:eastAsia="en-US"/>
        </w:rPr>
        <w:t>finish</w:t>
      </w:r>
      <w:proofErr w:type="spellEnd"/>
      <w:r w:rsidR="00BA16A0" w:rsidRPr="008E19A9">
        <w:rPr>
          <w:rStyle w:val="CittChar"/>
          <w:lang w:eastAsia="en-US"/>
        </w:rPr>
        <w:t xml:space="preserve"> </w:t>
      </w:r>
      <w:proofErr w:type="spellStart"/>
      <w:r w:rsidR="00BA16A0" w:rsidRPr="008E19A9">
        <w:rPr>
          <w:rStyle w:val="CittChar"/>
          <w:lang w:eastAsia="en-US"/>
        </w:rPr>
        <w:t>loading</w:t>
      </w:r>
      <w:proofErr w:type="spellEnd"/>
      <w:r w:rsidR="00BA16A0" w:rsidRPr="008E19A9">
        <w:rPr>
          <w:rStyle w:val="CittChar"/>
          <w:lang w:eastAsia="en-US"/>
        </w:rPr>
        <w:t>.</w:t>
      </w:r>
      <w:r w:rsidRPr="008E19A9">
        <w:rPr>
          <w:rStyle w:val="CittChar"/>
        </w:rPr>
        <w:t xml:space="preserve">“ </w:t>
      </w:r>
      <w:r w:rsidR="00851674">
        <w:rPr>
          <w:lang w:eastAsia="en-US"/>
        </w:rPr>
        <w:fldChar w:fldCharType="begin"/>
      </w:r>
      <w:r w:rsidR="008E19A9">
        <w:rPr>
          <w:lang w:eastAsia="en-US"/>
        </w:rPr>
        <w:instrText xml:space="preserve"> ADDIN ZOTERO_ITEM CSL_CITATION {"citationID":"Lt8kpcxq","properties":{"formattedCitation":"(Mozilla Contributors, 2020d)","plainCitation":"(Mozilla Contributors, 2020d)","noteIndex":0},"citationItems":[{"id":121,"uris":["http://zotero.org/users/local/drXuekKW/items/3WHPRW9X"],"uri":["http://zotero.org/users/local/drXuekKW/items/3WHPRW9X"],"itemData":{"id":121,"type":"webpage","title":"Window: load event - Web APIs | MDN","URL":"https://developer.mozilla.org/en-US/docs/Web/API/Window/load_event","author":[{"family":"Mozilla Contributors","given":""}],"accessed":{"date-parts":[["2021",3,13]]},"issued":{"date-parts":[["2020",12,18]]}}}],"schema":"https://github.com/citation-style-language/schema/raw/master/csl-citation.json"} </w:instrText>
      </w:r>
      <w:r w:rsidR="00851674">
        <w:rPr>
          <w:lang w:eastAsia="en-US"/>
        </w:rPr>
        <w:fldChar w:fldCharType="separate"/>
      </w:r>
      <w:r w:rsidR="008E19A9">
        <w:rPr>
          <w:noProof/>
          <w:lang w:eastAsia="en-US"/>
        </w:rPr>
        <w:t>(Mozilla Contributors, 2020d)</w:t>
      </w:r>
      <w:r w:rsidR="00851674">
        <w:rPr>
          <w:lang w:eastAsia="en-US"/>
        </w:rPr>
        <w:fldChar w:fldCharType="end"/>
      </w:r>
    </w:p>
    <w:p w14:paraId="427146D4" w14:textId="4F0517A6" w:rsidR="007A3C48" w:rsidRPr="00924A27" w:rsidRDefault="002B787E" w:rsidP="00924A27">
      <w:pPr>
        <w:rPr>
          <w:lang w:eastAsia="en-US"/>
        </w:rPr>
      </w:pPr>
      <w:r>
        <w:rPr>
          <w:lang w:eastAsia="en-US"/>
        </w:rPr>
        <w:t xml:space="preserve">Jedná se o </w:t>
      </w:r>
      <w:proofErr w:type="spellStart"/>
      <w:r>
        <w:rPr>
          <w:lang w:eastAsia="en-US"/>
        </w:rPr>
        <w:t>javascriptovou</w:t>
      </w:r>
      <w:proofErr w:type="spellEnd"/>
      <w:r w:rsidR="001625A6">
        <w:rPr>
          <w:lang w:eastAsia="en-US"/>
        </w:rPr>
        <w:t xml:space="preserve"> událost, kterou můžeme zachytit </w:t>
      </w:r>
      <w:proofErr w:type="spellStart"/>
      <w:r w:rsidR="001625A6">
        <w:rPr>
          <w:i/>
          <w:iCs/>
          <w:lang w:eastAsia="en-US"/>
        </w:rPr>
        <w:t>eventListenerem</w:t>
      </w:r>
      <w:proofErr w:type="spellEnd"/>
      <w:r w:rsidR="001625A6">
        <w:rPr>
          <w:lang w:eastAsia="en-US"/>
        </w:rPr>
        <w:t xml:space="preserve"> </w:t>
      </w:r>
      <w:r w:rsidR="001625A6" w:rsidRPr="001625A6">
        <w:rPr>
          <w:i/>
          <w:iCs/>
          <w:lang w:eastAsia="en-US"/>
        </w:rPr>
        <w:t>„</w:t>
      </w:r>
      <w:proofErr w:type="spellStart"/>
      <w:r w:rsidR="001625A6" w:rsidRPr="001625A6">
        <w:rPr>
          <w:i/>
          <w:iCs/>
          <w:lang w:eastAsia="en-US"/>
        </w:rPr>
        <w:t>load</w:t>
      </w:r>
      <w:proofErr w:type="spellEnd"/>
      <w:r w:rsidR="001625A6" w:rsidRPr="001625A6">
        <w:rPr>
          <w:i/>
          <w:iCs/>
          <w:lang w:eastAsia="en-US"/>
        </w:rPr>
        <w:t>“</w:t>
      </w:r>
      <w:r w:rsidR="001625A6">
        <w:rPr>
          <w:lang w:eastAsia="en-US"/>
        </w:rPr>
        <w:t xml:space="preserve">. </w:t>
      </w:r>
      <w:r w:rsidR="008C4303">
        <w:rPr>
          <w:lang w:eastAsia="en-US"/>
        </w:rPr>
        <w:t xml:space="preserve">Jedná se o tradičně </w:t>
      </w:r>
      <w:r w:rsidR="00D60526">
        <w:rPr>
          <w:lang w:eastAsia="en-US"/>
        </w:rPr>
        <w:t xml:space="preserve">nejpoužívanější metriku rychlosti webu. Tato metrika ale neříká zhola nic </w:t>
      </w:r>
      <w:r w:rsidR="00A56F0A">
        <w:rPr>
          <w:lang w:eastAsia="en-US"/>
        </w:rPr>
        <w:t xml:space="preserve">o uživatelském požitku ze stránky. </w:t>
      </w:r>
      <w:r w:rsidR="00A56F0A" w:rsidRPr="00A56F0A">
        <w:rPr>
          <w:lang w:eastAsia="en-US"/>
        </w:rPr>
        <w:t>Když totiž bude stránka zobrazená, interaktivní (a už dávno konzumovaná uživatelem) a na pozadí ještě stahuje velk</w:t>
      </w:r>
      <w:r w:rsidR="00A56F0A">
        <w:rPr>
          <w:lang w:eastAsia="en-US"/>
        </w:rPr>
        <w:t>é</w:t>
      </w:r>
      <w:r w:rsidR="00A56F0A" w:rsidRPr="00A56F0A">
        <w:rPr>
          <w:lang w:eastAsia="en-US"/>
        </w:rPr>
        <w:t xml:space="preserve"> obrázky do patičky, uživatel o tom</w:t>
      </w:r>
      <w:r w:rsidR="00A56F0A">
        <w:rPr>
          <w:lang w:eastAsia="en-US"/>
        </w:rPr>
        <w:t xml:space="preserve"> </w:t>
      </w:r>
      <w:r w:rsidR="00A56F0A" w:rsidRPr="00A56F0A">
        <w:rPr>
          <w:lang w:eastAsia="en-US"/>
        </w:rPr>
        <w:t xml:space="preserve">vůbec neví. Přitom událost </w:t>
      </w:r>
      <w:r w:rsidR="00A56F0A" w:rsidRPr="00A56F0A">
        <w:rPr>
          <w:i/>
          <w:iCs/>
          <w:lang w:eastAsia="en-US"/>
        </w:rPr>
        <w:t>„</w:t>
      </w:r>
      <w:proofErr w:type="spellStart"/>
      <w:r w:rsidR="00A56F0A" w:rsidRPr="00A56F0A">
        <w:rPr>
          <w:i/>
          <w:iCs/>
          <w:lang w:eastAsia="en-US"/>
        </w:rPr>
        <w:t>load</w:t>
      </w:r>
      <w:proofErr w:type="spellEnd"/>
      <w:r w:rsidR="00A56F0A" w:rsidRPr="00A56F0A">
        <w:rPr>
          <w:i/>
          <w:iCs/>
          <w:lang w:eastAsia="en-US"/>
        </w:rPr>
        <w:t>“</w:t>
      </w:r>
      <w:r w:rsidR="00DA1252">
        <w:rPr>
          <w:lang w:eastAsia="en-US"/>
        </w:rPr>
        <w:t xml:space="preserve"> se vykoná až po tomto načtení na pozadí</w:t>
      </w:r>
      <w:r w:rsidR="00686B45">
        <w:rPr>
          <w:lang w:eastAsia="en-US"/>
        </w:rPr>
        <w:t xml:space="preserve">, což </w:t>
      </w:r>
      <w:r w:rsidR="00DA1252">
        <w:rPr>
          <w:lang w:eastAsia="en-US"/>
        </w:rPr>
        <w:t xml:space="preserve">může </w:t>
      </w:r>
      <w:r w:rsidR="00F92B19">
        <w:rPr>
          <w:lang w:eastAsia="en-US"/>
        </w:rPr>
        <w:t xml:space="preserve">v této metrice </w:t>
      </w:r>
      <w:r w:rsidR="00A56F0A" w:rsidRPr="00A56F0A">
        <w:rPr>
          <w:lang w:eastAsia="en-US"/>
        </w:rPr>
        <w:t>vycházet dost nehezky</w:t>
      </w:r>
      <w:r w:rsidR="002B06FA">
        <w:rPr>
          <w:lang w:eastAsia="en-US"/>
        </w:rPr>
        <w:t xml:space="preserve"> </w:t>
      </w:r>
      <w:r w:rsidR="00DB4D80">
        <w:rPr>
          <w:lang w:eastAsia="en-US"/>
        </w:rPr>
        <w:fldChar w:fldCharType="begin"/>
      </w:r>
      <w:r w:rsidR="00693CFD">
        <w:rPr>
          <w:lang w:eastAsia="en-US"/>
        </w:rPr>
        <w:instrText xml:space="preserve"> ADDIN ZOTERO_ITEM CSL_CITATION {"citationID":"QGtlzPWy","properties":{"formattedCitation":"(Mich\\uc0\\u225{}lek, 2019g)","plainCitation":"(Michálek, 2019g)","noteIndex":0},"citationItems":[{"id":123,"uris":["http://zotero.org/users/local/drXuekKW/items/RXXZXP6G"],"uri":["http://zotero.org/users/local/drXuekKW/items/RXXZXP6G"],"itemData":{"id":123,"type":"webpage","abstract":"Indikuje, že prohlížeč stáhl celé  HTML i všechny v něm odkazované prvky.","container-title":"Vzhůru dolů","language":"cs","title":"Událost Load","URL":"https://www.vzhurudolu.cz/prirucka/load","author":[{"family":"Michálek","given":"Martin"}],"accessed":{"date-parts":[["2021",3,13]]},"issued":{"date-parts":[["2019"]],"season":"4"}}}],"schema":"https://github.com/citation-style-language/schema/raw/master/csl-citation.json"} </w:instrText>
      </w:r>
      <w:r w:rsidR="00DB4D80">
        <w:rPr>
          <w:lang w:eastAsia="en-US"/>
        </w:rPr>
        <w:fldChar w:fldCharType="separate"/>
      </w:r>
      <w:r w:rsidR="00693CFD" w:rsidRPr="00693CFD">
        <w:t>(Michálek, 2019g)</w:t>
      </w:r>
      <w:r w:rsidR="00DB4D80">
        <w:rPr>
          <w:lang w:eastAsia="en-US"/>
        </w:rPr>
        <w:fldChar w:fldCharType="end"/>
      </w:r>
      <w:r w:rsidR="00A56F0A" w:rsidRPr="00A56F0A">
        <w:rPr>
          <w:lang w:eastAsia="en-US"/>
        </w:rPr>
        <w:t>.</w:t>
      </w:r>
    </w:p>
    <w:p w14:paraId="5A841122" w14:textId="7CAF9209" w:rsidR="002E3F1C" w:rsidRDefault="002E3F1C" w:rsidP="00083339">
      <w:pPr>
        <w:pStyle w:val="Nadpis3"/>
      </w:pPr>
      <w:bookmarkStart w:id="89" w:name="_Toc69471814"/>
      <w:r w:rsidRPr="00A56F79">
        <w:lastRenderedPageBreak/>
        <w:t>Speed Index</w:t>
      </w:r>
      <w:bookmarkEnd w:id="89"/>
    </w:p>
    <w:p w14:paraId="7682609F" w14:textId="424C1B4B" w:rsidR="000B1832" w:rsidRDefault="007B18BC" w:rsidP="000B1832">
      <w:pPr>
        <w:rPr>
          <w:lang w:eastAsia="en-US"/>
        </w:rPr>
      </w:pPr>
      <w:r w:rsidRPr="00C90523">
        <w:rPr>
          <w:rStyle w:val="CittChar"/>
        </w:rPr>
        <w:t>„</w:t>
      </w:r>
      <w:r w:rsidRPr="00C90523">
        <w:rPr>
          <w:rStyle w:val="CittChar"/>
          <w:lang w:eastAsia="en-US"/>
        </w:rPr>
        <w:t xml:space="preserve">Speed Index (SI) </w:t>
      </w:r>
      <w:proofErr w:type="spellStart"/>
      <w:r w:rsidRPr="00C90523">
        <w:rPr>
          <w:rStyle w:val="CittChar"/>
          <w:lang w:eastAsia="en-US"/>
        </w:rPr>
        <w:t>is</w:t>
      </w:r>
      <w:proofErr w:type="spellEnd"/>
      <w:r w:rsidRPr="00C90523">
        <w:rPr>
          <w:rStyle w:val="CittChar"/>
          <w:lang w:eastAsia="en-US"/>
        </w:rPr>
        <w:t xml:space="preserve"> a </w:t>
      </w:r>
      <w:proofErr w:type="spellStart"/>
      <w:r w:rsidRPr="00C90523">
        <w:rPr>
          <w:rStyle w:val="CittChar"/>
          <w:lang w:eastAsia="en-US"/>
        </w:rPr>
        <w:t>page</w:t>
      </w:r>
      <w:proofErr w:type="spellEnd"/>
      <w:r w:rsidRPr="00C90523">
        <w:rPr>
          <w:rStyle w:val="CittChar"/>
          <w:lang w:eastAsia="en-US"/>
        </w:rPr>
        <w:t xml:space="preserve"> </w:t>
      </w:r>
      <w:proofErr w:type="spellStart"/>
      <w:r w:rsidRPr="00C90523">
        <w:rPr>
          <w:rStyle w:val="CittChar"/>
          <w:lang w:eastAsia="en-US"/>
        </w:rPr>
        <w:t>load</w:t>
      </w:r>
      <w:proofErr w:type="spellEnd"/>
      <w:r w:rsidRPr="00C90523">
        <w:rPr>
          <w:rStyle w:val="CittChar"/>
          <w:lang w:eastAsia="en-US"/>
        </w:rPr>
        <w:t xml:space="preserve"> performance </w:t>
      </w:r>
      <w:proofErr w:type="spellStart"/>
      <w:r w:rsidRPr="00C90523">
        <w:rPr>
          <w:rStyle w:val="CittChar"/>
          <w:lang w:eastAsia="en-US"/>
        </w:rPr>
        <w:t>metric</w:t>
      </w:r>
      <w:proofErr w:type="spellEnd"/>
      <w:r w:rsidRPr="00C90523">
        <w:rPr>
          <w:rStyle w:val="CittChar"/>
          <w:lang w:eastAsia="en-US"/>
        </w:rPr>
        <w:t xml:space="preserve"> </w:t>
      </w:r>
      <w:proofErr w:type="spellStart"/>
      <w:r w:rsidRPr="00C90523">
        <w:rPr>
          <w:rStyle w:val="CittChar"/>
          <w:lang w:eastAsia="en-US"/>
        </w:rPr>
        <w:t>that</w:t>
      </w:r>
      <w:proofErr w:type="spellEnd"/>
      <w:r w:rsidRPr="00C90523">
        <w:rPr>
          <w:rStyle w:val="CittChar"/>
          <w:lang w:eastAsia="en-US"/>
        </w:rPr>
        <w:t xml:space="preserve"> </w:t>
      </w:r>
      <w:proofErr w:type="spellStart"/>
      <w:r w:rsidRPr="00C90523">
        <w:rPr>
          <w:rStyle w:val="CittChar"/>
          <w:lang w:eastAsia="en-US"/>
        </w:rPr>
        <w:t>shows</w:t>
      </w:r>
      <w:proofErr w:type="spellEnd"/>
      <w:r w:rsidRPr="00C90523">
        <w:rPr>
          <w:rStyle w:val="CittChar"/>
          <w:lang w:eastAsia="en-US"/>
        </w:rPr>
        <w:t xml:space="preserve"> </w:t>
      </w:r>
      <w:proofErr w:type="spellStart"/>
      <w:r w:rsidRPr="00C90523">
        <w:rPr>
          <w:rStyle w:val="CittChar"/>
          <w:lang w:eastAsia="en-US"/>
        </w:rPr>
        <w:t>you</w:t>
      </w:r>
      <w:proofErr w:type="spellEnd"/>
      <w:r w:rsidRPr="00C90523">
        <w:rPr>
          <w:rStyle w:val="CittChar"/>
          <w:lang w:eastAsia="en-US"/>
        </w:rPr>
        <w:t xml:space="preserve"> </w:t>
      </w:r>
      <w:proofErr w:type="spellStart"/>
      <w:r w:rsidRPr="00C90523">
        <w:rPr>
          <w:rStyle w:val="CittChar"/>
          <w:lang w:eastAsia="en-US"/>
        </w:rPr>
        <w:t>how</w:t>
      </w:r>
      <w:proofErr w:type="spellEnd"/>
      <w:r w:rsidRPr="00C90523">
        <w:rPr>
          <w:rStyle w:val="CittChar"/>
          <w:lang w:eastAsia="en-US"/>
        </w:rPr>
        <w:t xml:space="preserve"> </w:t>
      </w:r>
      <w:proofErr w:type="spellStart"/>
      <w:r w:rsidRPr="00C90523">
        <w:rPr>
          <w:rStyle w:val="CittChar"/>
          <w:lang w:eastAsia="en-US"/>
        </w:rPr>
        <w:t>quickly</w:t>
      </w:r>
      <w:proofErr w:type="spellEnd"/>
      <w:r w:rsidRPr="00C90523">
        <w:rPr>
          <w:rStyle w:val="CittChar"/>
          <w:lang w:eastAsia="en-US"/>
        </w:rPr>
        <w:t xml:space="preserve"> </w:t>
      </w:r>
      <w:proofErr w:type="spellStart"/>
      <w:r w:rsidRPr="00C90523">
        <w:rPr>
          <w:rStyle w:val="CittChar"/>
          <w:lang w:eastAsia="en-US"/>
        </w:rPr>
        <w:t>the</w:t>
      </w:r>
      <w:proofErr w:type="spellEnd"/>
      <w:r w:rsidRPr="00C90523">
        <w:rPr>
          <w:rStyle w:val="CittChar"/>
          <w:lang w:eastAsia="en-US"/>
        </w:rPr>
        <w:t xml:space="preserve"> </w:t>
      </w:r>
      <w:proofErr w:type="spellStart"/>
      <w:r w:rsidRPr="00C90523">
        <w:rPr>
          <w:rStyle w:val="CittChar"/>
          <w:lang w:eastAsia="en-US"/>
        </w:rPr>
        <w:t>contents</w:t>
      </w:r>
      <w:proofErr w:type="spellEnd"/>
      <w:r w:rsidRPr="00C90523">
        <w:rPr>
          <w:rStyle w:val="CittChar"/>
          <w:lang w:eastAsia="en-US"/>
        </w:rPr>
        <w:t xml:space="preserve"> </w:t>
      </w:r>
      <w:proofErr w:type="spellStart"/>
      <w:r w:rsidRPr="00C90523">
        <w:rPr>
          <w:rStyle w:val="CittChar"/>
          <w:lang w:eastAsia="en-US"/>
        </w:rPr>
        <w:t>of</w:t>
      </w:r>
      <w:proofErr w:type="spellEnd"/>
      <w:r w:rsidRPr="00C90523">
        <w:rPr>
          <w:rStyle w:val="CittChar"/>
          <w:lang w:eastAsia="en-US"/>
        </w:rPr>
        <w:t xml:space="preserve"> a </w:t>
      </w:r>
      <w:proofErr w:type="spellStart"/>
      <w:r w:rsidRPr="00C90523">
        <w:rPr>
          <w:rStyle w:val="CittChar"/>
          <w:lang w:eastAsia="en-US"/>
        </w:rPr>
        <w:t>page</w:t>
      </w:r>
      <w:proofErr w:type="spellEnd"/>
      <w:r w:rsidRPr="00C90523">
        <w:rPr>
          <w:rStyle w:val="CittChar"/>
          <w:lang w:eastAsia="en-US"/>
        </w:rPr>
        <w:t xml:space="preserve"> are </w:t>
      </w:r>
      <w:proofErr w:type="spellStart"/>
      <w:r w:rsidRPr="00C90523">
        <w:rPr>
          <w:rStyle w:val="CittChar"/>
          <w:lang w:eastAsia="en-US"/>
        </w:rPr>
        <w:t>visibly</w:t>
      </w:r>
      <w:proofErr w:type="spellEnd"/>
      <w:r w:rsidRPr="00C90523">
        <w:rPr>
          <w:rStyle w:val="CittChar"/>
          <w:lang w:eastAsia="en-US"/>
        </w:rPr>
        <w:t xml:space="preserve"> </w:t>
      </w:r>
      <w:proofErr w:type="spellStart"/>
      <w:r w:rsidRPr="00C90523">
        <w:rPr>
          <w:rStyle w:val="CittChar"/>
          <w:lang w:eastAsia="en-US"/>
        </w:rPr>
        <w:t>populated</w:t>
      </w:r>
      <w:proofErr w:type="spellEnd"/>
      <w:r w:rsidRPr="00C90523">
        <w:rPr>
          <w:rStyle w:val="CittChar"/>
          <w:lang w:eastAsia="en-US"/>
        </w:rPr>
        <w:t xml:space="preserve">. </w:t>
      </w:r>
      <w:proofErr w:type="spellStart"/>
      <w:r w:rsidRPr="00C90523">
        <w:rPr>
          <w:rStyle w:val="CittChar"/>
          <w:lang w:eastAsia="en-US"/>
        </w:rPr>
        <w:t>It</w:t>
      </w:r>
      <w:proofErr w:type="spellEnd"/>
      <w:r w:rsidRPr="00C90523">
        <w:rPr>
          <w:rStyle w:val="CittChar"/>
          <w:lang w:eastAsia="en-US"/>
        </w:rPr>
        <w:t xml:space="preserve"> </w:t>
      </w:r>
      <w:proofErr w:type="spellStart"/>
      <w:r w:rsidRPr="00C90523">
        <w:rPr>
          <w:rStyle w:val="CittChar"/>
          <w:lang w:eastAsia="en-US"/>
        </w:rPr>
        <w:t>is</w:t>
      </w:r>
      <w:proofErr w:type="spellEnd"/>
      <w:r w:rsidRPr="00C90523">
        <w:rPr>
          <w:rStyle w:val="CittChar"/>
          <w:lang w:eastAsia="en-US"/>
        </w:rPr>
        <w:t xml:space="preserve"> </w:t>
      </w:r>
      <w:proofErr w:type="spellStart"/>
      <w:r w:rsidRPr="00C90523">
        <w:rPr>
          <w:rStyle w:val="CittChar"/>
          <w:lang w:eastAsia="en-US"/>
        </w:rPr>
        <w:t>the</w:t>
      </w:r>
      <w:proofErr w:type="spellEnd"/>
      <w:r w:rsidRPr="00C90523">
        <w:rPr>
          <w:rStyle w:val="CittChar"/>
          <w:lang w:eastAsia="en-US"/>
        </w:rPr>
        <w:t xml:space="preserve"> </w:t>
      </w:r>
      <w:proofErr w:type="spellStart"/>
      <w:r w:rsidRPr="00C90523">
        <w:rPr>
          <w:rStyle w:val="CittChar"/>
          <w:lang w:eastAsia="en-US"/>
        </w:rPr>
        <w:t>average</w:t>
      </w:r>
      <w:proofErr w:type="spellEnd"/>
      <w:r w:rsidRPr="00C90523">
        <w:rPr>
          <w:rStyle w:val="CittChar"/>
          <w:lang w:eastAsia="en-US"/>
        </w:rPr>
        <w:t xml:space="preserve"> </w:t>
      </w:r>
      <w:proofErr w:type="spellStart"/>
      <w:r w:rsidRPr="00C90523">
        <w:rPr>
          <w:rStyle w:val="CittChar"/>
          <w:lang w:eastAsia="en-US"/>
        </w:rPr>
        <w:t>time</w:t>
      </w:r>
      <w:proofErr w:type="spellEnd"/>
      <w:r w:rsidRPr="00C90523">
        <w:rPr>
          <w:rStyle w:val="CittChar"/>
          <w:lang w:eastAsia="en-US"/>
        </w:rPr>
        <w:t xml:space="preserve"> </w:t>
      </w:r>
      <w:proofErr w:type="spellStart"/>
      <w:r w:rsidRPr="00C90523">
        <w:rPr>
          <w:rStyle w:val="CittChar"/>
          <w:lang w:eastAsia="en-US"/>
        </w:rPr>
        <w:t>at</w:t>
      </w:r>
      <w:proofErr w:type="spellEnd"/>
      <w:r w:rsidRPr="00C90523">
        <w:rPr>
          <w:rStyle w:val="CittChar"/>
          <w:lang w:eastAsia="en-US"/>
        </w:rPr>
        <w:t xml:space="preserve"> </w:t>
      </w:r>
      <w:proofErr w:type="spellStart"/>
      <w:r w:rsidRPr="00C90523">
        <w:rPr>
          <w:rStyle w:val="CittChar"/>
          <w:lang w:eastAsia="en-US"/>
        </w:rPr>
        <w:t>which</w:t>
      </w:r>
      <w:proofErr w:type="spellEnd"/>
      <w:r w:rsidRPr="00C90523">
        <w:rPr>
          <w:rStyle w:val="CittChar"/>
          <w:lang w:eastAsia="en-US"/>
        </w:rPr>
        <w:t xml:space="preserve"> </w:t>
      </w:r>
      <w:proofErr w:type="spellStart"/>
      <w:r w:rsidRPr="00C90523">
        <w:rPr>
          <w:rStyle w:val="CittChar"/>
          <w:lang w:eastAsia="en-US"/>
        </w:rPr>
        <w:t>visible</w:t>
      </w:r>
      <w:proofErr w:type="spellEnd"/>
      <w:r w:rsidRPr="00C90523">
        <w:rPr>
          <w:rStyle w:val="CittChar"/>
          <w:lang w:eastAsia="en-US"/>
        </w:rPr>
        <w:t xml:space="preserve"> </w:t>
      </w:r>
      <w:proofErr w:type="spellStart"/>
      <w:r w:rsidRPr="00C90523">
        <w:rPr>
          <w:rStyle w:val="CittChar"/>
          <w:lang w:eastAsia="en-US"/>
        </w:rPr>
        <w:t>parts</w:t>
      </w:r>
      <w:proofErr w:type="spellEnd"/>
      <w:r w:rsidRPr="00C90523">
        <w:rPr>
          <w:rStyle w:val="CittChar"/>
          <w:lang w:eastAsia="en-US"/>
        </w:rPr>
        <w:t xml:space="preserve"> </w:t>
      </w:r>
      <w:proofErr w:type="spellStart"/>
      <w:r w:rsidRPr="00C90523">
        <w:rPr>
          <w:rStyle w:val="CittChar"/>
          <w:lang w:eastAsia="en-US"/>
        </w:rPr>
        <w:t>of</w:t>
      </w:r>
      <w:proofErr w:type="spellEnd"/>
      <w:r w:rsidRPr="00C90523">
        <w:rPr>
          <w:rStyle w:val="CittChar"/>
          <w:lang w:eastAsia="en-US"/>
        </w:rPr>
        <w:t xml:space="preserve"> </w:t>
      </w:r>
      <w:proofErr w:type="spellStart"/>
      <w:r w:rsidRPr="00C90523">
        <w:rPr>
          <w:rStyle w:val="CittChar"/>
          <w:lang w:eastAsia="en-US"/>
        </w:rPr>
        <w:t>the</w:t>
      </w:r>
      <w:proofErr w:type="spellEnd"/>
      <w:r w:rsidRPr="00C90523">
        <w:rPr>
          <w:rStyle w:val="CittChar"/>
          <w:lang w:eastAsia="en-US"/>
        </w:rPr>
        <w:t xml:space="preserve"> </w:t>
      </w:r>
      <w:proofErr w:type="spellStart"/>
      <w:r w:rsidRPr="00C90523">
        <w:rPr>
          <w:rStyle w:val="CittChar"/>
          <w:lang w:eastAsia="en-US"/>
        </w:rPr>
        <w:t>page</w:t>
      </w:r>
      <w:proofErr w:type="spellEnd"/>
      <w:r w:rsidRPr="00C90523">
        <w:rPr>
          <w:rStyle w:val="CittChar"/>
          <w:lang w:eastAsia="en-US"/>
        </w:rPr>
        <w:t xml:space="preserve"> are </w:t>
      </w:r>
      <w:proofErr w:type="spellStart"/>
      <w:r w:rsidRPr="00C90523">
        <w:rPr>
          <w:rStyle w:val="CittChar"/>
          <w:lang w:eastAsia="en-US"/>
        </w:rPr>
        <w:t>displayed</w:t>
      </w:r>
      <w:proofErr w:type="spellEnd"/>
      <w:r w:rsidRPr="00C90523">
        <w:rPr>
          <w:rStyle w:val="CittChar"/>
          <w:lang w:eastAsia="en-US"/>
        </w:rPr>
        <w:t xml:space="preserve">. </w:t>
      </w:r>
      <w:proofErr w:type="spellStart"/>
      <w:r w:rsidRPr="00C90523">
        <w:rPr>
          <w:rStyle w:val="CittChar"/>
          <w:lang w:eastAsia="en-US"/>
        </w:rPr>
        <w:t>Expressed</w:t>
      </w:r>
      <w:proofErr w:type="spellEnd"/>
      <w:r w:rsidRPr="00C90523">
        <w:rPr>
          <w:rStyle w:val="CittChar"/>
          <w:lang w:eastAsia="en-US"/>
        </w:rPr>
        <w:t xml:space="preserve"> in </w:t>
      </w:r>
      <w:proofErr w:type="spellStart"/>
      <w:r w:rsidRPr="00C90523">
        <w:rPr>
          <w:rStyle w:val="CittChar"/>
          <w:lang w:eastAsia="en-US"/>
        </w:rPr>
        <w:t>milliseconds</w:t>
      </w:r>
      <w:proofErr w:type="spellEnd"/>
      <w:r w:rsidRPr="00C90523">
        <w:rPr>
          <w:rStyle w:val="CittChar"/>
          <w:lang w:eastAsia="en-US"/>
        </w:rPr>
        <w:t xml:space="preserve">, and </w:t>
      </w:r>
      <w:proofErr w:type="spellStart"/>
      <w:r w:rsidRPr="00C90523">
        <w:rPr>
          <w:rStyle w:val="CittChar"/>
          <w:lang w:eastAsia="en-US"/>
        </w:rPr>
        <w:t>dependent</w:t>
      </w:r>
      <w:proofErr w:type="spellEnd"/>
      <w:r w:rsidRPr="00C90523">
        <w:rPr>
          <w:rStyle w:val="CittChar"/>
          <w:lang w:eastAsia="en-US"/>
        </w:rPr>
        <w:t xml:space="preserve"> on </w:t>
      </w:r>
      <w:proofErr w:type="spellStart"/>
      <w:r w:rsidRPr="00C90523">
        <w:rPr>
          <w:rStyle w:val="CittChar"/>
          <w:lang w:eastAsia="en-US"/>
        </w:rPr>
        <w:t>the</w:t>
      </w:r>
      <w:proofErr w:type="spellEnd"/>
      <w:r w:rsidRPr="00C90523">
        <w:rPr>
          <w:rStyle w:val="CittChar"/>
          <w:lang w:eastAsia="en-US"/>
        </w:rPr>
        <w:t xml:space="preserve"> </w:t>
      </w:r>
      <w:proofErr w:type="spellStart"/>
      <w:r w:rsidRPr="00C90523">
        <w:rPr>
          <w:rStyle w:val="CittChar"/>
          <w:lang w:eastAsia="en-US"/>
        </w:rPr>
        <w:t>size</w:t>
      </w:r>
      <w:proofErr w:type="spellEnd"/>
      <w:r w:rsidRPr="00C90523">
        <w:rPr>
          <w:rStyle w:val="CittChar"/>
          <w:lang w:eastAsia="en-US"/>
        </w:rPr>
        <w:t xml:space="preserve"> </w:t>
      </w:r>
      <w:proofErr w:type="spellStart"/>
      <w:r w:rsidRPr="00C90523">
        <w:rPr>
          <w:rStyle w:val="CittChar"/>
          <w:lang w:eastAsia="en-US"/>
        </w:rPr>
        <w:t>of</w:t>
      </w:r>
      <w:proofErr w:type="spellEnd"/>
      <w:r w:rsidRPr="00C90523">
        <w:rPr>
          <w:rStyle w:val="CittChar"/>
          <w:lang w:eastAsia="en-US"/>
        </w:rPr>
        <w:t xml:space="preserve"> </w:t>
      </w:r>
      <w:proofErr w:type="spellStart"/>
      <w:r w:rsidRPr="00C90523">
        <w:rPr>
          <w:rStyle w:val="CittChar"/>
          <w:lang w:eastAsia="en-US"/>
        </w:rPr>
        <w:t>the</w:t>
      </w:r>
      <w:proofErr w:type="spellEnd"/>
      <w:r w:rsidRPr="00C90523">
        <w:rPr>
          <w:rStyle w:val="CittChar"/>
          <w:lang w:eastAsia="en-US"/>
        </w:rPr>
        <w:t xml:space="preserve"> </w:t>
      </w:r>
      <w:proofErr w:type="spellStart"/>
      <w:r w:rsidRPr="00C90523">
        <w:rPr>
          <w:rStyle w:val="CittChar"/>
          <w:lang w:eastAsia="en-US"/>
        </w:rPr>
        <w:t>viewport</w:t>
      </w:r>
      <w:proofErr w:type="spellEnd"/>
      <w:r w:rsidRPr="00C90523">
        <w:rPr>
          <w:rStyle w:val="CittChar"/>
          <w:lang w:eastAsia="en-US"/>
        </w:rPr>
        <w:t xml:space="preserve">, </w:t>
      </w:r>
      <w:proofErr w:type="spellStart"/>
      <w:r w:rsidRPr="00C90523">
        <w:rPr>
          <w:rStyle w:val="CittChar"/>
          <w:lang w:eastAsia="en-US"/>
        </w:rPr>
        <w:t>the</w:t>
      </w:r>
      <w:proofErr w:type="spellEnd"/>
      <w:r w:rsidRPr="00C90523">
        <w:rPr>
          <w:rStyle w:val="CittChar"/>
          <w:lang w:eastAsia="en-US"/>
        </w:rPr>
        <w:t xml:space="preserve"> </w:t>
      </w:r>
      <w:proofErr w:type="spellStart"/>
      <w:r w:rsidRPr="00C90523">
        <w:rPr>
          <w:rStyle w:val="CittChar"/>
          <w:lang w:eastAsia="en-US"/>
        </w:rPr>
        <w:t>lower</w:t>
      </w:r>
      <w:proofErr w:type="spellEnd"/>
      <w:r w:rsidRPr="00C90523">
        <w:rPr>
          <w:rStyle w:val="CittChar"/>
          <w:lang w:eastAsia="en-US"/>
        </w:rPr>
        <w:t xml:space="preserve"> </w:t>
      </w:r>
      <w:proofErr w:type="spellStart"/>
      <w:r w:rsidRPr="00C90523">
        <w:rPr>
          <w:rStyle w:val="CittChar"/>
          <w:lang w:eastAsia="en-US"/>
        </w:rPr>
        <w:t>the</w:t>
      </w:r>
      <w:proofErr w:type="spellEnd"/>
      <w:r w:rsidRPr="00C90523">
        <w:rPr>
          <w:rStyle w:val="CittChar"/>
          <w:lang w:eastAsia="en-US"/>
        </w:rPr>
        <w:t xml:space="preserve"> </w:t>
      </w:r>
      <w:proofErr w:type="spellStart"/>
      <w:r w:rsidRPr="00C90523">
        <w:rPr>
          <w:rStyle w:val="CittChar"/>
          <w:lang w:eastAsia="en-US"/>
        </w:rPr>
        <w:t>score</w:t>
      </w:r>
      <w:proofErr w:type="spellEnd"/>
      <w:r w:rsidRPr="00C90523">
        <w:rPr>
          <w:rStyle w:val="CittChar"/>
          <w:lang w:eastAsia="en-US"/>
        </w:rPr>
        <w:t xml:space="preserve">, </w:t>
      </w:r>
      <w:proofErr w:type="spellStart"/>
      <w:r w:rsidRPr="00C90523">
        <w:rPr>
          <w:rStyle w:val="CittChar"/>
          <w:lang w:eastAsia="en-US"/>
        </w:rPr>
        <w:t>the</w:t>
      </w:r>
      <w:proofErr w:type="spellEnd"/>
      <w:r w:rsidRPr="00C90523">
        <w:rPr>
          <w:rStyle w:val="CittChar"/>
          <w:lang w:eastAsia="en-US"/>
        </w:rPr>
        <w:t xml:space="preserve"> </w:t>
      </w:r>
      <w:proofErr w:type="spellStart"/>
      <w:r w:rsidRPr="00C90523">
        <w:rPr>
          <w:rStyle w:val="CittChar"/>
          <w:lang w:eastAsia="en-US"/>
        </w:rPr>
        <w:t>better</w:t>
      </w:r>
      <w:proofErr w:type="spellEnd"/>
      <w:r w:rsidRPr="00C90523">
        <w:rPr>
          <w:rStyle w:val="CittChar"/>
          <w:lang w:eastAsia="en-US"/>
        </w:rPr>
        <w:t>.</w:t>
      </w:r>
      <w:r w:rsidRPr="00C90523">
        <w:rPr>
          <w:rStyle w:val="CittChar"/>
        </w:rPr>
        <w:t xml:space="preserve">“ </w:t>
      </w:r>
      <w:r w:rsidR="00ED594A">
        <w:rPr>
          <w:lang w:eastAsia="en-US"/>
        </w:rPr>
        <w:fldChar w:fldCharType="begin"/>
      </w:r>
      <w:r w:rsidR="00ED594A">
        <w:rPr>
          <w:lang w:eastAsia="en-US"/>
        </w:rPr>
        <w:instrText xml:space="preserve"> ADDIN ZOTERO_ITEM CSL_CITATION {"citationID":"qmBmgCh1","properties":{"formattedCitation":"(Mozilla Contributors, 2021c)","plainCitation":"(Mozilla Contributors, 2021c)","noteIndex":0},"citationItems":[{"id":125,"uris":["http://zotero.org/users/local/drXuekKW/items/ULFVVTND"],"uri":["http://zotero.org/users/local/drXuekKW/items/ULFVVTND"],"itemData":{"id":125,"type":"webpage","title":"Speed index - MDN Web Docs Glossary: Definitions of Web-related terms | MDN","URL":"https://developer.mozilla.org/en-US/docs/Glossary/Speed_index","author":[{"family":"Mozilla Contributors","given":""}],"accessed":{"date-parts":[["2021",3,13]]},"issued":{"date-parts":[["2021",1,20]]}}}],"schema":"https://github.com/citation-style-language/schema/raw/master/csl-citation.json"} </w:instrText>
      </w:r>
      <w:r w:rsidR="00ED594A">
        <w:rPr>
          <w:lang w:eastAsia="en-US"/>
        </w:rPr>
        <w:fldChar w:fldCharType="separate"/>
      </w:r>
      <w:r w:rsidR="00ED594A">
        <w:rPr>
          <w:noProof/>
          <w:lang w:eastAsia="en-US"/>
        </w:rPr>
        <w:t>(Mozilla Contributors, 2021c)</w:t>
      </w:r>
      <w:r w:rsidR="00ED594A">
        <w:rPr>
          <w:lang w:eastAsia="en-US"/>
        </w:rPr>
        <w:fldChar w:fldCharType="end"/>
      </w:r>
    </w:p>
    <w:p w14:paraId="7CBFE1BC" w14:textId="003E34A7" w:rsidR="00624F59" w:rsidRPr="000B1832" w:rsidRDefault="00176D33" w:rsidP="000B1832">
      <w:pPr>
        <w:rPr>
          <w:lang w:eastAsia="en-US"/>
        </w:rPr>
      </w:pPr>
      <w:r w:rsidRPr="00176D33">
        <w:rPr>
          <w:lang w:eastAsia="en-US"/>
        </w:rPr>
        <w:t>Speed Index je navázán na konkrétní technologický kontext – prohlížeč, šířku okna nebo typ připojení.</w:t>
      </w:r>
      <w:r w:rsidR="00F738F4">
        <w:rPr>
          <w:lang w:eastAsia="en-US"/>
        </w:rPr>
        <w:t xml:space="preserve"> </w:t>
      </w:r>
      <w:r w:rsidR="00404DC2">
        <w:rPr>
          <w:lang w:eastAsia="en-US"/>
        </w:rPr>
        <w:t xml:space="preserve">Speed index se měří ze záznamu obrazovky při načítání stránky. Tento způsob sběru není </w:t>
      </w:r>
      <w:r w:rsidR="002C3550">
        <w:rPr>
          <w:lang w:eastAsia="en-US"/>
        </w:rPr>
        <w:t>realizovatelný pro RUM, lze jej měřit jen pomocí</w:t>
      </w:r>
      <w:r w:rsidR="00F738F4" w:rsidRPr="00F738F4">
        <w:rPr>
          <w:lang w:eastAsia="en-US"/>
        </w:rPr>
        <w:t xml:space="preserve"> syntetick</w:t>
      </w:r>
      <w:r w:rsidR="002C3550">
        <w:rPr>
          <w:lang w:eastAsia="en-US"/>
        </w:rPr>
        <w:t>ých</w:t>
      </w:r>
      <w:r w:rsidR="00F738F4" w:rsidRPr="00F738F4">
        <w:rPr>
          <w:lang w:eastAsia="en-US"/>
        </w:rPr>
        <w:t xml:space="preserve"> test</w:t>
      </w:r>
      <w:r w:rsidR="002C3550">
        <w:rPr>
          <w:lang w:eastAsia="en-US"/>
        </w:rPr>
        <w:t>ů</w:t>
      </w:r>
      <w:r w:rsidR="00F738F4" w:rsidRPr="00F738F4">
        <w:rPr>
          <w:lang w:eastAsia="en-US"/>
        </w:rPr>
        <w:t xml:space="preserve">. </w:t>
      </w:r>
      <w:r w:rsidR="00953D26">
        <w:rPr>
          <w:lang w:eastAsia="en-US"/>
        </w:rPr>
        <w:t>Další nevýhodou je, že když</w:t>
      </w:r>
      <w:r w:rsidR="00F738F4" w:rsidRPr="00F738F4">
        <w:rPr>
          <w:lang w:eastAsia="en-US"/>
        </w:rPr>
        <w:t xml:space="preserve"> </w:t>
      </w:r>
      <w:r w:rsidR="00953D26">
        <w:rPr>
          <w:lang w:eastAsia="en-US"/>
        </w:rPr>
        <w:t xml:space="preserve">jsou </w:t>
      </w:r>
      <w:r w:rsidR="00F738F4" w:rsidRPr="00F738F4">
        <w:rPr>
          <w:lang w:eastAsia="en-US"/>
        </w:rPr>
        <w:t>na stránce animované prvky, například automatický karusel,</w:t>
      </w:r>
      <w:r w:rsidR="00953D26">
        <w:rPr>
          <w:lang w:eastAsia="en-US"/>
        </w:rPr>
        <w:t xml:space="preserve"> speed index </w:t>
      </w:r>
      <w:r w:rsidR="00CB61C0">
        <w:rPr>
          <w:lang w:eastAsia="en-US"/>
        </w:rPr>
        <w:t>narůstá, protože se na stránce stále něco hýbe</w:t>
      </w:r>
      <w:r w:rsidR="00195ECA">
        <w:rPr>
          <w:lang w:eastAsia="en-US"/>
        </w:rPr>
        <w:t xml:space="preserve"> </w:t>
      </w:r>
      <w:r w:rsidR="009A578A">
        <w:rPr>
          <w:lang w:eastAsia="en-US"/>
        </w:rPr>
        <w:fldChar w:fldCharType="begin"/>
      </w:r>
      <w:r w:rsidR="00CD6561">
        <w:rPr>
          <w:lang w:eastAsia="en-US"/>
        </w:rPr>
        <w:instrText xml:space="preserve"> ADDIN ZOTERO_ITEM CSL_CITATION {"citationID":"z8lt8iJS","properties":{"formattedCitation":"(Mich\\uc0\\u225{}lek, 2019b)","plainCitation":"(Michálek, 2019b)","noteIndex":0},"citationItems":[{"id":127,"uris":["http://zotero.org/users/local/drXuekKW/items/SI6UP8EN"],"uri":["http://zotero.org/users/local/drXuekKW/items/SI6UP8EN"],"itemData":{"id":127,"type":"webpage","abstract":"Ukazuje jak rychle je viditelný obsah stránky naplněn do stavu stoprocentního vykreslení.","container-title":"Vzhůru dolů","language":"cs","title":"Metrika „Index rychlosti“ (Speed Index, SI)","URL":"https://www.vzhurudolu.cz/prirucka/speedindex","author":[{"family":"Michálek","given":"Martin"}],"accessed":{"date-parts":[["2021",3,13]]},"issued":{"date-parts":[["2019"]],"season":"4"}}}],"schema":"https://github.com/citation-style-language/schema/raw/master/csl-citation.json"} </w:instrText>
      </w:r>
      <w:r w:rsidR="009A578A">
        <w:rPr>
          <w:lang w:eastAsia="en-US"/>
        </w:rPr>
        <w:fldChar w:fldCharType="separate"/>
      </w:r>
      <w:r w:rsidR="00CD6561" w:rsidRPr="00CD6561">
        <w:t>(Michálek, 2019b)</w:t>
      </w:r>
      <w:r w:rsidR="009A578A">
        <w:rPr>
          <w:lang w:eastAsia="en-US"/>
        </w:rPr>
        <w:fldChar w:fldCharType="end"/>
      </w:r>
      <w:r w:rsidR="00F738F4" w:rsidRPr="00F738F4">
        <w:rPr>
          <w:lang w:eastAsia="en-US"/>
        </w:rPr>
        <w:t>.</w:t>
      </w:r>
    </w:p>
    <w:p w14:paraId="24855301" w14:textId="397DD4DF" w:rsidR="00A56F79" w:rsidRDefault="00A56F79" w:rsidP="002E3F1C">
      <w:pPr>
        <w:pStyle w:val="Nadpis3"/>
      </w:pPr>
      <w:bookmarkStart w:id="90" w:name="_Toc69471815"/>
      <w:proofErr w:type="spellStart"/>
      <w:r w:rsidRPr="00A56F79">
        <w:t>Lighthouse</w:t>
      </w:r>
      <w:proofErr w:type="spellEnd"/>
      <w:r w:rsidRPr="00A56F79">
        <w:t xml:space="preserve"> Performance </w:t>
      </w:r>
      <w:proofErr w:type="spellStart"/>
      <w:r w:rsidRPr="00A56F79">
        <w:t>Score</w:t>
      </w:r>
      <w:bookmarkEnd w:id="90"/>
      <w:proofErr w:type="spellEnd"/>
    </w:p>
    <w:p w14:paraId="0C266F69" w14:textId="31EFB1DB" w:rsidR="004D5329" w:rsidRDefault="0003409C" w:rsidP="004D5329">
      <w:r w:rsidRPr="0003409C">
        <w:rPr>
          <w:lang w:eastAsia="en-US"/>
        </w:rPr>
        <w:t xml:space="preserve">Jednoduše řečeno jde o číslo, kterým rychlost vaší stránky zhodnotí testery vycházející z nástroje </w:t>
      </w:r>
      <w:proofErr w:type="spellStart"/>
      <w:r w:rsidRPr="0003409C">
        <w:rPr>
          <w:lang w:eastAsia="en-US"/>
        </w:rPr>
        <w:t>Lighthouse</w:t>
      </w:r>
      <w:proofErr w:type="spellEnd"/>
      <w:r w:rsidRPr="0003409C">
        <w:rPr>
          <w:lang w:eastAsia="en-US"/>
        </w:rPr>
        <w:t>.</w:t>
      </w:r>
      <w:r w:rsidR="00296A10">
        <w:rPr>
          <w:lang w:eastAsia="en-US"/>
        </w:rPr>
        <w:t xml:space="preserve"> </w:t>
      </w:r>
      <w:proofErr w:type="spellStart"/>
      <w:r w:rsidR="00296A10" w:rsidRPr="00296A10">
        <w:t>Lighthouse</w:t>
      </w:r>
      <w:proofErr w:type="spellEnd"/>
      <w:r w:rsidR="00296A10" w:rsidRPr="00296A10">
        <w:t xml:space="preserve"> Performance </w:t>
      </w:r>
      <w:proofErr w:type="spellStart"/>
      <w:r w:rsidR="00296A10" w:rsidRPr="00296A10">
        <w:t>Score</w:t>
      </w:r>
      <w:proofErr w:type="spellEnd"/>
      <w:r w:rsidR="00296A10" w:rsidRPr="00296A10">
        <w:t xml:space="preserve"> (LPS) lze považovat za hlavní ze syntetických metrik.</w:t>
      </w:r>
      <w:r w:rsidR="00BB1AB8">
        <w:t xml:space="preserve"> </w:t>
      </w:r>
      <w:r w:rsidR="00A15353" w:rsidRPr="00A15353">
        <w:t xml:space="preserve">Nástroj </w:t>
      </w:r>
      <w:proofErr w:type="spellStart"/>
      <w:r w:rsidR="00A15353" w:rsidRPr="00A15353">
        <w:t>Lighthouse</w:t>
      </w:r>
      <w:proofErr w:type="spellEnd"/>
      <w:r w:rsidR="00A15353" w:rsidRPr="00A15353">
        <w:t xml:space="preserve"> změří každou z důležitých rychlostních metrik a vytvoří z nich jedno číslo.</w:t>
      </w:r>
      <w:r w:rsidR="009E47D2">
        <w:t xml:space="preserve"> </w:t>
      </w:r>
      <w:r w:rsidR="00A15353" w:rsidRPr="00A15353">
        <w:t xml:space="preserve">Metriky obsažené v LPS </w:t>
      </w:r>
      <w:r w:rsidR="005943B1">
        <w:t>se snaží co nejlépe pokrýt</w:t>
      </w:r>
      <w:r w:rsidR="00A15353" w:rsidRPr="00A15353">
        <w:t xml:space="preserve"> celou rychlostní část uživatelského zážitku.</w:t>
      </w:r>
      <w:r w:rsidR="00166755">
        <w:t xml:space="preserve"> </w:t>
      </w:r>
      <w:commentRangeStart w:id="91"/>
      <w:r w:rsidR="00166755">
        <w:t>Metriky</w:t>
      </w:r>
      <w:r w:rsidR="00C854EB">
        <w:t xml:space="preserve"> a jejich váhy</w:t>
      </w:r>
      <w:r w:rsidR="00166755">
        <w:t xml:space="preserve">, které LPS </w:t>
      </w:r>
      <w:r w:rsidR="00C854EB">
        <w:t>s</w:t>
      </w:r>
      <w:r w:rsidR="00166755">
        <w:t>družuje</w:t>
      </w:r>
      <w:r w:rsidR="00C854EB">
        <w:t xml:space="preserve">, </w:t>
      </w:r>
      <w:commentRangeEnd w:id="91"/>
      <w:r w:rsidR="000C7EB3">
        <w:rPr>
          <w:rStyle w:val="Odkaznakoment"/>
          <w:rFonts w:asciiTheme="minorHAnsi" w:eastAsiaTheme="minorHAnsi" w:hAnsiTheme="minorHAnsi" w:cstheme="minorBidi"/>
          <w:lang w:eastAsia="en-US"/>
          <w14:numForm w14:val="lining"/>
        </w:rPr>
        <w:commentReference w:id="91"/>
      </w:r>
      <w:r w:rsidR="00C854EB">
        <w:t xml:space="preserve">se </w:t>
      </w:r>
      <w:r w:rsidR="00D526FB">
        <w:t>v historii měnily, aby</w:t>
      </w:r>
      <w:r w:rsidR="00622387">
        <w:t xml:space="preserve"> lépe měřily výsledný uživatelský dojem</w:t>
      </w:r>
      <w:r w:rsidR="00411A85">
        <w:t xml:space="preserve"> </w:t>
      </w:r>
      <w:r w:rsidR="00411A85">
        <w:fldChar w:fldCharType="begin"/>
      </w:r>
      <w:r w:rsidR="00B73063">
        <w:instrText xml:space="preserve"> ADDIN ZOTERO_ITEM CSL_CITATION {"citationID":"1O98uv5Z","properties":{"formattedCitation":"(Mich\\uc0\\u225{}lek, 2020a)","plainCitation":"(Michálek, 2020a)","noteIndex":0},"citationItems":[{"id":129,"uris":["http://zotero.org/users/local/drXuekKW/items/8CG8UMN6"],"uri":["http://zotero.org/users/local/drXuekKW/items/8CG8UMN6"],"itemData":{"id":129,"type":"webpage","abstract":"[Aktualizace] O velmi důležitém čísle, kterým rychlost vaší stránky zhodnotí nástroj Lighthouse.","container-title":"Vzhůru dolů","language":"cs","title":"Lighthouse Performance Score (LPS): krásy i pasti metriky všech metrik","title-short":"Lighthouse Performance Score (LPS)","URL":"https://www.vzhurudolu.cz/prirucka/metrika-lps","author":[{"family":"Michálek","given":"Martin"}],"accessed":{"date-parts":[["2021",3,13]]},"issued":{"date-parts":[["2020"]],"season":"10"}}}],"schema":"https://github.com/citation-style-language/schema/raw/master/csl-citation.json"} </w:instrText>
      </w:r>
      <w:r w:rsidR="00411A85">
        <w:fldChar w:fldCharType="separate"/>
      </w:r>
      <w:r w:rsidR="00B73063" w:rsidRPr="00B73063">
        <w:t>(Michálek, 2020a)</w:t>
      </w:r>
      <w:r w:rsidR="00411A85">
        <w:fldChar w:fldCharType="end"/>
      </w:r>
      <w:r w:rsidR="00622387">
        <w:t>.</w:t>
      </w:r>
      <w:r w:rsidR="00D66A15">
        <w:t xml:space="preserve"> Ve své aktuální verzi 6 se LPS skládá takto:</w:t>
      </w:r>
    </w:p>
    <w:tbl>
      <w:tblPr>
        <w:tblStyle w:val="Styl1"/>
        <w:tblW w:w="0" w:type="auto"/>
        <w:tblLook w:val="04A0" w:firstRow="1" w:lastRow="0" w:firstColumn="1" w:lastColumn="0" w:noHBand="0" w:noVBand="1"/>
      </w:tblPr>
      <w:tblGrid>
        <w:gridCol w:w="4253"/>
        <w:gridCol w:w="1604"/>
        <w:gridCol w:w="2929"/>
      </w:tblGrid>
      <w:tr w:rsidR="004D5329" w:rsidRPr="004D5329" w14:paraId="34FA4A5C" w14:textId="77777777" w:rsidTr="00AC4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1B797B08" w14:textId="77777777" w:rsidR="004D5329" w:rsidRPr="00C24E1D" w:rsidRDefault="004D5329" w:rsidP="00C24E1D">
            <w:pPr>
              <w:pStyle w:val="Textvtabulce"/>
            </w:pPr>
            <w:proofErr w:type="spellStart"/>
            <w:r w:rsidRPr="00C24E1D">
              <w:t>Metrika</w:t>
            </w:r>
            <w:proofErr w:type="spellEnd"/>
          </w:p>
        </w:tc>
        <w:tc>
          <w:tcPr>
            <w:tcW w:w="1604" w:type="dxa"/>
          </w:tcPr>
          <w:p w14:paraId="1E71A784" w14:textId="77777777" w:rsidR="004D5329" w:rsidRPr="00C24E1D" w:rsidRDefault="004D5329" w:rsidP="00C24E1D">
            <w:pPr>
              <w:pStyle w:val="Textvtabulce"/>
              <w:cnfStyle w:val="100000000000" w:firstRow="1" w:lastRow="0" w:firstColumn="0" w:lastColumn="0" w:oddVBand="0" w:evenVBand="0" w:oddHBand="0" w:evenHBand="0" w:firstRowFirstColumn="0" w:firstRowLastColumn="0" w:lastRowFirstColumn="0" w:lastRowLastColumn="0"/>
            </w:pPr>
            <w:proofErr w:type="spellStart"/>
            <w:r w:rsidRPr="00C24E1D">
              <w:t>Váha</w:t>
            </w:r>
            <w:proofErr w:type="spellEnd"/>
          </w:p>
        </w:tc>
        <w:tc>
          <w:tcPr>
            <w:tcW w:w="2929" w:type="dxa"/>
          </w:tcPr>
          <w:p w14:paraId="093442FB" w14:textId="77777777" w:rsidR="004D5329" w:rsidRPr="00C24E1D" w:rsidRDefault="004D5329" w:rsidP="00C24E1D">
            <w:pPr>
              <w:pStyle w:val="Textvtabulce"/>
              <w:cnfStyle w:val="100000000000" w:firstRow="1" w:lastRow="0" w:firstColumn="0" w:lastColumn="0" w:oddVBand="0" w:evenVBand="0" w:oddHBand="0" w:evenHBand="0" w:firstRowFirstColumn="0" w:firstRowLastColumn="0" w:lastRowFirstColumn="0" w:lastRowLastColumn="0"/>
            </w:pPr>
            <w:proofErr w:type="spellStart"/>
            <w:r w:rsidRPr="00C24E1D">
              <w:t>Ideální</w:t>
            </w:r>
            <w:proofErr w:type="spellEnd"/>
            <w:r w:rsidRPr="00C24E1D">
              <w:t xml:space="preserve"> </w:t>
            </w:r>
            <w:proofErr w:type="spellStart"/>
            <w:r w:rsidRPr="00C24E1D">
              <w:t>hodnota</w:t>
            </w:r>
            <w:proofErr w:type="spellEnd"/>
          </w:p>
        </w:tc>
      </w:tr>
      <w:tr w:rsidR="004D5329" w:rsidRPr="004D5329" w14:paraId="7BD1EFBB" w14:textId="77777777" w:rsidTr="00AC4626">
        <w:tc>
          <w:tcPr>
            <w:cnfStyle w:val="001000000000" w:firstRow="0" w:lastRow="0" w:firstColumn="1" w:lastColumn="0" w:oddVBand="0" w:evenVBand="0" w:oddHBand="0" w:evenHBand="0" w:firstRowFirstColumn="0" w:firstRowLastColumn="0" w:lastRowFirstColumn="0" w:lastRowLastColumn="0"/>
            <w:tcW w:w="4253" w:type="dxa"/>
          </w:tcPr>
          <w:p w14:paraId="01038796" w14:textId="77777777" w:rsidR="004D5329" w:rsidRPr="00C24E1D" w:rsidRDefault="004D5329" w:rsidP="00C24E1D">
            <w:pPr>
              <w:pStyle w:val="Textvtabulce"/>
            </w:pPr>
            <w:r w:rsidRPr="00C24E1D">
              <w:t xml:space="preserve">First </w:t>
            </w:r>
            <w:proofErr w:type="spellStart"/>
            <w:r w:rsidRPr="00C24E1D">
              <w:t>Contentful</w:t>
            </w:r>
            <w:proofErr w:type="spellEnd"/>
            <w:r w:rsidRPr="00C24E1D">
              <w:t xml:space="preserve"> Paint (FCP)</w:t>
            </w:r>
          </w:p>
        </w:tc>
        <w:tc>
          <w:tcPr>
            <w:tcW w:w="1604" w:type="dxa"/>
          </w:tcPr>
          <w:p w14:paraId="7F754900"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15 %</w:t>
            </w:r>
          </w:p>
        </w:tc>
        <w:tc>
          <w:tcPr>
            <w:tcW w:w="2929" w:type="dxa"/>
          </w:tcPr>
          <w:p w14:paraId="517E7817"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 2 s</w:t>
            </w:r>
          </w:p>
        </w:tc>
      </w:tr>
      <w:tr w:rsidR="004D5329" w:rsidRPr="004D5329" w14:paraId="75814857" w14:textId="77777777" w:rsidTr="00AC4626">
        <w:tc>
          <w:tcPr>
            <w:cnfStyle w:val="001000000000" w:firstRow="0" w:lastRow="0" w:firstColumn="1" w:lastColumn="0" w:oddVBand="0" w:evenVBand="0" w:oddHBand="0" w:evenHBand="0" w:firstRowFirstColumn="0" w:firstRowLastColumn="0" w:lastRowFirstColumn="0" w:lastRowLastColumn="0"/>
            <w:tcW w:w="4253" w:type="dxa"/>
          </w:tcPr>
          <w:p w14:paraId="3FE6CFEC" w14:textId="75902311" w:rsidR="004D5329" w:rsidRPr="00C24E1D" w:rsidRDefault="004D5329" w:rsidP="00C24E1D">
            <w:pPr>
              <w:pStyle w:val="Textvtabulce"/>
            </w:pPr>
            <w:r w:rsidRPr="00C24E1D">
              <w:t>Largest</w:t>
            </w:r>
            <w:r w:rsidR="00AC4626" w:rsidRPr="00C24E1D">
              <w:t xml:space="preserve"> </w:t>
            </w:r>
            <w:proofErr w:type="spellStart"/>
            <w:r w:rsidRPr="00C24E1D">
              <w:t>Contentful</w:t>
            </w:r>
            <w:proofErr w:type="spellEnd"/>
            <w:r w:rsidR="00AC4626" w:rsidRPr="00C24E1D">
              <w:t xml:space="preserve"> </w:t>
            </w:r>
            <w:r w:rsidRPr="00C24E1D">
              <w:t>Paint (LCP)</w:t>
            </w:r>
          </w:p>
        </w:tc>
        <w:tc>
          <w:tcPr>
            <w:tcW w:w="1604" w:type="dxa"/>
          </w:tcPr>
          <w:p w14:paraId="14C3554C"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25 %</w:t>
            </w:r>
          </w:p>
        </w:tc>
        <w:tc>
          <w:tcPr>
            <w:tcW w:w="2929" w:type="dxa"/>
          </w:tcPr>
          <w:p w14:paraId="24ABFFCE"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 2,5 s</w:t>
            </w:r>
          </w:p>
        </w:tc>
      </w:tr>
      <w:tr w:rsidR="004D5329" w:rsidRPr="004D5329" w14:paraId="70DC949A" w14:textId="77777777" w:rsidTr="00AC4626">
        <w:tc>
          <w:tcPr>
            <w:cnfStyle w:val="001000000000" w:firstRow="0" w:lastRow="0" w:firstColumn="1" w:lastColumn="0" w:oddVBand="0" w:evenVBand="0" w:oddHBand="0" w:evenHBand="0" w:firstRowFirstColumn="0" w:firstRowLastColumn="0" w:lastRowFirstColumn="0" w:lastRowLastColumn="0"/>
            <w:tcW w:w="4253" w:type="dxa"/>
          </w:tcPr>
          <w:p w14:paraId="7BC12EE2" w14:textId="77777777" w:rsidR="004D5329" w:rsidRPr="00C24E1D" w:rsidRDefault="004D5329" w:rsidP="00C24E1D">
            <w:pPr>
              <w:pStyle w:val="Textvtabulce"/>
            </w:pPr>
            <w:r w:rsidRPr="00C24E1D">
              <w:t xml:space="preserve">Time </w:t>
            </w:r>
            <w:proofErr w:type="gramStart"/>
            <w:r w:rsidRPr="00C24E1D">
              <w:t>To</w:t>
            </w:r>
            <w:proofErr w:type="gramEnd"/>
            <w:r w:rsidRPr="00C24E1D">
              <w:t xml:space="preserve"> Interactive (TTI)</w:t>
            </w:r>
          </w:p>
        </w:tc>
        <w:tc>
          <w:tcPr>
            <w:tcW w:w="1604" w:type="dxa"/>
          </w:tcPr>
          <w:p w14:paraId="3D3088EA"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15 %</w:t>
            </w:r>
          </w:p>
        </w:tc>
        <w:tc>
          <w:tcPr>
            <w:tcW w:w="2929" w:type="dxa"/>
          </w:tcPr>
          <w:p w14:paraId="0A0159BE"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 3,8 s</w:t>
            </w:r>
          </w:p>
        </w:tc>
      </w:tr>
      <w:tr w:rsidR="004D5329" w:rsidRPr="004D5329" w14:paraId="74F1792E" w14:textId="77777777" w:rsidTr="00AC4626">
        <w:tc>
          <w:tcPr>
            <w:cnfStyle w:val="001000000000" w:firstRow="0" w:lastRow="0" w:firstColumn="1" w:lastColumn="0" w:oddVBand="0" w:evenVBand="0" w:oddHBand="0" w:evenHBand="0" w:firstRowFirstColumn="0" w:firstRowLastColumn="0" w:lastRowFirstColumn="0" w:lastRowLastColumn="0"/>
            <w:tcW w:w="4253" w:type="dxa"/>
          </w:tcPr>
          <w:p w14:paraId="593DDC31" w14:textId="77777777" w:rsidR="004D5329" w:rsidRPr="00C24E1D" w:rsidRDefault="004D5329" w:rsidP="00C24E1D">
            <w:pPr>
              <w:pStyle w:val="Textvtabulce"/>
            </w:pPr>
            <w:r w:rsidRPr="00C24E1D">
              <w:t>Speed Index (SI)</w:t>
            </w:r>
          </w:p>
        </w:tc>
        <w:tc>
          <w:tcPr>
            <w:tcW w:w="1604" w:type="dxa"/>
          </w:tcPr>
          <w:p w14:paraId="35353492"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15 %</w:t>
            </w:r>
          </w:p>
        </w:tc>
        <w:tc>
          <w:tcPr>
            <w:tcW w:w="2929" w:type="dxa"/>
          </w:tcPr>
          <w:p w14:paraId="552E86AD"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 4,3 s</w:t>
            </w:r>
          </w:p>
        </w:tc>
      </w:tr>
      <w:tr w:rsidR="004D5329" w:rsidRPr="004D5329" w14:paraId="17A9902E" w14:textId="77777777" w:rsidTr="00AC4626">
        <w:tc>
          <w:tcPr>
            <w:cnfStyle w:val="001000000000" w:firstRow="0" w:lastRow="0" w:firstColumn="1" w:lastColumn="0" w:oddVBand="0" w:evenVBand="0" w:oddHBand="0" w:evenHBand="0" w:firstRowFirstColumn="0" w:firstRowLastColumn="0" w:lastRowFirstColumn="0" w:lastRowLastColumn="0"/>
            <w:tcW w:w="4253" w:type="dxa"/>
          </w:tcPr>
          <w:p w14:paraId="6EC2CDD9" w14:textId="77777777" w:rsidR="004D5329" w:rsidRPr="00C24E1D" w:rsidRDefault="004D5329" w:rsidP="00C24E1D">
            <w:pPr>
              <w:pStyle w:val="Textvtabulce"/>
            </w:pPr>
            <w:r w:rsidRPr="00C24E1D">
              <w:t>Total Blocking Time (TBT)</w:t>
            </w:r>
          </w:p>
        </w:tc>
        <w:tc>
          <w:tcPr>
            <w:tcW w:w="1604" w:type="dxa"/>
          </w:tcPr>
          <w:p w14:paraId="425FECA7"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25 %</w:t>
            </w:r>
          </w:p>
        </w:tc>
        <w:tc>
          <w:tcPr>
            <w:tcW w:w="2929" w:type="dxa"/>
          </w:tcPr>
          <w:p w14:paraId="75068F04"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 0,3 s</w:t>
            </w:r>
          </w:p>
        </w:tc>
      </w:tr>
      <w:tr w:rsidR="004D5329" w:rsidRPr="004D5329" w14:paraId="1077E69B" w14:textId="77777777" w:rsidTr="00AC4626">
        <w:tc>
          <w:tcPr>
            <w:cnfStyle w:val="001000000000" w:firstRow="0" w:lastRow="0" w:firstColumn="1" w:lastColumn="0" w:oddVBand="0" w:evenVBand="0" w:oddHBand="0" w:evenHBand="0" w:firstRowFirstColumn="0" w:firstRowLastColumn="0" w:lastRowFirstColumn="0" w:lastRowLastColumn="0"/>
            <w:tcW w:w="4253" w:type="dxa"/>
          </w:tcPr>
          <w:p w14:paraId="5F0CF4C6" w14:textId="77777777" w:rsidR="004D5329" w:rsidRPr="00C24E1D" w:rsidRDefault="004D5329" w:rsidP="00C24E1D">
            <w:pPr>
              <w:pStyle w:val="Textvtabulce"/>
            </w:pPr>
            <w:r w:rsidRPr="00C24E1D">
              <w:t>Cumulative Layout Shift (CLS)</w:t>
            </w:r>
          </w:p>
        </w:tc>
        <w:tc>
          <w:tcPr>
            <w:tcW w:w="1604" w:type="dxa"/>
          </w:tcPr>
          <w:p w14:paraId="0F173563"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5 %</w:t>
            </w:r>
          </w:p>
        </w:tc>
        <w:tc>
          <w:tcPr>
            <w:tcW w:w="2929" w:type="dxa"/>
          </w:tcPr>
          <w:p w14:paraId="0867C832" w14:textId="77777777" w:rsidR="004D5329" w:rsidRPr="00C24E1D" w:rsidRDefault="004D5329" w:rsidP="00C24E1D">
            <w:pPr>
              <w:pStyle w:val="Textvtabulce"/>
              <w:cnfStyle w:val="000000000000" w:firstRow="0" w:lastRow="0" w:firstColumn="0" w:lastColumn="0" w:oddVBand="0" w:evenVBand="0" w:oddHBand="0" w:evenHBand="0" w:firstRowFirstColumn="0" w:firstRowLastColumn="0" w:lastRowFirstColumn="0" w:lastRowLastColumn="0"/>
            </w:pPr>
            <w:r w:rsidRPr="00C24E1D">
              <w:t>≤ 0,1</w:t>
            </w:r>
          </w:p>
        </w:tc>
      </w:tr>
    </w:tbl>
    <w:p w14:paraId="0A2BDB17" w14:textId="2F8D6887" w:rsidR="002B1C4D" w:rsidRPr="00037EE8" w:rsidRDefault="000429E3" w:rsidP="00037EE8">
      <w:pPr>
        <w:pStyle w:val="Titulek"/>
      </w:pPr>
      <w:commentRangeStart w:id="92"/>
      <w:r w:rsidRPr="00037EE8">
        <w:t xml:space="preserve">Tabulka </w:t>
      </w:r>
      <w:r w:rsidR="00A85E97">
        <w:fldChar w:fldCharType="begin"/>
      </w:r>
      <w:r w:rsidR="00A85E97">
        <w:instrText xml:space="preserve"> SEQ Tabulka \* ARABIC </w:instrText>
      </w:r>
      <w:r w:rsidR="00A85E97">
        <w:fldChar w:fldCharType="separate"/>
      </w:r>
      <w:r w:rsidR="00FC1A70">
        <w:rPr>
          <w:noProof/>
        </w:rPr>
        <w:t>1</w:t>
      </w:r>
      <w:r w:rsidR="00A85E97">
        <w:rPr>
          <w:noProof/>
        </w:rPr>
        <w:fldChar w:fldCharType="end"/>
      </w:r>
      <w:r w:rsidRPr="00037EE8">
        <w:t xml:space="preserve"> Metriky, jejich váhy a ideální hodnoty pro získání 100 % hodnocení v </w:t>
      </w:r>
      <w:proofErr w:type="spellStart"/>
      <w:r w:rsidRPr="00037EE8">
        <w:t>Lighthouse</w:t>
      </w:r>
      <w:proofErr w:type="spellEnd"/>
      <w:r w:rsidRPr="00037EE8">
        <w:t xml:space="preserve"> Performance </w:t>
      </w:r>
      <w:proofErr w:type="spellStart"/>
      <w:r w:rsidRPr="00037EE8">
        <w:t>Score</w:t>
      </w:r>
      <w:proofErr w:type="spellEnd"/>
      <w:r w:rsidRPr="00037EE8">
        <w:t xml:space="preserve"> od </w:t>
      </w:r>
      <w:proofErr w:type="spellStart"/>
      <w:r w:rsidRPr="00037EE8">
        <w:t>Lighthouse</w:t>
      </w:r>
      <w:proofErr w:type="spellEnd"/>
      <w:r w:rsidRPr="00037EE8">
        <w:t xml:space="preserve"> verze 6</w:t>
      </w:r>
      <w:r w:rsidR="00B73063">
        <w:t xml:space="preserve"> </w:t>
      </w:r>
      <w:r w:rsidR="00B73063">
        <w:fldChar w:fldCharType="begin"/>
      </w:r>
      <w:r w:rsidR="00B73063">
        <w:instrText xml:space="preserve"> ADDIN ZOTERO_ITEM CSL_CITATION {"citationID":"tukL5oQ0","properties":{"formattedCitation":"(Mich\\uc0\\u225{}lek, 2020a)","plainCitation":"(Michálek, 2020a)","noteIndex":0},"citationItems":[{"id":129,"uris":["http://zotero.org/users/local/drXuekKW/items/8CG8UMN6"],"uri":["http://zotero.org/users/local/drXuekKW/items/8CG8UMN6"],"itemData":{"id":129,"type":"webpage","abstract":"[Aktualizace] O velmi důležitém čísle, kterým rychlost vaší stránky zhodnotí nástroj Lighthouse.","container-title":"Vzhůru dolů","language":"cs","title":"Lighthouse Performance Score (LPS): krásy i pasti metriky všech metrik","title-short":"Lighthouse Performance Score (LPS)","URL":"https://www.vzhurudolu.cz/prirucka/metrika-lps","author":[{"family":"Michálek","given":"Martin"}],"accessed":{"date-parts":[["2021",3,13]]},"issued":{"date-parts":[["2020"]],"season":"10"}}}],"schema":"https://github.com/citation-style-language/schema/raw/master/csl-citation.json"} </w:instrText>
      </w:r>
      <w:r w:rsidR="00B73063">
        <w:fldChar w:fldCharType="separate"/>
      </w:r>
      <w:r w:rsidR="00B73063" w:rsidRPr="00B73063">
        <w:rPr>
          <w:rFonts w:ascii="Georgia" w:cs="Times New Roman"/>
        </w:rPr>
        <w:t>(Michálek, 2020a)</w:t>
      </w:r>
      <w:r w:rsidR="00B73063">
        <w:fldChar w:fldCharType="end"/>
      </w:r>
      <w:commentRangeEnd w:id="92"/>
      <w:r w:rsidR="00A5796B">
        <w:rPr>
          <w:rStyle w:val="Odkaznakoment"/>
          <w:iCs w:val="0"/>
        </w:rPr>
        <w:commentReference w:id="92"/>
      </w:r>
    </w:p>
    <w:p w14:paraId="1B0BCE66" w14:textId="69F9A36D" w:rsidR="00875613" w:rsidRDefault="00875613" w:rsidP="007205D8">
      <w:pPr>
        <w:pStyle w:val="Nadpis1"/>
      </w:pPr>
      <w:bookmarkStart w:id="93" w:name="_Toc69471816"/>
      <w:r w:rsidRPr="007205D8">
        <w:lastRenderedPageBreak/>
        <w:t>Vyhledávače</w:t>
      </w:r>
      <w:r>
        <w:t xml:space="preserve">, SEO a </w:t>
      </w:r>
      <w:proofErr w:type="spellStart"/>
      <w:r>
        <w:t>rendering</w:t>
      </w:r>
      <w:bookmarkEnd w:id="93"/>
      <w:proofErr w:type="spellEnd"/>
    </w:p>
    <w:p w14:paraId="28FF77F9" w14:textId="05F8824A" w:rsidR="00E95EAA" w:rsidRPr="00E95EAA" w:rsidRDefault="00C77B3F" w:rsidP="00E95EAA">
      <w:pPr>
        <w:rPr>
          <w:lang w:eastAsia="en-US"/>
        </w:rPr>
      </w:pPr>
      <w:commentRangeStart w:id="94"/>
      <w:r>
        <w:rPr>
          <w:lang w:eastAsia="en-US"/>
        </w:rPr>
        <w:t>V</w:t>
      </w:r>
      <w:r w:rsidR="00B67EEF">
        <w:rPr>
          <w:lang w:eastAsia="en-US"/>
        </w:rPr>
        <w:t xml:space="preserve"> první části této kapitoly </w:t>
      </w:r>
      <w:r w:rsidR="008079B7">
        <w:rPr>
          <w:lang w:eastAsia="en-US"/>
        </w:rPr>
        <w:t xml:space="preserve">je definováno, co SEO je a jakou jeho částí se tato práce zabývá. V druhé podkapitole jsou shrnuty </w:t>
      </w:r>
      <w:r w:rsidR="00300D4E">
        <w:rPr>
          <w:lang w:eastAsia="en-US"/>
        </w:rPr>
        <w:t xml:space="preserve">teoretické </w:t>
      </w:r>
      <w:r w:rsidR="008079B7">
        <w:rPr>
          <w:lang w:eastAsia="en-US"/>
        </w:rPr>
        <w:t>základ</w:t>
      </w:r>
      <w:r w:rsidR="00300D4E">
        <w:rPr>
          <w:lang w:eastAsia="en-US"/>
        </w:rPr>
        <w:t>y</w:t>
      </w:r>
      <w:r w:rsidR="008079B7">
        <w:rPr>
          <w:lang w:eastAsia="en-US"/>
        </w:rPr>
        <w:t> on-</w:t>
      </w:r>
      <w:proofErr w:type="spellStart"/>
      <w:r w:rsidR="008079B7">
        <w:rPr>
          <w:lang w:eastAsia="en-US"/>
        </w:rPr>
        <w:t>page</w:t>
      </w:r>
      <w:proofErr w:type="spellEnd"/>
      <w:r w:rsidR="008079B7">
        <w:rPr>
          <w:lang w:eastAsia="en-US"/>
        </w:rPr>
        <w:t xml:space="preserve"> SEO optimalizací.</w:t>
      </w:r>
      <w:r w:rsidR="00300D4E">
        <w:rPr>
          <w:lang w:eastAsia="en-US"/>
        </w:rPr>
        <w:t xml:space="preserve"> Ve třetí podkapitole </w:t>
      </w:r>
      <w:r w:rsidR="00771A11">
        <w:rPr>
          <w:lang w:eastAsia="en-US"/>
        </w:rPr>
        <w:t>jsou zanalyzovány různé přístupy k měření SEO. Pos</w:t>
      </w:r>
      <w:r w:rsidR="007277A5">
        <w:rPr>
          <w:lang w:eastAsia="en-US"/>
        </w:rPr>
        <w:t>lední podkapitola shrnuje současný stav jednotlivých vyhledávačů a robotů</w:t>
      </w:r>
      <w:r w:rsidR="00FB2C17">
        <w:rPr>
          <w:lang w:eastAsia="en-US"/>
        </w:rPr>
        <w:t>,</w:t>
      </w:r>
      <w:r w:rsidR="007277A5">
        <w:rPr>
          <w:lang w:eastAsia="en-US"/>
        </w:rPr>
        <w:t xml:space="preserve"> a jak tyto vyhledávače umí</w:t>
      </w:r>
      <w:r w:rsidR="00D35F34">
        <w:rPr>
          <w:lang w:eastAsia="en-US"/>
        </w:rPr>
        <w:t>,</w:t>
      </w:r>
      <w:r w:rsidR="007277A5">
        <w:rPr>
          <w:lang w:eastAsia="en-US"/>
        </w:rPr>
        <w:t xml:space="preserve"> či neumí zpracovávat </w:t>
      </w:r>
      <w:proofErr w:type="spellStart"/>
      <w:r w:rsidR="007277A5">
        <w:rPr>
          <w:lang w:eastAsia="en-US"/>
        </w:rPr>
        <w:t>javascript</w:t>
      </w:r>
      <w:proofErr w:type="spellEnd"/>
      <w:r w:rsidR="00D35F34">
        <w:rPr>
          <w:lang w:eastAsia="en-US"/>
        </w:rPr>
        <w:t xml:space="preserve">, na jehož </w:t>
      </w:r>
      <w:r w:rsidR="0046177F">
        <w:rPr>
          <w:lang w:eastAsia="en-US"/>
        </w:rPr>
        <w:t>spouštění závisí CSR.</w:t>
      </w:r>
      <w:commentRangeEnd w:id="94"/>
      <w:r w:rsidR="00EC5680">
        <w:rPr>
          <w:rStyle w:val="Odkaznakoment"/>
          <w:rFonts w:asciiTheme="minorHAnsi" w:eastAsiaTheme="minorHAnsi" w:hAnsiTheme="minorHAnsi" w:cstheme="minorBidi"/>
          <w:lang w:eastAsia="en-US"/>
          <w14:numForm w14:val="lining"/>
        </w:rPr>
        <w:commentReference w:id="94"/>
      </w:r>
    </w:p>
    <w:p w14:paraId="44D245CE" w14:textId="78203238" w:rsidR="00700254" w:rsidRPr="00DC4EBB" w:rsidRDefault="00700254" w:rsidP="00700254">
      <w:pPr>
        <w:pStyle w:val="Nadpis2"/>
      </w:pPr>
      <w:bookmarkStart w:id="95" w:name="_Toc69471817"/>
      <w:r>
        <w:t>Definice SEO</w:t>
      </w:r>
      <w:bookmarkEnd w:id="95"/>
    </w:p>
    <w:p w14:paraId="4F1B42B9" w14:textId="00CD2F8C" w:rsidR="00ED2C9D" w:rsidRDefault="005B6486" w:rsidP="002D4249">
      <w:pPr>
        <w:rPr>
          <w:lang w:eastAsia="en-US"/>
        </w:rPr>
      </w:pPr>
      <w:r>
        <w:rPr>
          <w:lang w:eastAsia="en-US"/>
        </w:rPr>
        <w:t>Ve č</w:t>
      </w:r>
      <w:r w:rsidR="00FA0235">
        <w:rPr>
          <w:lang w:eastAsia="en-US"/>
        </w:rPr>
        <w:t>lánk</w:t>
      </w:r>
      <w:r>
        <w:rPr>
          <w:lang w:eastAsia="en-US"/>
        </w:rPr>
        <w:t>u</w:t>
      </w:r>
      <w:r w:rsidR="00FA0235">
        <w:rPr>
          <w:lang w:eastAsia="en-US"/>
        </w:rPr>
        <w:t xml:space="preserve"> </w:t>
      </w:r>
      <w:r w:rsidR="00DE551F">
        <w:rPr>
          <w:lang w:eastAsia="en-US"/>
        </w:rPr>
        <w:fldChar w:fldCharType="begin"/>
      </w:r>
      <w:r w:rsidR="00FA0235">
        <w:rPr>
          <w:lang w:eastAsia="en-US"/>
        </w:rPr>
        <w:instrText xml:space="preserve"> ADDIN ZOTERO_ITEM CSL_CITATION {"citationID":"GJJJ76oT","properties":{"formattedCitation":"(Veglis a Giomelakis, 2019)","plainCitation":"(Veglis a Giomelakis, 2019)","noteIndex":0},"citationItems":[{"id":95,"uris":["http://zotero.org/users/local/drXuekKW/items/AN3WW5ZP"],"uri":["http://zotero.org/users/local/drXuekKW/items/AN3WW5ZP"],"itemData":{"id":95,"type":"article-journal","abstract":"The introduction of the World Wide Web (WWW), 25 years ago, has considerably altered the manner in which people obtain information [...]","container-title":"Future Internet","DOI":"10.3390/fi12010006","ISSN":"1999-5903","issue":"1","journalAbbreviation":"Future Internet","language":"en","page":"6","source":"DOI.org (Crossref)","title":"Search Engine Optimization","volume":"12","author":[{"literal":"Veglis"},{"literal":"Giomelakis"}],"issued":{"date-parts":[["2019",12,31]]}}}],"schema":"https://github.com/citation-style-language/schema/raw/master/csl-citation.json"} </w:instrText>
      </w:r>
      <w:r w:rsidR="00DE551F">
        <w:rPr>
          <w:lang w:eastAsia="en-US"/>
        </w:rPr>
        <w:fldChar w:fldCharType="separate"/>
      </w:r>
      <w:r w:rsidR="001B6D44">
        <w:rPr>
          <w:noProof/>
          <w:lang w:eastAsia="en-US"/>
        </w:rPr>
        <w:t>(Veglis a Giomelakis, 2019)</w:t>
      </w:r>
      <w:r w:rsidR="00DE551F">
        <w:rPr>
          <w:lang w:eastAsia="en-US"/>
        </w:rPr>
        <w:fldChar w:fldCharType="end"/>
      </w:r>
      <w:r w:rsidR="00DE551F">
        <w:rPr>
          <w:lang w:eastAsia="en-US"/>
        </w:rPr>
        <w:t xml:space="preserve"> </w:t>
      </w:r>
      <w:r w:rsidR="00027A36">
        <w:rPr>
          <w:lang w:eastAsia="en-US"/>
        </w:rPr>
        <w:t>definuj</w:t>
      </w:r>
      <w:r>
        <w:rPr>
          <w:lang w:eastAsia="en-US"/>
        </w:rPr>
        <w:t>í autoři</w:t>
      </w:r>
      <w:r w:rsidR="00027A36">
        <w:rPr>
          <w:lang w:eastAsia="en-US"/>
        </w:rPr>
        <w:t xml:space="preserve"> SEO takto:</w:t>
      </w:r>
      <w:r w:rsidR="00303A89">
        <w:rPr>
          <w:lang w:eastAsia="en-US"/>
        </w:rPr>
        <w:t xml:space="preserve"> </w:t>
      </w:r>
      <w:commentRangeStart w:id="96"/>
      <w:r w:rsidR="00AE08E7" w:rsidRPr="000319F5">
        <w:rPr>
          <w:rStyle w:val="CittChar"/>
        </w:rPr>
        <w:t>„</w:t>
      </w:r>
      <w:proofErr w:type="spellStart"/>
      <w:r w:rsidR="00875613" w:rsidRPr="000319F5">
        <w:rPr>
          <w:rStyle w:val="CittChar"/>
        </w:rPr>
        <w:t>Search</w:t>
      </w:r>
      <w:proofErr w:type="spellEnd"/>
      <w:r w:rsidR="00875613" w:rsidRPr="000319F5">
        <w:rPr>
          <w:rStyle w:val="CittChar"/>
        </w:rPr>
        <w:t xml:space="preserve"> </w:t>
      </w:r>
      <w:proofErr w:type="spellStart"/>
      <w:r w:rsidR="00875613" w:rsidRPr="000319F5">
        <w:rPr>
          <w:rStyle w:val="CittChar"/>
        </w:rPr>
        <w:t>engine</w:t>
      </w:r>
      <w:proofErr w:type="spellEnd"/>
      <w:r w:rsidR="00875613" w:rsidRPr="000319F5">
        <w:rPr>
          <w:rStyle w:val="CittChar"/>
        </w:rPr>
        <w:t xml:space="preserve"> </w:t>
      </w:r>
      <w:proofErr w:type="spellStart"/>
      <w:r w:rsidR="00875613" w:rsidRPr="000319F5">
        <w:rPr>
          <w:rStyle w:val="CittChar"/>
        </w:rPr>
        <w:t>optimization</w:t>
      </w:r>
      <w:proofErr w:type="spellEnd"/>
      <w:r w:rsidR="00875613" w:rsidRPr="000319F5">
        <w:rPr>
          <w:rStyle w:val="CittChar"/>
        </w:rPr>
        <w:t xml:space="preserve"> (SEO) </w:t>
      </w:r>
      <w:proofErr w:type="spellStart"/>
      <w:r w:rsidR="00875613" w:rsidRPr="000319F5">
        <w:rPr>
          <w:rStyle w:val="CittChar"/>
        </w:rPr>
        <w:t>is</w:t>
      </w:r>
      <w:proofErr w:type="spellEnd"/>
      <w:r w:rsidR="00875613" w:rsidRPr="000319F5">
        <w:rPr>
          <w:rStyle w:val="CittChar"/>
        </w:rPr>
        <w:t xml:space="preserve"> a </w:t>
      </w:r>
      <w:proofErr w:type="spellStart"/>
      <w:r w:rsidR="00875613" w:rsidRPr="000319F5">
        <w:rPr>
          <w:rStyle w:val="CittChar"/>
        </w:rPr>
        <w:t>collection</w:t>
      </w:r>
      <w:proofErr w:type="spellEnd"/>
      <w:r w:rsidR="00875613" w:rsidRPr="000319F5">
        <w:rPr>
          <w:rStyle w:val="CittChar"/>
        </w:rPr>
        <w:t xml:space="preserve"> </w:t>
      </w:r>
      <w:proofErr w:type="spellStart"/>
      <w:r w:rsidR="00875613" w:rsidRPr="000319F5">
        <w:rPr>
          <w:rStyle w:val="CittChar"/>
        </w:rPr>
        <w:t>of</w:t>
      </w:r>
      <w:proofErr w:type="spellEnd"/>
      <w:r w:rsidR="00875613" w:rsidRPr="000319F5">
        <w:rPr>
          <w:rStyle w:val="CittChar"/>
        </w:rPr>
        <w:t xml:space="preserve"> </w:t>
      </w:r>
      <w:proofErr w:type="spellStart"/>
      <w:r w:rsidR="00875613" w:rsidRPr="000319F5">
        <w:rPr>
          <w:rStyle w:val="CittChar"/>
        </w:rPr>
        <w:t>strategies</w:t>
      </w:r>
      <w:proofErr w:type="spellEnd"/>
      <w:r w:rsidR="00875613" w:rsidRPr="000319F5">
        <w:rPr>
          <w:rStyle w:val="CittChar"/>
        </w:rPr>
        <w:t xml:space="preserve"> </w:t>
      </w:r>
      <w:proofErr w:type="spellStart"/>
      <w:r w:rsidR="00875613" w:rsidRPr="000319F5">
        <w:rPr>
          <w:rStyle w:val="CittChar"/>
        </w:rPr>
        <w:t>that</w:t>
      </w:r>
      <w:proofErr w:type="spellEnd"/>
      <w:r w:rsidR="00875613" w:rsidRPr="000319F5">
        <w:rPr>
          <w:rStyle w:val="CittChar"/>
        </w:rPr>
        <w:t xml:space="preserve"> </w:t>
      </w:r>
      <w:proofErr w:type="spellStart"/>
      <w:r w:rsidR="00875613" w:rsidRPr="000319F5">
        <w:rPr>
          <w:rStyle w:val="CittChar"/>
        </w:rPr>
        <w:t>improves</w:t>
      </w:r>
      <w:proofErr w:type="spellEnd"/>
      <w:r w:rsidR="00875613" w:rsidRPr="000319F5">
        <w:rPr>
          <w:rStyle w:val="CittChar"/>
        </w:rPr>
        <w:t xml:space="preserve"> a </w:t>
      </w:r>
      <w:proofErr w:type="spellStart"/>
      <w:r w:rsidR="00875613" w:rsidRPr="000319F5">
        <w:rPr>
          <w:rStyle w:val="CittChar"/>
        </w:rPr>
        <w:t>website’s</w:t>
      </w:r>
      <w:proofErr w:type="spellEnd"/>
      <w:r w:rsidR="00875613" w:rsidRPr="000319F5">
        <w:rPr>
          <w:rStyle w:val="CittChar"/>
        </w:rPr>
        <w:t xml:space="preserve"> presence and </w:t>
      </w:r>
      <w:proofErr w:type="spellStart"/>
      <w:r w:rsidR="00875613" w:rsidRPr="000319F5">
        <w:rPr>
          <w:rStyle w:val="CittChar"/>
        </w:rPr>
        <w:t>visibility</w:t>
      </w:r>
      <w:proofErr w:type="spellEnd"/>
      <w:r w:rsidR="00875613" w:rsidRPr="000319F5">
        <w:rPr>
          <w:rStyle w:val="CittChar"/>
        </w:rPr>
        <w:t xml:space="preserve"> on a </w:t>
      </w:r>
      <w:proofErr w:type="spellStart"/>
      <w:r w:rsidR="00875613" w:rsidRPr="000319F5">
        <w:rPr>
          <w:rStyle w:val="CittChar"/>
        </w:rPr>
        <w:t>search</w:t>
      </w:r>
      <w:proofErr w:type="spellEnd"/>
      <w:r w:rsidR="00875613" w:rsidRPr="000319F5">
        <w:rPr>
          <w:rStyle w:val="CittChar"/>
        </w:rPr>
        <w:t xml:space="preserve"> </w:t>
      </w:r>
      <w:proofErr w:type="spellStart"/>
      <w:r w:rsidR="00875613" w:rsidRPr="000319F5">
        <w:rPr>
          <w:rStyle w:val="CittChar"/>
        </w:rPr>
        <w:t>engine’s</w:t>
      </w:r>
      <w:proofErr w:type="spellEnd"/>
      <w:r w:rsidR="00875613" w:rsidRPr="000319F5">
        <w:rPr>
          <w:rStyle w:val="CittChar"/>
        </w:rPr>
        <w:t xml:space="preserve"> </w:t>
      </w:r>
      <w:proofErr w:type="spellStart"/>
      <w:r w:rsidR="00875613" w:rsidRPr="000319F5">
        <w:rPr>
          <w:rStyle w:val="CittChar"/>
        </w:rPr>
        <w:t>results</w:t>
      </w:r>
      <w:proofErr w:type="spellEnd"/>
      <w:r w:rsidR="00875613" w:rsidRPr="000319F5">
        <w:rPr>
          <w:rStyle w:val="CittChar"/>
        </w:rPr>
        <w:t xml:space="preserve"> </w:t>
      </w:r>
      <w:proofErr w:type="spellStart"/>
      <w:r w:rsidR="00875613" w:rsidRPr="000319F5">
        <w:rPr>
          <w:rStyle w:val="CittChar"/>
        </w:rPr>
        <w:t>page</w:t>
      </w:r>
      <w:proofErr w:type="spellEnd"/>
      <w:r w:rsidR="00875613" w:rsidRPr="000319F5">
        <w:rPr>
          <w:rStyle w:val="CittChar"/>
        </w:rPr>
        <w:t xml:space="preserve"> (SERP)</w:t>
      </w:r>
      <w:r w:rsidR="0044638A" w:rsidRPr="000319F5">
        <w:rPr>
          <w:rStyle w:val="CittChar"/>
        </w:rPr>
        <w:t>.</w:t>
      </w:r>
      <w:r w:rsidR="00AE08E7" w:rsidRPr="000319F5">
        <w:rPr>
          <w:rStyle w:val="CittChar"/>
        </w:rPr>
        <w:t>“</w:t>
      </w:r>
      <w:r w:rsidR="00FA0235" w:rsidRPr="000319F5">
        <w:rPr>
          <w:rStyle w:val="CittChar"/>
        </w:rPr>
        <w:t xml:space="preserve"> V článku také </w:t>
      </w:r>
      <w:r w:rsidR="00E432B2" w:rsidRPr="000319F5">
        <w:rPr>
          <w:rStyle w:val="CittChar"/>
        </w:rPr>
        <w:t xml:space="preserve">identifikují 4 hlavní kategorie SEO optimalizací: </w:t>
      </w:r>
      <w:r w:rsidR="00AE08E7" w:rsidRPr="000319F5">
        <w:rPr>
          <w:rStyle w:val="CittChar"/>
        </w:rPr>
        <w:t>„</w:t>
      </w:r>
      <w:proofErr w:type="spellStart"/>
      <w:r w:rsidR="00CF72D7" w:rsidRPr="000319F5">
        <w:rPr>
          <w:rStyle w:val="CittChar"/>
        </w:rPr>
        <w:t>The</w:t>
      </w:r>
      <w:proofErr w:type="spellEnd"/>
      <w:r w:rsidR="00CF72D7" w:rsidRPr="000319F5">
        <w:rPr>
          <w:rStyle w:val="CittChar"/>
        </w:rPr>
        <w:t xml:space="preserve"> </w:t>
      </w:r>
      <w:proofErr w:type="spellStart"/>
      <w:r w:rsidR="00CF72D7" w:rsidRPr="000319F5">
        <w:rPr>
          <w:rStyle w:val="CittChar"/>
        </w:rPr>
        <w:t>methods</w:t>
      </w:r>
      <w:proofErr w:type="spellEnd"/>
      <w:r w:rsidR="00CF72D7" w:rsidRPr="000319F5">
        <w:rPr>
          <w:rStyle w:val="CittChar"/>
        </w:rPr>
        <w:t xml:space="preserve"> </w:t>
      </w:r>
      <w:proofErr w:type="spellStart"/>
      <w:r w:rsidR="00CF72D7" w:rsidRPr="000319F5">
        <w:rPr>
          <w:rStyle w:val="CittChar"/>
        </w:rPr>
        <w:t>that</w:t>
      </w:r>
      <w:proofErr w:type="spellEnd"/>
      <w:r w:rsidR="00CF72D7" w:rsidRPr="000319F5">
        <w:rPr>
          <w:rStyle w:val="CittChar"/>
        </w:rPr>
        <w:t xml:space="preserve"> SEO </w:t>
      </w:r>
      <w:proofErr w:type="spellStart"/>
      <w:r w:rsidR="00CF72D7" w:rsidRPr="000319F5">
        <w:rPr>
          <w:rStyle w:val="CittChar"/>
        </w:rPr>
        <w:t>includes</w:t>
      </w:r>
      <w:proofErr w:type="spellEnd"/>
      <w:r w:rsidR="00CF72D7" w:rsidRPr="000319F5">
        <w:rPr>
          <w:rStyle w:val="CittChar"/>
        </w:rPr>
        <w:t xml:space="preserve"> </w:t>
      </w:r>
      <w:proofErr w:type="spellStart"/>
      <w:r w:rsidR="00CF72D7" w:rsidRPr="000319F5">
        <w:rPr>
          <w:rStyle w:val="CittChar"/>
        </w:rPr>
        <w:t>can</w:t>
      </w:r>
      <w:proofErr w:type="spellEnd"/>
      <w:r w:rsidR="00CF72D7" w:rsidRPr="000319F5">
        <w:rPr>
          <w:rStyle w:val="CittChar"/>
        </w:rPr>
        <w:t xml:space="preserve"> </w:t>
      </w:r>
      <w:proofErr w:type="spellStart"/>
      <w:r w:rsidR="00CF72D7" w:rsidRPr="000319F5">
        <w:rPr>
          <w:rStyle w:val="CittChar"/>
        </w:rPr>
        <w:t>be</w:t>
      </w:r>
      <w:proofErr w:type="spellEnd"/>
      <w:r w:rsidR="00CF72D7" w:rsidRPr="000319F5">
        <w:rPr>
          <w:rStyle w:val="CittChar"/>
        </w:rPr>
        <w:t xml:space="preserve"> </w:t>
      </w:r>
      <w:proofErr w:type="spellStart"/>
      <w:r w:rsidR="00CF72D7" w:rsidRPr="000319F5">
        <w:rPr>
          <w:rStyle w:val="CittChar"/>
        </w:rPr>
        <w:t>divided</w:t>
      </w:r>
      <w:proofErr w:type="spellEnd"/>
      <w:r w:rsidR="00CF72D7" w:rsidRPr="000319F5">
        <w:rPr>
          <w:rStyle w:val="CittChar"/>
        </w:rPr>
        <w:t xml:space="preserve"> </w:t>
      </w:r>
      <w:proofErr w:type="spellStart"/>
      <w:r w:rsidR="00CF72D7" w:rsidRPr="000319F5">
        <w:rPr>
          <w:rStyle w:val="CittChar"/>
        </w:rPr>
        <w:t>into</w:t>
      </w:r>
      <w:proofErr w:type="spellEnd"/>
      <w:r w:rsidR="00CF72D7" w:rsidRPr="000319F5">
        <w:rPr>
          <w:rStyle w:val="CittChar"/>
        </w:rPr>
        <w:t xml:space="preserve"> </w:t>
      </w:r>
      <w:proofErr w:type="spellStart"/>
      <w:r w:rsidR="00CF72D7" w:rsidRPr="000319F5">
        <w:rPr>
          <w:rStyle w:val="CittChar"/>
        </w:rPr>
        <w:t>four</w:t>
      </w:r>
      <w:proofErr w:type="spellEnd"/>
      <w:r w:rsidR="00CF72D7" w:rsidRPr="000319F5">
        <w:rPr>
          <w:rStyle w:val="CittChar"/>
        </w:rPr>
        <w:t xml:space="preserve"> major </w:t>
      </w:r>
      <w:proofErr w:type="spellStart"/>
      <w:r w:rsidR="00CF72D7" w:rsidRPr="000319F5">
        <w:rPr>
          <w:rStyle w:val="CittChar"/>
        </w:rPr>
        <w:t>categories</w:t>
      </w:r>
      <w:proofErr w:type="spellEnd"/>
      <w:r w:rsidR="00CF72D7" w:rsidRPr="000319F5">
        <w:rPr>
          <w:rStyle w:val="CittChar"/>
        </w:rPr>
        <w:t xml:space="preserve">: </w:t>
      </w:r>
      <w:proofErr w:type="spellStart"/>
      <w:r w:rsidR="00CF72D7" w:rsidRPr="000319F5">
        <w:rPr>
          <w:rStyle w:val="CittChar"/>
        </w:rPr>
        <w:t>keyword</w:t>
      </w:r>
      <w:proofErr w:type="spellEnd"/>
      <w:r w:rsidR="00CF72D7" w:rsidRPr="000319F5">
        <w:rPr>
          <w:rStyle w:val="CittChar"/>
        </w:rPr>
        <w:t xml:space="preserve"> </w:t>
      </w:r>
      <w:proofErr w:type="spellStart"/>
      <w:r w:rsidR="00CF72D7" w:rsidRPr="000319F5">
        <w:rPr>
          <w:rStyle w:val="CittChar"/>
        </w:rPr>
        <w:t>research</w:t>
      </w:r>
      <w:proofErr w:type="spellEnd"/>
      <w:r w:rsidR="00CF72D7" w:rsidRPr="000319F5">
        <w:rPr>
          <w:rStyle w:val="CittChar"/>
        </w:rPr>
        <w:t>/</w:t>
      </w:r>
      <w:proofErr w:type="spellStart"/>
      <w:r w:rsidR="00CF72D7" w:rsidRPr="000319F5">
        <w:rPr>
          <w:rStyle w:val="CittChar"/>
        </w:rPr>
        <w:t>selection</w:t>
      </w:r>
      <w:proofErr w:type="spellEnd"/>
      <w:r w:rsidR="00CF72D7" w:rsidRPr="000319F5">
        <w:rPr>
          <w:rStyle w:val="CittChar"/>
        </w:rPr>
        <w:t xml:space="preserve">, </w:t>
      </w:r>
      <w:proofErr w:type="spellStart"/>
      <w:r w:rsidR="00CF72D7" w:rsidRPr="000319F5">
        <w:rPr>
          <w:rStyle w:val="CittChar"/>
        </w:rPr>
        <w:t>search</w:t>
      </w:r>
      <w:proofErr w:type="spellEnd"/>
      <w:r w:rsidR="00CF72D7" w:rsidRPr="000319F5">
        <w:rPr>
          <w:rStyle w:val="CittChar"/>
        </w:rPr>
        <w:t xml:space="preserve"> </w:t>
      </w:r>
      <w:proofErr w:type="spellStart"/>
      <w:r w:rsidR="00CF72D7" w:rsidRPr="000319F5">
        <w:rPr>
          <w:rStyle w:val="CittChar"/>
        </w:rPr>
        <w:t>engine</w:t>
      </w:r>
      <w:proofErr w:type="spellEnd"/>
      <w:r w:rsidR="00CF72D7" w:rsidRPr="000319F5">
        <w:rPr>
          <w:rStyle w:val="CittChar"/>
        </w:rPr>
        <w:t xml:space="preserve"> </w:t>
      </w:r>
      <w:proofErr w:type="spellStart"/>
      <w:r w:rsidR="00CF72D7" w:rsidRPr="000319F5">
        <w:rPr>
          <w:rStyle w:val="CittChar"/>
        </w:rPr>
        <w:t>indexing</w:t>
      </w:r>
      <w:proofErr w:type="spellEnd"/>
      <w:r w:rsidR="00CF72D7" w:rsidRPr="000319F5">
        <w:rPr>
          <w:rStyle w:val="CittChar"/>
        </w:rPr>
        <w:t>, on-</w:t>
      </w:r>
      <w:proofErr w:type="spellStart"/>
      <w:r w:rsidR="00CF72D7" w:rsidRPr="000319F5">
        <w:rPr>
          <w:rStyle w:val="CittChar"/>
        </w:rPr>
        <w:t>page</w:t>
      </w:r>
      <w:proofErr w:type="spellEnd"/>
      <w:r w:rsidR="00CF72D7" w:rsidRPr="000319F5">
        <w:rPr>
          <w:rStyle w:val="CittChar"/>
        </w:rPr>
        <w:t xml:space="preserve"> </w:t>
      </w:r>
      <w:proofErr w:type="spellStart"/>
      <w:r w:rsidR="00CF72D7" w:rsidRPr="000319F5">
        <w:rPr>
          <w:rStyle w:val="CittChar"/>
        </w:rPr>
        <w:t>optimization</w:t>
      </w:r>
      <w:proofErr w:type="spellEnd"/>
      <w:r w:rsidR="00CF72D7" w:rsidRPr="000319F5">
        <w:rPr>
          <w:rStyle w:val="CittChar"/>
        </w:rPr>
        <w:t xml:space="preserve">, and </w:t>
      </w:r>
      <w:proofErr w:type="spellStart"/>
      <w:r w:rsidR="00CF72D7" w:rsidRPr="000319F5">
        <w:rPr>
          <w:rStyle w:val="CittChar"/>
        </w:rPr>
        <w:t>off-page</w:t>
      </w:r>
      <w:proofErr w:type="spellEnd"/>
      <w:r w:rsidR="00CF72D7" w:rsidRPr="000319F5">
        <w:rPr>
          <w:rStyle w:val="CittChar"/>
        </w:rPr>
        <w:t xml:space="preserve"> </w:t>
      </w:r>
      <w:proofErr w:type="spellStart"/>
      <w:r w:rsidR="00CF72D7" w:rsidRPr="000319F5">
        <w:rPr>
          <w:rStyle w:val="CittChar"/>
        </w:rPr>
        <w:t>optimization</w:t>
      </w:r>
      <w:proofErr w:type="spellEnd"/>
      <w:r w:rsidR="00CF72D7" w:rsidRPr="000319F5">
        <w:rPr>
          <w:rStyle w:val="CittChar"/>
        </w:rPr>
        <w:t>. On-</w:t>
      </w:r>
      <w:proofErr w:type="spellStart"/>
      <w:r w:rsidR="00CF72D7" w:rsidRPr="000319F5">
        <w:rPr>
          <w:rStyle w:val="CittChar"/>
        </w:rPr>
        <w:t>page</w:t>
      </w:r>
      <w:proofErr w:type="spellEnd"/>
      <w:r w:rsidR="00CF72D7" w:rsidRPr="000319F5">
        <w:rPr>
          <w:rStyle w:val="CittChar"/>
        </w:rPr>
        <w:t xml:space="preserve"> </w:t>
      </w:r>
      <w:proofErr w:type="spellStart"/>
      <w:r w:rsidR="00CF72D7" w:rsidRPr="000319F5">
        <w:rPr>
          <w:rStyle w:val="CittChar"/>
        </w:rPr>
        <w:t>optimization</w:t>
      </w:r>
      <w:proofErr w:type="spellEnd"/>
      <w:r w:rsidR="00CF72D7" w:rsidRPr="000319F5">
        <w:rPr>
          <w:rStyle w:val="CittChar"/>
        </w:rPr>
        <w:t xml:space="preserve"> </w:t>
      </w:r>
      <w:proofErr w:type="spellStart"/>
      <w:r w:rsidR="00CF72D7" w:rsidRPr="000319F5">
        <w:rPr>
          <w:rStyle w:val="CittChar"/>
        </w:rPr>
        <w:t>includes</w:t>
      </w:r>
      <w:proofErr w:type="spellEnd"/>
      <w:r w:rsidR="00CF72D7" w:rsidRPr="000319F5">
        <w:rPr>
          <w:rStyle w:val="CittChar"/>
        </w:rPr>
        <w:t xml:space="preserve"> </w:t>
      </w:r>
      <w:proofErr w:type="spellStart"/>
      <w:r w:rsidR="00CF72D7" w:rsidRPr="000319F5">
        <w:rPr>
          <w:rStyle w:val="CittChar"/>
        </w:rPr>
        <w:t>the</w:t>
      </w:r>
      <w:proofErr w:type="spellEnd"/>
      <w:r w:rsidR="00CF72D7" w:rsidRPr="000319F5">
        <w:rPr>
          <w:rStyle w:val="CittChar"/>
        </w:rPr>
        <w:t xml:space="preserve"> management </w:t>
      </w:r>
      <w:proofErr w:type="spellStart"/>
      <w:r w:rsidR="00CF72D7" w:rsidRPr="000319F5">
        <w:rPr>
          <w:rStyle w:val="CittChar"/>
        </w:rPr>
        <w:t>of</w:t>
      </w:r>
      <w:proofErr w:type="spellEnd"/>
      <w:r w:rsidR="00CF72D7" w:rsidRPr="000319F5">
        <w:rPr>
          <w:rStyle w:val="CittChar"/>
        </w:rPr>
        <w:t xml:space="preserve"> </w:t>
      </w:r>
      <w:proofErr w:type="spellStart"/>
      <w:r w:rsidR="00CF72D7" w:rsidRPr="000319F5">
        <w:rPr>
          <w:rStyle w:val="CittChar"/>
        </w:rPr>
        <w:t>all</w:t>
      </w:r>
      <w:proofErr w:type="spellEnd"/>
      <w:r w:rsidR="00CF72D7" w:rsidRPr="000319F5">
        <w:rPr>
          <w:rStyle w:val="CittChar"/>
        </w:rPr>
        <w:t xml:space="preserve"> </w:t>
      </w:r>
      <w:proofErr w:type="spellStart"/>
      <w:r w:rsidR="00CF72D7" w:rsidRPr="000319F5">
        <w:rPr>
          <w:rStyle w:val="CittChar"/>
        </w:rPr>
        <w:t>factors</w:t>
      </w:r>
      <w:proofErr w:type="spellEnd"/>
      <w:r w:rsidR="00CF72D7" w:rsidRPr="000319F5">
        <w:rPr>
          <w:rStyle w:val="CittChar"/>
        </w:rPr>
        <w:t xml:space="preserve"> </w:t>
      </w:r>
      <w:proofErr w:type="spellStart"/>
      <w:r w:rsidR="00CF72D7" w:rsidRPr="000319F5">
        <w:rPr>
          <w:rStyle w:val="CittChar"/>
        </w:rPr>
        <w:t>associated</w:t>
      </w:r>
      <w:proofErr w:type="spellEnd"/>
      <w:r w:rsidR="00CF72D7" w:rsidRPr="000319F5">
        <w:rPr>
          <w:rStyle w:val="CittChar"/>
        </w:rPr>
        <w:t xml:space="preserve"> </w:t>
      </w:r>
      <w:proofErr w:type="spellStart"/>
      <w:r w:rsidR="00CF72D7" w:rsidRPr="000319F5">
        <w:rPr>
          <w:rStyle w:val="CittChar"/>
        </w:rPr>
        <w:t>directly</w:t>
      </w:r>
      <w:proofErr w:type="spellEnd"/>
      <w:r w:rsidR="00CF72D7" w:rsidRPr="000319F5">
        <w:rPr>
          <w:rStyle w:val="CittChar"/>
        </w:rPr>
        <w:t xml:space="preserve"> </w:t>
      </w:r>
      <w:proofErr w:type="spellStart"/>
      <w:r w:rsidR="00CF72D7" w:rsidRPr="000319F5">
        <w:rPr>
          <w:rStyle w:val="CittChar"/>
        </w:rPr>
        <w:t>with</w:t>
      </w:r>
      <w:proofErr w:type="spellEnd"/>
      <w:r w:rsidR="00CF72D7" w:rsidRPr="000319F5">
        <w:rPr>
          <w:rStyle w:val="CittChar"/>
        </w:rPr>
        <w:t xml:space="preserve"> </w:t>
      </w:r>
      <w:proofErr w:type="spellStart"/>
      <w:r w:rsidR="00CF72D7" w:rsidRPr="000319F5">
        <w:rPr>
          <w:rStyle w:val="CittChar"/>
        </w:rPr>
        <w:t>someone’s</w:t>
      </w:r>
      <w:proofErr w:type="spellEnd"/>
      <w:r w:rsidR="00CF72D7" w:rsidRPr="000319F5">
        <w:rPr>
          <w:rStyle w:val="CittChar"/>
        </w:rPr>
        <w:t xml:space="preserve"> </w:t>
      </w:r>
      <w:proofErr w:type="spellStart"/>
      <w:r w:rsidR="00CF72D7" w:rsidRPr="000319F5">
        <w:rPr>
          <w:rStyle w:val="CittChar"/>
        </w:rPr>
        <w:t>website</w:t>
      </w:r>
      <w:proofErr w:type="spellEnd"/>
      <w:r w:rsidR="00CF72D7" w:rsidRPr="000319F5">
        <w:rPr>
          <w:rStyle w:val="CittChar"/>
        </w:rPr>
        <w:t xml:space="preserve"> (</w:t>
      </w:r>
      <w:proofErr w:type="spellStart"/>
      <w:r w:rsidR="00CF72D7" w:rsidRPr="000319F5">
        <w:rPr>
          <w:rStyle w:val="CittChar"/>
        </w:rPr>
        <w:t>e.g</w:t>
      </w:r>
      <w:proofErr w:type="spellEnd"/>
      <w:r w:rsidR="00CF72D7" w:rsidRPr="000319F5">
        <w:rPr>
          <w:rStyle w:val="CittChar"/>
        </w:rPr>
        <w:t xml:space="preserve">., </w:t>
      </w:r>
      <w:proofErr w:type="spellStart"/>
      <w:r w:rsidR="00CF72D7" w:rsidRPr="000319F5">
        <w:rPr>
          <w:rStyle w:val="CittChar"/>
        </w:rPr>
        <w:t>keywords</w:t>
      </w:r>
      <w:proofErr w:type="spellEnd"/>
      <w:r w:rsidR="00CF72D7" w:rsidRPr="000319F5">
        <w:rPr>
          <w:rStyle w:val="CittChar"/>
        </w:rPr>
        <w:t xml:space="preserve">, </w:t>
      </w:r>
      <w:proofErr w:type="spellStart"/>
      <w:r w:rsidR="00CF72D7" w:rsidRPr="000319F5">
        <w:rPr>
          <w:rStyle w:val="CittChar"/>
        </w:rPr>
        <w:t>appropriate</w:t>
      </w:r>
      <w:proofErr w:type="spellEnd"/>
      <w:r w:rsidR="00CF72D7" w:rsidRPr="000319F5">
        <w:rPr>
          <w:rStyle w:val="CittChar"/>
        </w:rPr>
        <w:t xml:space="preserve"> </w:t>
      </w:r>
      <w:proofErr w:type="spellStart"/>
      <w:r w:rsidR="00CF72D7" w:rsidRPr="000319F5">
        <w:rPr>
          <w:rStyle w:val="CittChar"/>
        </w:rPr>
        <w:t>content</w:t>
      </w:r>
      <w:proofErr w:type="spellEnd"/>
      <w:r w:rsidR="00CF72D7" w:rsidRPr="000319F5">
        <w:rPr>
          <w:rStyle w:val="CittChar"/>
        </w:rPr>
        <w:t xml:space="preserve">, and </w:t>
      </w:r>
      <w:proofErr w:type="spellStart"/>
      <w:r w:rsidR="00CF72D7" w:rsidRPr="000319F5">
        <w:rPr>
          <w:rStyle w:val="CittChar"/>
        </w:rPr>
        <w:t>internal</w:t>
      </w:r>
      <w:proofErr w:type="spellEnd"/>
      <w:r w:rsidR="00CF72D7" w:rsidRPr="000319F5">
        <w:rPr>
          <w:rStyle w:val="CittChar"/>
        </w:rPr>
        <w:t xml:space="preserve"> link </w:t>
      </w:r>
      <w:proofErr w:type="spellStart"/>
      <w:r w:rsidR="00CF72D7" w:rsidRPr="000319F5">
        <w:rPr>
          <w:rStyle w:val="CittChar"/>
        </w:rPr>
        <w:t>structure</w:t>
      </w:r>
      <w:proofErr w:type="spellEnd"/>
      <w:r w:rsidR="00CF72D7" w:rsidRPr="000319F5">
        <w:rPr>
          <w:rStyle w:val="CittChar"/>
        </w:rPr>
        <w:t xml:space="preserve">), </w:t>
      </w:r>
      <w:proofErr w:type="spellStart"/>
      <w:r w:rsidR="00CF72D7" w:rsidRPr="000319F5">
        <w:rPr>
          <w:rStyle w:val="CittChar"/>
        </w:rPr>
        <w:t>while</w:t>
      </w:r>
      <w:proofErr w:type="spellEnd"/>
      <w:r w:rsidR="00CF72D7" w:rsidRPr="000319F5">
        <w:rPr>
          <w:rStyle w:val="CittChar"/>
        </w:rPr>
        <w:t xml:space="preserve"> </w:t>
      </w:r>
      <w:proofErr w:type="spellStart"/>
      <w:r w:rsidR="00CF72D7" w:rsidRPr="000319F5">
        <w:rPr>
          <w:rStyle w:val="CittChar"/>
        </w:rPr>
        <w:t>off-page</w:t>
      </w:r>
      <w:proofErr w:type="spellEnd"/>
      <w:r w:rsidR="00CF72D7" w:rsidRPr="000319F5">
        <w:rPr>
          <w:rStyle w:val="CittChar"/>
        </w:rPr>
        <w:t xml:space="preserve"> </w:t>
      </w:r>
      <w:proofErr w:type="spellStart"/>
      <w:r w:rsidR="00CF72D7" w:rsidRPr="000319F5">
        <w:rPr>
          <w:rStyle w:val="CittChar"/>
        </w:rPr>
        <w:t>optimization</w:t>
      </w:r>
      <w:proofErr w:type="spellEnd"/>
      <w:r w:rsidR="00CF72D7" w:rsidRPr="000319F5">
        <w:rPr>
          <w:rStyle w:val="CittChar"/>
        </w:rPr>
        <w:t xml:space="preserve"> </w:t>
      </w:r>
      <w:proofErr w:type="spellStart"/>
      <w:r w:rsidR="00CF72D7" w:rsidRPr="000319F5">
        <w:rPr>
          <w:rStyle w:val="CittChar"/>
        </w:rPr>
        <w:t>includes</w:t>
      </w:r>
      <w:proofErr w:type="spellEnd"/>
      <w:r w:rsidR="00CF72D7" w:rsidRPr="000319F5">
        <w:rPr>
          <w:rStyle w:val="CittChar"/>
        </w:rPr>
        <w:t xml:space="preserve"> </w:t>
      </w:r>
      <w:proofErr w:type="spellStart"/>
      <w:r w:rsidR="00CF72D7" w:rsidRPr="000319F5">
        <w:rPr>
          <w:rStyle w:val="CittChar"/>
        </w:rPr>
        <w:t>all</w:t>
      </w:r>
      <w:proofErr w:type="spellEnd"/>
      <w:r w:rsidR="00CF72D7" w:rsidRPr="000319F5">
        <w:rPr>
          <w:rStyle w:val="CittChar"/>
        </w:rPr>
        <w:t xml:space="preserve"> </w:t>
      </w:r>
      <w:proofErr w:type="spellStart"/>
      <w:r w:rsidR="00CF72D7" w:rsidRPr="000319F5">
        <w:rPr>
          <w:rStyle w:val="CittChar"/>
        </w:rPr>
        <w:t>the</w:t>
      </w:r>
      <w:proofErr w:type="spellEnd"/>
      <w:r w:rsidR="00CF72D7" w:rsidRPr="000319F5">
        <w:rPr>
          <w:rStyle w:val="CittChar"/>
        </w:rPr>
        <w:t xml:space="preserve"> </w:t>
      </w:r>
      <w:proofErr w:type="spellStart"/>
      <w:r w:rsidR="00CF72D7" w:rsidRPr="000319F5">
        <w:rPr>
          <w:rStyle w:val="CittChar"/>
        </w:rPr>
        <w:t>efforts</w:t>
      </w:r>
      <w:proofErr w:type="spellEnd"/>
      <w:r w:rsidR="00CF72D7" w:rsidRPr="000319F5">
        <w:rPr>
          <w:rStyle w:val="CittChar"/>
        </w:rPr>
        <w:t xml:space="preserve"> made </w:t>
      </w:r>
      <w:proofErr w:type="spellStart"/>
      <w:r w:rsidR="00CF72D7" w:rsidRPr="000319F5">
        <w:rPr>
          <w:rStyle w:val="CittChar"/>
        </w:rPr>
        <w:t>away</w:t>
      </w:r>
      <w:proofErr w:type="spellEnd"/>
      <w:r w:rsidR="00CF72D7" w:rsidRPr="000319F5">
        <w:rPr>
          <w:rStyle w:val="CittChar"/>
        </w:rPr>
        <w:t xml:space="preserve"> </w:t>
      </w:r>
      <w:proofErr w:type="spellStart"/>
      <w:r w:rsidR="00CF72D7" w:rsidRPr="000319F5">
        <w:rPr>
          <w:rStyle w:val="CittChar"/>
        </w:rPr>
        <w:t>from</w:t>
      </w:r>
      <w:proofErr w:type="spellEnd"/>
      <w:r w:rsidR="00CF72D7" w:rsidRPr="000319F5">
        <w:rPr>
          <w:rStyle w:val="CittChar"/>
        </w:rPr>
        <w:t xml:space="preserve"> </w:t>
      </w:r>
      <w:proofErr w:type="spellStart"/>
      <w:r w:rsidR="00CF72D7" w:rsidRPr="000319F5">
        <w:rPr>
          <w:rStyle w:val="CittChar"/>
        </w:rPr>
        <w:t>the</w:t>
      </w:r>
      <w:proofErr w:type="spellEnd"/>
      <w:r w:rsidR="00CF72D7" w:rsidRPr="000319F5">
        <w:rPr>
          <w:rStyle w:val="CittChar"/>
        </w:rPr>
        <w:t xml:space="preserve"> </w:t>
      </w:r>
      <w:proofErr w:type="spellStart"/>
      <w:r w:rsidR="00CF72D7" w:rsidRPr="000319F5">
        <w:rPr>
          <w:rStyle w:val="CittChar"/>
        </w:rPr>
        <w:t>website</w:t>
      </w:r>
      <w:proofErr w:type="spellEnd"/>
      <w:r w:rsidR="00CF72D7" w:rsidRPr="000319F5">
        <w:rPr>
          <w:rStyle w:val="CittChar"/>
        </w:rPr>
        <w:t xml:space="preserve"> such as link </w:t>
      </w:r>
      <w:proofErr w:type="spellStart"/>
      <w:r w:rsidR="00CF72D7" w:rsidRPr="000319F5">
        <w:rPr>
          <w:rStyle w:val="CittChar"/>
        </w:rPr>
        <w:t>building</w:t>
      </w:r>
      <w:proofErr w:type="spellEnd"/>
      <w:r w:rsidR="00CF72D7" w:rsidRPr="000319F5">
        <w:rPr>
          <w:rStyle w:val="CittChar"/>
        </w:rPr>
        <w:t xml:space="preserve"> </w:t>
      </w:r>
      <w:proofErr w:type="spellStart"/>
      <w:r w:rsidR="00CF72D7" w:rsidRPr="000319F5">
        <w:rPr>
          <w:rStyle w:val="CittChar"/>
        </w:rPr>
        <w:t>or</w:t>
      </w:r>
      <w:proofErr w:type="spellEnd"/>
      <w:r w:rsidR="00CF72D7" w:rsidRPr="000319F5">
        <w:rPr>
          <w:rStyle w:val="CittChar"/>
        </w:rPr>
        <w:t xml:space="preserve"> </w:t>
      </w:r>
      <w:proofErr w:type="spellStart"/>
      <w:r w:rsidR="00CF72D7" w:rsidRPr="000319F5">
        <w:rPr>
          <w:rStyle w:val="CittChar"/>
        </w:rPr>
        <w:t>social</w:t>
      </w:r>
      <w:proofErr w:type="spellEnd"/>
      <w:r w:rsidR="00CF72D7" w:rsidRPr="000319F5">
        <w:rPr>
          <w:rStyle w:val="CittChar"/>
        </w:rPr>
        <w:t xml:space="preserve"> </w:t>
      </w:r>
      <w:proofErr w:type="spellStart"/>
      <w:r w:rsidR="00CF72D7" w:rsidRPr="000319F5">
        <w:rPr>
          <w:rStyle w:val="CittChar"/>
        </w:rPr>
        <w:t>signal</w:t>
      </w:r>
      <w:proofErr w:type="spellEnd"/>
      <w:r w:rsidR="00CF72D7" w:rsidRPr="000319F5">
        <w:rPr>
          <w:rStyle w:val="CittChar"/>
        </w:rPr>
        <w:t xml:space="preserve"> </w:t>
      </w:r>
      <w:proofErr w:type="spellStart"/>
      <w:r w:rsidR="00CF72D7" w:rsidRPr="000319F5">
        <w:rPr>
          <w:rStyle w:val="CittChar"/>
        </w:rPr>
        <w:t>strategy</w:t>
      </w:r>
      <w:proofErr w:type="spellEnd"/>
      <w:r w:rsidR="00CF72D7" w:rsidRPr="000319F5">
        <w:rPr>
          <w:rStyle w:val="CittChar"/>
        </w:rPr>
        <w:t>.</w:t>
      </w:r>
      <w:r w:rsidR="00AE08E7" w:rsidRPr="000319F5">
        <w:rPr>
          <w:rStyle w:val="CittChar"/>
        </w:rPr>
        <w:t>“</w:t>
      </w:r>
      <w:commentRangeEnd w:id="96"/>
      <w:r w:rsidR="00790802">
        <w:rPr>
          <w:rStyle w:val="Odkaznakoment"/>
          <w:rFonts w:asciiTheme="minorHAnsi" w:eastAsiaTheme="minorHAnsi" w:hAnsiTheme="minorHAnsi" w:cstheme="minorBidi"/>
          <w:lang w:eastAsia="en-US"/>
          <w14:numForm w14:val="lining"/>
        </w:rPr>
        <w:commentReference w:id="96"/>
      </w:r>
    </w:p>
    <w:p w14:paraId="5103A16A" w14:textId="318AE51E" w:rsidR="000D6B89" w:rsidRPr="006C0AC5" w:rsidRDefault="000D6B89" w:rsidP="002D4249">
      <w:pPr>
        <w:rPr>
          <w:lang w:eastAsia="en-US"/>
        </w:rPr>
      </w:pPr>
      <w:r>
        <w:rPr>
          <w:lang w:eastAsia="en-US"/>
        </w:rPr>
        <w:t xml:space="preserve">Vzhledem k tomu, že se tato práce zabývá vlivem druhu </w:t>
      </w:r>
      <w:proofErr w:type="spellStart"/>
      <w:r>
        <w:rPr>
          <w:lang w:eastAsia="en-US"/>
        </w:rPr>
        <w:t>renderingu</w:t>
      </w:r>
      <w:proofErr w:type="spellEnd"/>
      <w:r>
        <w:rPr>
          <w:lang w:eastAsia="en-US"/>
        </w:rPr>
        <w:t xml:space="preserve"> na SEO, ze všech těchto kategorií </w:t>
      </w:r>
      <w:r w:rsidR="000A2568">
        <w:rPr>
          <w:lang w:eastAsia="en-US"/>
        </w:rPr>
        <w:t>jsou relevantní pouze on-</w:t>
      </w:r>
      <w:proofErr w:type="spellStart"/>
      <w:r w:rsidR="000A2568">
        <w:rPr>
          <w:lang w:eastAsia="en-US"/>
        </w:rPr>
        <w:t>page</w:t>
      </w:r>
      <w:proofErr w:type="spellEnd"/>
      <w:r w:rsidR="000A2568">
        <w:rPr>
          <w:lang w:eastAsia="en-US"/>
        </w:rPr>
        <w:t xml:space="preserve"> optimalizace</w:t>
      </w:r>
      <w:r w:rsidR="00A852EF">
        <w:rPr>
          <w:lang w:eastAsia="en-US"/>
        </w:rPr>
        <w:t xml:space="preserve"> týkající se kódu stránky, </w:t>
      </w:r>
      <w:r w:rsidR="000A2568">
        <w:rPr>
          <w:lang w:eastAsia="en-US"/>
        </w:rPr>
        <w:t>kter</w:t>
      </w:r>
      <w:r w:rsidR="00A3631A">
        <w:rPr>
          <w:lang w:eastAsia="en-US"/>
        </w:rPr>
        <w:t>é budou aplikace</w:t>
      </w:r>
      <w:r w:rsidR="002C457C">
        <w:rPr>
          <w:lang w:eastAsia="en-US"/>
        </w:rPr>
        <w:t xml:space="preserve"> v této práci</w:t>
      </w:r>
      <w:r w:rsidR="00A3631A">
        <w:rPr>
          <w:lang w:eastAsia="en-US"/>
        </w:rPr>
        <w:t xml:space="preserve"> implementovat.</w:t>
      </w:r>
    </w:p>
    <w:p w14:paraId="33F90B59" w14:textId="31932C11" w:rsidR="00BC10DA" w:rsidRDefault="00BC10DA" w:rsidP="001C7EA8">
      <w:pPr>
        <w:pStyle w:val="Nadpis2"/>
      </w:pPr>
      <w:bookmarkStart w:id="97" w:name="_Toc69471818"/>
      <w:r>
        <w:t xml:space="preserve">SEO </w:t>
      </w:r>
      <w:r w:rsidR="00700254">
        <w:t>on-</w:t>
      </w:r>
      <w:proofErr w:type="spellStart"/>
      <w:r w:rsidR="00700254">
        <w:t>page</w:t>
      </w:r>
      <w:proofErr w:type="spellEnd"/>
      <w:r w:rsidR="00700254">
        <w:t xml:space="preserve"> optimalizace</w:t>
      </w:r>
      <w:bookmarkEnd w:id="97"/>
    </w:p>
    <w:p w14:paraId="760E6143" w14:textId="122504BA" w:rsidR="00372FBA" w:rsidRDefault="0005205B" w:rsidP="00372FBA">
      <w:pPr>
        <w:rPr>
          <w:lang w:eastAsia="en-US"/>
        </w:rPr>
      </w:pPr>
      <w:commentRangeStart w:id="98"/>
      <w:r>
        <w:rPr>
          <w:lang w:eastAsia="en-US"/>
        </w:rPr>
        <w:t xml:space="preserve">Shrnout </w:t>
      </w:r>
      <w:r w:rsidR="00004C0D">
        <w:rPr>
          <w:lang w:eastAsia="en-US"/>
        </w:rPr>
        <w:t>všechny on-</w:t>
      </w:r>
      <w:proofErr w:type="spellStart"/>
      <w:r w:rsidR="00004C0D">
        <w:rPr>
          <w:lang w:eastAsia="en-US"/>
        </w:rPr>
        <w:t>page</w:t>
      </w:r>
      <w:proofErr w:type="spellEnd"/>
      <w:r w:rsidR="00004C0D">
        <w:rPr>
          <w:lang w:eastAsia="en-US"/>
        </w:rPr>
        <w:t xml:space="preserve"> optimalizace by vystačilo na samostatnou diplomovou práci.</w:t>
      </w:r>
      <w:r w:rsidR="00E45654">
        <w:rPr>
          <w:lang w:eastAsia="en-US"/>
        </w:rPr>
        <w:t xml:space="preserve"> </w:t>
      </w:r>
      <w:r w:rsidR="00D316B4">
        <w:rPr>
          <w:lang w:eastAsia="en-US"/>
        </w:rPr>
        <w:t xml:space="preserve"> </w:t>
      </w:r>
      <w:commentRangeEnd w:id="98"/>
      <w:r w:rsidR="0028322F">
        <w:rPr>
          <w:rStyle w:val="Odkaznakoment"/>
          <w:rFonts w:asciiTheme="minorHAnsi" w:eastAsiaTheme="minorHAnsi" w:hAnsiTheme="minorHAnsi" w:cstheme="minorBidi"/>
          <w:lang w:eastAsia="en-US"/>
          <w14:numForm w14:val="lining"/>
        </w:rPr>
        <w:commentReference w:id="98"/>
      </w:r>
      <w:r w:rsidR="00D316B4">
        <w:rPr>
          <w:lang w:eastAsia="en-US"/>
        </w:rPr>
        <w:t>Každý z</w:t>
      </w:r>
      <w:r w:rsidR="00DC56AC">
        <w:rPr>
          <w:lang w:eastAsia="en-US"/>
        </w:rPr>
        <w:t> </w:t>
      </w:r>
      <w:r w:rsidR="00D316B4">
        <w:rPr>
          <w:lang w:eastAsia="en-US"/>
        </w:rPr>
        <w:t>vyhledávačů</w:t>
      </w:r>
      <w:r w:rsidR="00DC56AC">
        <w:rPr>
          <w:lang w:eastAsia="en-US"/>
        </w:rPr>
        <w:t xml:space="preserve"> </w:t>
      </w:r>
      <w:r w:rsidR="00D316B4">
        <w:rPr>
          <w:lang w:eastAsia="en-US"/>
        </w:rPr>
        <w:t>vyhodnocuje u stránky kromě jejího obsahu také různé množství jiných</w:t>
      </w:r>
      <w:ins w:id="99" w:author="Stanislav Vojíř" w:date="2021-03-24T00:50:00Z">
        <w:r w:rsidR="005521BA">
          <w:rPr>
            <w:lang w:eastAsia="en-US"/>
          </w:rPr>
          <w:t>,</w:t>
        </w:r>
        <w:r w:rsidR="005521BA" w:rsidRPr="005521BA">
          <w:rPr>
            <w:lang w:eastAsia="en-US"/>
          </w:rPr>
          <w:t xml:space="preserve"> </w:t>
        </w:r>
        <w:r w:rsidR="005521BA">
          <w:rPr>
            <w:lang w:eastAsia="en-US"/>
          </w:rPr>
          <w:t>se stránkou spojených</w:t>
        </w:r>
      </w:ins>
      <w:r w:rsidR="00D316B4">
        <w:rPr>
          <w:lang w:eastAsia="en-US"/>
        </w:rPr>
        <w:t xml:space="preserve"> metrik</w:t>
      </w:r>
      <w:del w:id="100" w:author="Stanislav Vojíř" w:date="2021-03-24T00:50:00Z">
        <w:r w:rsidR="00D316B4" w:rsidDel="005521BA">
          <w:rPr>
            <w:lang w:eastAsia="en-US"/>
          </w:rPr>
          <w:delText xml:space="preserve"> se stránkou spojených</w:delText>
        </w:r>
      </w:del>
      <w:r w:rsidR="00D316B4">
        <w:rPr>
          <w:lang w:eastAsia="en-US"/>
        </w:rPr>
        <w:t xml:space="preserve">. Například </w:t>
      </w:r>
      <w:ins w:id="101" w:author="Stanislav Vojíř" w:date="2021-03-24T00:50:00Z">
        <w:r w:rsidR="005521BA">
          <w:rPr>
            <w:lang w:eastAsia="en-US"/>
          </w:rPr>
          <w:t xml:space="preserve">vyhledávač </w:t>
        </w:r>
      </w:ins>
      <w:r w:rsidR="00D316B4">
        <w:rPr>
          <w:lang w:eastAsia="en-US"/>
        </w:rPr>
        <w:t xml:space="preserve">Google </w:t>
      </w:r>
      <w:del w:id="102" w:author="Stanislav Vojíř" w:date="2021-03-24T00:50:00Z">
        <w:r w:rsidR="00D316B4" w:rsidDel="005521BA">
          <w:rPr>
            <w:lang w:eastAsia="en-US"/>
          </w:rPr>
          <w:delText xml:space="preserve">vyhledávač </w:delText>
        </w:r>
      </w:del>
      <w:r w:rsidR="00D316B4">
        <w:rPr>
          <w:lang w:eastAsia="en-US"/>
        </w:rPr>
        <w:t xml:space="preserve">bude od </w:t>
      </w:r>
      <w:commentRangeStart w:id="103"/>
      <w:r w:rsidR="00D316B4">
        <w:rPr>
          <w:lang w:eastAsia="en-US"/>
        </w:rPr>
        <w:t xml:space="preserve">nového roku </w:t>
      </w:r>
      <w:commentRangeEnd w:id="103"/>
      <w:r w:rsidR="005521BA">
        <w:rPr>
          <w:rStyle w:val="Odkaznakoment"/>
          <w:rFonts w:asciiTheme="minorHAnsi" w:eastAsiaTheme="minorHAnsi" w:hAnsiTheme="minorHAnsi" w:cstheme="minorBidi"/>
          <w:lang w:eastAsia="en-US"/>
          <w14:numForm w14:val="lining"/>
        </w:rPr>
        <w:commentReference w:id="103"/>
      </w:r>
      <w:r w:rsidR="00D316B4">
        <w:rPr>
          <w:lang w:eastAsia="en-US"/>
        </w:rPr>
        <w:t xml:space="preserve">zvýhodňovat stránky s lepším </w:t>
      </w:r>
      <w:proofErr w:type="spellStart"/>
      <w:r w:rsidR="00D316B4">
        <w:rPr>
          <w:lang w:eastAsia="en-US"/>
        </w:rPr>
        <w:t>Core</w:t>
      </w:r>
      <w:proofErr w:type="spellEnd"/>
      <w:r w:rsidR="00D316B4">
        <w:rPr>
          <w:lang w:eastAsia="en-US"/>
        </w:rPr>
        <w:t xml:space="preserve"> web </w:t>
      </w:r>
      <w:proofErr w:type="spellStart"/>
      <w:r w:rsidR="00D316B4">
        <w:rPr>
          <w:lang w:eastAsia="en-US"/>
        </w:rPr>
        <w:t>vitals</w:t>
      </w:r>
      <w:proofErr w:type="spellEnd"/>
      <w:r w:rsidR="00D316B4">
        <w:rPr>
          <w:lang w:eastAsia="en-US"/>
        </w:rPr>
        <w:t xml:space="preserve"> </w:t>
      </w:r>
      <w:proofErr w:type="spellStart"/>
      <w:r w:rsidR="00D316B4">
        <w:rPr>
          <w:lang w:eastAsia="en-US"/>
        </w:rPr>
        <w:t>score</w:t>
      </w:r>
      <w:proofErr w:type="spellEnd"/>
      <w:r w:rsidR="00D316B4">
        <w:rPr>
          <w:lang w:eastAsia="en-US"/>
        </w:rPr>
        <w:t xml:space="preserve"> </w:t>
      </w:r>
      <w:r w:rsidR="00D316B4">
        <w:rPr>
          <w:lang w:eastAsia="en-US"/>
        </w:rPr>
        <w:fldChar w:fldCharType="begin"/>
      </w:r>
      <w:r w:rsidR="00D316B4">
        <w:rPr>
          <w:lang w:eastAsia="en-US"/>
        </w:rPr>
        <w:instrText xml:space="preserve"> ADDIN ZOTERO_ITEM CSL_CITATION {"citationID":"PVm8GPZz","properties":{"formattedCitation":"(Subramanian\\uc0\\u8206{}, 2020)","plainCitation":"(Subramanian‎, 2020)","noteIndex":0},"citationItems":[{"id":14,"uris":["http://zotero.org/users/local/drXuekKW/items/VK7JZBCD"],"uri":["http://zotero.org/users/local/drXuekKW/items/VK7JZBCD"],"itemData":{"id":14,"type":"post-weblog","abstract":"We’re introducing page experience as a new ranking signal that provides a holistic picture of the quality of a user’s experience on a web page.","container-title":"Official Google Webmaster Central Blog","language":"en","title":"Evaluating page experience for a better web","URL":"https://webmasters.googleblog.com/2020/05/evaluating-page-experience.html","author":[{"family":"Subramanian‎","given":"Sowmya"}],"accessed":{"date-parts":[["2020",8,18]]},"issued":{"date-parts":[["2020",5]]}}}],"schema":"https://github.com/citation-style-language/schema/raw/master/csl-citation.json"} </w:instrText>
      </w:r>
      <w:r w:rsidR="00D316B4">
        <w:rPr>
          <w:lang w:eastAsia="en-US"/>
        </w:rPr>
        <w:fldChar w:fldCharType="separate"/>
      </w:r>
      <w:r w:rsidR="00D316B4" w:rsidRPr="00E507C9">
        <w:t>(</w:t>
      </w:r>
      <w:proofErr w:type="spellStart"/>
      <w:r w:rsidR="00D316B4" w:rsidRPr="00E507C9">
        <w:t>Subramanian</w:t>
      </w:r>
      <w:proofErr w:type="spellEnd"/>
      <w:r w:rsidR="00D316B4" w:rsidRPr="00E507C9">
        <w:t>‎, 2020)</w:t>
      </w:r>
      <w:r w:rsidR="00D316B4">
        <w:rPr>
          <w:lang w:eastAsia="en-US"/>
        </w:rPr>
        <w:fldChar w:fldCharType="end"/>
      </w:r>
      <w:r w:rsidR="00C47C63">
        <w:rPr>
          <w:lang w:eastAsia="en-US"/>
        </w:rPr>
        <w:t>. V</w:t>
      </w:r>
      <w:r w:rsidR="00D316B4">
        <w:rPr>
          <w:lang w:eastAsia="en-US"/>
        </w:rPr>
        <w:t xml:space="preserve"> dokumentaci </w:t>
      </w:r>
      <w:ins w:id="104" w:author="Stanislav Vojíř" w:date="2021-03-24T00:51:00Z">
        <w:r w:rsidR="00BE2EC0">
          <w:rPr>
            <w:lang w:eastAsia="en-US"/>
          </w:rPr>
          <w:t xml:space="preserve">vyhledávačů </w:t>
        </w:r>
      </w:ins>
      <w:r w:rsidR="00D316B4">
        <w:rPr>
          <w:lang w:eastAsia="en-US"/>
        </w:rPr>
        <w:t xml:space="preserve">Seznam či Bing </w:t>
      </w:r>
      <w:del w:id="105" w:author="Stanislav Vojíř" w:date="2021-03-24T00:51:00Z">
        <w:r w:rsidR="00D316B4" w:rsidDel="00BE2EC0">
          <w:rPr>
            <w:lang w:eastAsia="en-US"/>
          </w:rPr>
          <w:delText xml:space="preserve">vyhledávače </w:delText>
        </w:r>
      </w:del>
      <w:r w:rsidR="00D316B4">
        <w:rPr>
          <w:lang w:eastAsia="en-US"/>
        </w:rPr>
        <w:t>se o ničem takovém zatím nezmiňují.</w:t>
      </w:r>
      <w:r w:rsidR="003F2083">
        <w:rPr>
          <w:lang w:eastAsia="en-US"/>
        </w:rPr>
        <w:t xml:space="preserve"> </w:t>
      </w:r>
      <w:r w:rsidR="00E84EFD">
        <w:rPr>
          <w:lang w:eastAsia="en-US"/>
        </w:rPr>
        <w:t xml:space="preserve">V následující podkapitole jsou </w:t>
      </w:r>
      <w:r w:rsidR="003F2083">
        <w:rPr>
          <w:lang w:eastAsia="en-US"/>
        </w:rPr>
        <w:t>popsány pouze</w:t>
      </w:r>
      <w:r w:rsidR="00E01DB6">
        <w:rPr>
          <w:lang w:eastAsia="en-US"/>
        </w:rPr>
        <w:t xml:space="preserve"> některé</w:t>
      </w:r>
      <w:r w:rsidR="00E84EFD">
        <w:rPr>
          <w:lang w:eastAsia="en-US"/>
        </w:rPr>
        <w:t xml:space="preserve"> základní on-</w:t>
      </w:r>
      <w:proofErr w:type="spellStart"/>
      <w:r w:rsidR="00E84EFD">
        <w:rPr>
          <w:lang w:eastAsia="en-US"/>
        </w:rPr>
        <w:t>page</w:t>
      </w:r>
      <w:proofErr w:type="spellEnd"/>
      <w:r w:rsidR="00E84EFD">
        <w:rPr>
          <w:lang w:eastAsia="en-US"/>
        </w:rPr>
        <w:t xml:space="preserve"> optimalizace,</w:t>
      </w:r>
      <w:r w:rsidR="003F2083">
        <w:rPr>
          <w:lang w:eastAsia="en-US"/>
        </w:rPr>
        <w:t xml:space="preserve"> které mají </w:t>
      </w:r>
      <w:r w:rsidR="0073520B">
        <w:rPr>
          <w:lang w:eastAsia="en-US"/>
        </w:rPr>
        <w:t xml:space="preserve">vyhledávače společně. Při rešerši bylo </w:t>
      </w:r>
      <w:r w:rsidR="00E84EFD">
        <w:rPr>
          <w:lang w:eastAsia="en-US"/>
        </w:rPr>
        <w:t>čerpán</w:t>
      </w:r>
      <w:r w:rsidR="0073520B">
        <w:rPr>
          <w:lang w:eastAsia="en-US"/>
        </w:rPr>
        <w:t>o především</w:t>
      </w:r>
      <w:r w:rsidR="00E84EFD">
        <w:rPr>
          <w:lang w:eastAsia="en-US"/>
        </w:rPr>
        <w:t xml:space="preserve"> z</w:t>
      </w:r>
      <w:r w:rsidR="007B4B2D">
        <w:rPr>
          <w:lang w:eastAsia="en-US"/>
        </w:rPr>
        <w:t xml:space="preserve"> </w:t>
      </w:r>
      <w:r w:rsidR="005F39CF">
        <w:rPr>
          <w:lang w:eastAsia="en-US"/>
        </w:rPr>
        <w:fldChar w:fldCharType="begin"/>
      </w:r>
      <w:r w:rsidR="00A43384">
        <w:rPr>
          <w:lang w:eastAsia="en-US"/>
        </w:rPr>
        <w:instrText xml:space="preserve"> ADDIN ZOTERO_ITEM CSL_CITATION {"citationID":"j0RXcl8p","properties":{"formattedCitation":"(Google LLC, 2021d)","plainCitation":"(Google LLC, 2021d)","noteIndex":0},"citationItems":[{"id":140,"uris":["http://zotero.org/users/local/drXuekKW/items/VQ67ZSCB"],"uri":["http://zotero.org/users/local/drXuekKW/items/VQ67ZSCB"],"itemData":{"id":140,"type":"webpage","abstract":"A knowledge of basic SEO can have a noticeable impact. Explore the Google SEO starter guide for an overview of search engine optimization essentials.","container-title":"Google Developers","language":"en","title":"SEO Starter Guide: The Basics | Google Search Central","title-short":"SEO Starter Guide","URL":"https://developers.google.com/search/docs/beginner/seo-starter-guide","author":[{"family":"Google LLC","given":""}],"accessed":{"date-parts":[["2021",3,17]]},"issued":{"date-parts":[["2021",3,3]]}}}],"schema":"https://github.com/citation-style-language/schema/raw/master/csl-citation.json"} </w:instrText>
      </w:r>
      <w:r w:rsidR="005F39CF">
        <w:rPr>
          <w:lang w:eastAsia="en-US"/>
        </w:rPr>
        <w:fldChar w:fldCharType="separate"/>
      </w:r>
      <w:r w:rsidR="00A43384">
        <w:rPr>
          <w:noProof/>
          <w:lang w:eastAsia="en-US"/>
        </w:rPr>
        <w:t>(Google LLC, 2021d)</w:t>
      </w:r>
      <w:r w:rsidR="005F39CF">
        <w:rPr>
          <w:lang w:eastAsia="en-US"/>
        </w:rPr>
        <w:fldChar w:fldCharType="end"/>
      </w:r>
      <w:r w:rsidR="00C51CF1">
        <w:rPr>
          <w:lang w:eastAsia="en-US"/>
        </w:rPr>
        <w:t>,</w:t>
      </w:r>
      <w:r w:rsidR="00E3405C">
        <w:rPr>
          <w:lang w:eastAsia="en-US"/>
        </w:rPr>
        <w:t xml:space="preserve"> </w:t>
      </w:r>
      <w:r w:rsidR="00C51CF1">
        <w:rPr>
          <w:lang w:eastAsia="en-US"/>
        </w:rPr>
        <w:fldChar w:fldCharType="begin"/>
      </w:r>
      <w:r w:rsidR="00C51CF1">
        <w:rPr>
          <w:lang w:eastAsia="en-US"/>
        </w:rPr>
        <w:instrText xml:space="preserve"> ADDIN ZOTERO_ITEM CSL_CITATION {"citationID":"ZVlv77tB","properties":{"formattedCitation":"(Microsoft Corporation, 2021)","plainCitation":"(Microsoft Corporation, 2021)","noteIndex":0},"citationItems":[{"id":138,"uris":["http://zotero.org/users/local/drXuekKW/items/7CBZT8CH"],"uri":["http://zotero.org/users/local/drXuekKW/items/7CBZT8CH"],"itemData":{"id":138,"type":"webpage","title":"Webmaster Guidelines - Bing Webmaster Tools","URL":"https://www.bing.com/webmasters/help/webmasters-guidelines-30fba23a","author":[{"family":"Microsoft Corporation","given":""}],"accessed":{"date-parts":[["2021",3,17]]},"issued":{"date-parts":[["2021"]]}}}],"schema":"https://github.com/citation-style-language/schema/raw/master/csl-citation.json"} </w:instrText>
      </w:r>
      <w:r w:rsidR="00C51CF1">
        <w:rPr>
          <w:lang w:eastAsia="en-US"/>
        </w:rPr>
        <w:fldChar w:fldCharType="separate"/>
      </w:r>
      <w:r w:rsidR="00C51CF1">
        <w:rPr>
          <w:noProof/>
          <w:lang w:eastAsia="en-US"/>
        </w:rPr>
        <w:t>(Microsoft Corporation, 2021)</w:t>
      </w:r>
      <w:r w:rsidR="00C51CF1">
        <w:rPr>
          <w:lang w:eastAsia="en-US"/>
        </w:rPr>
        <w:fldChar w:fldCharType="end"/>
      </w:r>
      <w:r w:rsidR="005C21C2">
        <w:rPr>
          <w:lang w:eastAsia="en-US"/>
        </w:rPr>
        <w:t xml:space="preserve"> a </w:t>
      </w:r>
      <w:r w:rsidR="005C21C2">
        <w:rPr>
          <w:lang w:eastAsia="en-US"/>
        </w:rPr>
        <w:fldChar w:fldCharType="begin"/>
      </w:r>
      <w:r w:rsidR="005C21C2">
        <w:rPr>
          <w:lang w:eastAsia="en-US"/>
        </w:rPr>
        <w:instrText xml:space="preserve"> ADDIN ZOTERO_ITEM CSL_CITATION {"citationID":"fDaSGD9z","properties":{"formattedCitation":"(Seznam.cz, a.s., 2021)","plainCitation":"(Seznam.cz, a.s., 2021)","noteIndex":0},"citationItems":[{"id":136,"uris":["http://zotero.org/users/local/drXuekKW/items/8L6HCRHV"],"uri":["http://zotero.org/users/local/drXuekKW/items/8L6HCRHV"],"itemData":{"id":136,"type":"webpage","title":"Optimalizace webu | Seznam Nápověda","URL":"https://napoveda.seznam.cz/cz/fulltext-hledani-v-internetu/optimalizace-webu/","author":[{"family":"Seznam.cz, a.s.","given":""}],"accessed":{"date-parts":[["2021",3,17]]},"issued":{"date-parts":[["2021"]]}}}],"schema":"https://github.com/citation-style-language/schema/raw/master/csl-citation.json"} </w:instrText>
      </w:r>
      <w:r w:rsidR="005C21C2">
        <w:rPr>
          <w:lang w:eastAsia="en-US"/>
        </w:rPr>
        <w:fldChar w:fldCharType="separate"/>
      </w:r>
      <w:r w:rsidR="005C21C2">
        <w:rPr>
          <w:noProof/>
          <w:lang w:eastAsia="en-US"/>
        </w:rPr>
        <w:t>(Seznam.cz, a.s., 2021)</w:t>
      </w:r>
      <w:r w:rsidR="005C21C2">
        <w:rPr>
          <w:lang w:eastAsia="en-US"/>
        </w:rPr>
        <w:fldChar w:fldCharType="end"/>
      </w:r>
      <w:r w:rsidR="005C21C2">
        <w:rPr>
          <w:lang w:eastAsia="en-US"/>
        </w:rPr>
        <w:t>.</w:t>
      </w:r>
    </w:p>
    <w:p w14:paraId="40AD8D36" w14:textId="77FB53B7" w:rsidR="00634D70" w:rsidRDefault="006238CD" w:rsidP="00D04B98">
      <w:pPr>
        <w:pStyle w:val="Nadpis3"/>
      </w:pPr>
      <w:bookmarkStart w:id="106" w:name="_Toc69471819"/>
      <w:proofErr w:type="spellStart"/>
      <w:r>
        <w:t>Title</w:t>
      </w:r>
      <w:proofErr w:type="spellEnd"/>
      <w:r w:rsidR="00D60F25">
        <w:t xml:space="preserve"> </w:t>
      </w:r>
      <w:proofErr w:type="spellStart"/>
      <w:r w:rsidR="00D60F25">
        <w:t>tag</w:t>
      </w:r>
      <w:bookmarkEnd w:id="106"/>
      <w:proofErr w:type="spellEnd"/>
    </w:p>
    <w:p w14:paraId="215BFCBC" w14:textId="5B85932B" w:rsidR="00B2677D" w:rsidRPr="006238CD" w:rsidRDefault="00721BDB" w:rsidP="006238CD">
      <w:pPr>
        <w:rPr>
          <w:lang w:eastAsia="en-US"/>
        </w:rPr>
      </w:pPr>
      <w:r>
        <w:rPr>
          <w:lang w:eastAsia="en-US"/>
        </w:rPr>
        <w:t xml:space="preserve">Název stránky definujeme pomocí </w:t>
      </w:r>
      <w:proofErr w:type="spellStart"/>
      <w:r>
        <w:rPr>
          <w:lang w:eastAsia="en-US"/>
        </w:rPr>
        <w:t>tagu</w:t>
      </w:r>
      <w:proofErr w:type="spellEnd"/>
      <w:r>
        <w:rPr>
          <w:lang w:eastAsia="en-US"/>
        </w:rPr>
        <w:t xml:space="preserve"> </w:t>
      </w:r>
      <w:r>
        <w:rPr>
          <w:i/>
          <w:iCs/>
          <w:lang w:eastAsia="en-US"/>
        </w:rPr>
        <w:t>&lt;</w:t>
      </w:r>
      <w:proofErr w:type="spellStart"/>
      <w:r>
        <w:rPr>
          <w:i/>
          <w:iCs/>
          <w:lang w:eastAsia="en-US"/>
        </w:rPr>
        <w:t>title</w:t>
      </w:r>
      <w:proofErr w:type="spellEnd"/>
      <w:r>
        <w:rPr>
          <w:i/>
          <w:iCs/>
          <w:lang w:eastAsia="en-US"/>
        </w:rPr>
        <w:t>&gt;</w:t>
      </w:r>
      <w:r>
        <w:rPr>
          <w:lang w:eastAsia="en-US"/>
        </w:rPr>
        <w:t xml:space="preserve"> </w:t>
      </w:r>
      <w:r w:rsidR="00972A62">
        <w:rPr>
          <w:lang w:eastAsia="en-US"/>
        </w:rPr>
        <w:t>uvnitř hlavičky stránky.</w:t>
      </w:r>
      <w:r w:rsidR="00F52FC8">
        <w:rPr>
          <w:lang w:eastAsia="en-US"/>
        </w:rPr>
        <w:t xml:space="preserve"> </w:t>
      </w:r>
      <w:r w:rsidR="00EE05CA">
        <w:rPr>
          <w:lang w:eastAsia="en-US"/>
        </w:rPr>
        <w:t>Ve výsledcích vyhledávání zobrazen jako první a největší prvek pro danou stránku, kliknutím na něj se z vyhledávače dostaneme na požadovanou stránku.</w:t>
      </w:r>
      <w:r w:rsidR="00D421B1">
        <w:rPr>
          <w:lang w:eastAsia="en-US"/>
        </w:rPr>
        <w:t xml:space="preserve"> </w:t>
      </w:r>
      <w:r w:rsidR="00E52A1A" w:rsidRPr="00E52A1A">
        <w:rPr>
          <w:lang w:eastAsia="en-US"/>
        </w:rPr>
        <w:t>Tvoří jej zpravidla několik slov či frází. Měl by stručně a výstižně uživatele informovat o obsahu stránky. Pro každou stránku by měl být jedinečný</w:t>
      </w:r>
      <w:ins w:id="107" w:author="Stanislav Vojíř" w:date="2021-03-24T00:51:00Z">
        <w:r w:rsidR="00BE2EC0">
          <w:rPr>
            <w:lang w:eastAsia="en-US"/>
          </w:rPr>
          <w:t>.</w:t>
        </w:r>
      </w:ins>
      <w:r w:rsidR="00655D6D">
        <w:rPr>
          <w:lang w:eastAsia="en-US"/>
        </w:rPr>
        <w:t xml:space="preserve"> </w:t>
      </w:r>
      <w:r w:rsidR="00655D6D">
        <w:rPr>
          <w:lang w:eastAsia="en-US"/>
        </w:rPr>
        <w:fldChar w:fldCharType="begin"/>
      </w:r>
      <w:r w:rsidR="00A43384">
        <w:rPr>
          <w:lang w:eastAsia="en-US"/>
        </w:rPr>
        <w:instrText xml:space="preserve"> ADDIN ZOTERO_ITEM CSL_CITATION {"citationID":"44jSpLSC","properties":{"formattedCitation":"(Google LLC, 2021d)","plainCitation":"(Google LLC, 2021d)","noteIndex":0},"citationItems":[{"id":140,"uris":["http://zotero.org/users/local/drXuekKW/items/VQ67ZSCB"],"uri":["http://zotero.org/users/local/drXuekKW/items/VQ67ZSCB"],"itemData":{"id":140,"type":"webpage","abstract":"A knowledge of basic SEO can have a noticeable impact. Explore the Google SEO starter guide for an overview of search engine optimization essentials.","container-title":"Google Developers","language":"en","title":"SEO Starter Guide: The Basics | Google Search Central","title-short":"SEO Starter Guide","URL":"https://developers.google.com/search/docs/beginner/seo-starter-guide","author":[{"family":"Google LLC","given":""}],"accessed":{"date-parts":[["2021",3,17]]},"issued":{"date-parts":[["2021",3,3]]}}}],"schema":"https://github.com/citation-style-language/schema/raw/master/csl-citation.json"} </w:instrText>
      </w:r>
      <w:r w:rsidR="00655D6D">
        <w:rPr>
          <w:lang w:eastAsia="en-US"/>
        </w:rPr>
        <w:fldChar w:fldCharType="separate"/>
      </w:r>
      <w:r w:rsidR="00A43384">
        <w:rPr>
          <w:noProof/>
          <w:lang w:eastAsia="en-US"/>
        </w:rPr>
        <w:t>(Google LLC, 2021d)</w:t>
      </w:r>
      <w:r w:rsidR="00655D6D">
        <w:rPr>
          <w:lang w:eastAsia="en-US"/>
        </w:rPr>
        <w:fldChar w:fldCharType="end"/>
      </w:r>
      <w:r w:rsidR="00655D6D">
        <w:rPr>
          <w:lang w:eastAsia="en-US"/>
        </w:rPr>
        <w:t xml:space="preserve"> </w:t>
      </w:r>
      <w:r w:rsidR="00655D6D">
        <w:rPr>
          <w:lang w:eastAsia="en-US"/>
        </w:rPr>
        <w:fldChar w:fldCharType="begin"/>
      </w:r>
      <w:r w:rsidR="004C60D0">
        <w:rPr>
          <w:lang w:eastAsia="en-US"/>
        </w:rPr>
        <w:instrText xml:space="preserve"> ADDIN ZOTERO_ITEM CSL_CITATION {"citationID":"734UBNnL","properties":{"formattedCitation":"(Seznam.cz, a.s., 2021)","plainCitation":"(Seznam.cz, a.s., 2021)","noteIndex":0},"citationItems":[{"id":136,"uris":["http://zotero.org/users/local/drXuekKW/items/8L6HCRHV"],"uri":["http://zotero.org/users/local/drXuekKW/items/8L6HCRHV"],"itemData":{"id":136,"type":"webpage","title":"Optimalizace webu | Seznam Nápověda","URL":"https://napoveda.seznam.cz/cz/fulltext-hledani-v-internetu/optimalizace-webu/","author":[{"family":"Seznam.cz, a.s.","given":""}],"accessed":{"date-parts":[["2021",3,17]]},"issued":{"date-parts":[["2021"]]}}}],"schema":"https://github.com/citation-style-language/schema/raw/master/csl-citation.json"} </w:instrText>
      </w:r>
      <w:r w:rsidR="00655D6D">
        <w:rPr>
          <w:lang w:eastAsia="en-US"/>
        </w:rPr>
        <w:fldChar w:fldCharType="separate"/>
      </w:r>
      <w:r w:rsidR="00655D6D">
        <w:rPr>
          <w:noProof/>
          <w:lang w:eastAsia="en-US"/>
        </w:rPr>
        <w:t>(Seznam.cz, a.s., 2021)</w:t>
      </w:r>
      <w:r w:rsidR="00655D6D">
        <w:rPr>
          <w:lang w:eastAsia="en-US"/>
        </w:rPr>
        <w:fldChar w:fldCharType="end"/>
      </w:r>
      <w:del w:id="108" w:author="Stanislav Vojíř" w:date="2021-03-24T00:51:00Z">
        <w:r w:rsidR="00E52A1A" w:rsidRPr="00E52A1A" w:rsidDel="00BE2EC0">
          <w:rPr>
            <w:lang w:eastAsia="en-US"/>
          </w:rPr>
          <w:delText>.</w:delText>
        </w:r>
      </w:del>
    </w:p>
    <w:p w14:paraId="37A19E00" w14:textId="4BEBD630" w:rsidR="00372B38" w:rsidRPr="005E4B1D" w:rsidRDefault="00564371" w:rsidP="00786356">
      <w:pPr>
        <w:pStyle w:val="Nadpis3"/>
        <w:rPr>
          <w:bCs/>
        </w:rPr>
      </w:pPr>
      <w:bookmarkStart w:id="109" w:name="_Toc69471820"/>
      <w:r w:rsidRPr="00564371">
        <w:rPr>
          <w:bCs/>
        </w:rPr>
        <w:lastRenderedPageBreak/>
        <w:t xml:space="preserve">Meta </w:t>
      </w:r>
      <w:proofErr w:type="spellStart"/>
      <w:r w:rsidRPr="00564371">
        <w:rPr>
          <w:bCs/>
        </w:rPr>
        <w:t>tag</w:t>
      </w:r>
      <w:proofErr w:type="spellEnd"/>
      <w:r w:rsidRPr="00564371">
        <w:rPr>
          <w:bCs/>
        </w:rPr>
        <w:t xml:space="preserve"> </w:t>
      </w:r>
      <w:proofErr w:type="spellStart"/>
      <w:r w:rsidRPr="00564371">
        <w:rPr>
          <w:bCs/>
        </w:rPr>
        <w:t>description</w:t>
      </w:r>
      <w:bookmarkEnd w:id="109"/>
      <w:proofErr w:type="spellEnd"/>
    </w:p>
    <w:p w14:paraId="02B5F766" w14:textId="501437C1" w:rsidR="00786356" w:rsidRPr="00786356" w:rsidRDefault="00D76B58" w:rsidP="00786356">
      <w:pPr>
        <w:rPr>
          <w:lang w:eastAsia="en-US"/>
        </w:rPr>
      </w:pPr>
      <w:r>
        <w:rPr>
          <w:lang w:eastAsia="en-US"/>
        </w:rPr>
        <w:t xml:space="preserve">Meta </w:t>
      </w:r>
      <w:proofErr w:type="spellStart"/>
      <w:r>
        <w:rPr>
          <w:lang w:eastAsia="en-US"/>
        </w:rPr>
        <w:t>tag</w:t>
      </w:r>
      <w:proofErr w:type="spellEnd"/>
      <w:r>
        <w:rPr>
          <w:lang w:eastAsia="en-US"/>
        </w:rPr>
        <w:t xml:space="preserve"> </w:t>
      </w:r>
      <w:proofErr w:type="spellStart"/>
      <w:r>
        <w:rPr>
          <w:lang w:eastAsia="en-US"/>
        </w:rPr>
        <w:t>description</w:t>
      </w:r>
      <w:proofErr w:type="spellEnd"/>
      <w:r>
        <w:rPr>
          <w:lang w:eastAsia="en-US"/>
        </w:rPr>
        <w:t xml:space="preserve"> by měl obsahovat shrnutí</w:t>
      </w:r>
      <w:r w:rsidR="005E4B1D">
        <w:rPr>
          <w:lang w:eastAsia="en-US"/>
        </w:rPr>
        <w:t xml:space="preserve"> v několika větách,</w:t>
      </w:r>
      <w:r>
        <w:rPr>
          <w:lang w:eastAsia="en-US"/>
        </w:rPr>
        <w:t xml:space="preserve"> o čem daná stránka je.</w:t>
      </w:r>
      <w:r w:rsidR="00F560FE">
        <w:rPr>
          <w:lang w:eastAsia="en-US"/>
        </w:rPr>
        <w:t xml:space="preserve"> Popis by měl smysluplně rozšiřovat to, co je uvedeno v </w:t>
      </w:r>
      <w:proofErr w:type="spellStart"/>
      <w:r w:rsidR="00F560FE">
        <w:rPr>
          <w:lang w:eastAsia="en-US"/>
        </w:rPr>
        <w:t>title</w:t>
      </w:r>
      <w:proofErr w:type="spellEnd"/>
      <w:r w:rsidR="00F560FE">
        <w:rPr>
          <w:lang w:eastAsia="en-US"/>
        </w:rPr>
        <w:t xml:space="preserve"> stránky.</w:t>
      </w:r>
      <w:r w:rsidR="005E4B1D">
        <w:rPr>
          <w:lang w:eastAsia="en-US"/>
        </w:rPr>
        <w:t xml:space="preserve"> Pro každou stránku by tento obsah měl být odlišný.</w:t>
      </w:r>
      <w:r w:rsidR="00CE26C0">
        <w:rPr>
          <w:lang w:eastAsia="en-US"/>
        </w:rPr>
        <w:t xml:space="preserve"> </w:t>
      </w:r>
      <w:commentRangeStart w:id="110"/>
      <w:r w:rsidR="00CE26C0">
        <w:rPr>
          <w:lang w:eastAsia="en-US"/>
        </w:rPr>
        <w:t xml:space="preserve">Stejně jako </w:t>
      </w:r>
      <w:proofErr w:type="spellStart"/>
      <w:r w:rsidR="00CE26C0">
        <w:rPr>
          <w:lang w:eastAsia="en-US"/>
        </w:rPr>
        <w:t>title</w:t>
      </w:r>
      <w:proofErr w:type="spellEnd"/>
      <w:r w:rsidR="00CE26C0">
        <w:rPr>
          <w:lang w:eastAsia="en-US"/>
        </w:rPr>
        <w:t xml:space="preserve"> </w:t>
      </w:r>
      <w:proofErr w:type="spellStart"/>
      <w:r w:rsidR="00CE26C0">
        <w:rPr>
          <w:lang w:eastAsia="en-US"/>
        </w:rPr>
        <w:t>tag</w:t>
      </w:r>
      <w:proofErr w:type="spellEnd"/>
      <w:r w:rsidR="00CE26C0">
        <w:rPr>
          <w:lang w:eastAsia="en-US"/>
        </w:rPr>
        <w:t xml:space="preserve"> je umístěn </w:t>
      </w:r>
      <w:commentRangeEnd w:id="110"/>
      <w:r w:rsidR="005E55A4">
        <w:rPr>
          <w:rStyle w:val="Odkaznakoment"/>
          <w:rFonts w:asciiTheme="minorHAnsi" w:eastAsiaTheme="minorHAnsi" w:hAnsiTheme="minorHAnsi" w:cstheme="minorBidi"/>
          <w:lang w:eastAsia="en-US"/>
          <w14:numForm w14:val="lining"/>
        </w:rPr>
        <w:commentReference w:id="110"/>
      </w:r>
      <w:r w:rsidR="00CE26C0">
        <w:rPr>
          <w:lang w:eastAsia="en-US"/>
        </w:rPr>
        <w:t xml:space="preserve">uvnitř HTML hlavičky. </w:t>
      </w:r>
      <w:commentRangeStart w:id="111"/>
      <w:r w:rsidR="00E462B5">
        <w:rPr>
          <w:lang w:eastAsia="en-US"/>
        </w:rPr>
        <w:t xml:space="preserve">Ve výsledcích vyhledávání je z tohoto </w:t>
      </w:r>
      <w:proofErr w:type="spellStart"/>
      <w:r w:rsidR="00E462B5">
        <w:rPr>
          <w:lang w:eastAsia="en-US"/>
        </w:rPr>
        <w:t>tagu</w:t>
      </w:r>
      <w:proofErr w:type="spellEnd"/>
      <w:r w:rsidR="00E462B5">
        <w:rPr>
          <w:lang w:eastAsia="en-US"/>
        </w:rPr>
        <w:t xml:space="preserve"> je vytvořen krátký </w:t>
      </w:r>
      <w:proofErr w:type="spellStart"/>
      <w:r w:rsidR="00E462B5">
        <w:rPr>
          <w:lang w:eastAsia="en-US"/>
        </w:rPr>
        <w:t>snippet</w:t>
      </w:r>
      <w:proofErr w:type="spellEnd"/>
      <w:r w:rsidR="00E462B5">
        <w:rPr>
          <w:lang w:eastAsia="en-US"/>
        </w:rPr>
        <w:t xml:space="preserve"> pod nadpisem stránky</w:t>
      </w:r>
      <w:r w:rsidR="00C16E6A">
        <w:rPr>
          <w:lang w:eastAsia="en-US"/>
        </w:rPr>
        <w:t xml:space="preserve"> </w:t>
      </w:r>
      <w:commentRangeEnd w:id="111"/>
      <w:r w:rsidR="002877AE">
        <w:rPr>
          <w:rStyle w:val="Odkaznakoment"/>
          <w:rFonts w:asciiTheme="minorHAnsi" w:eastAsiaTheme="minorHAnsi" w:hAnsiTheme="minorHAnsi" w:cstheme="minorBidi"/>
          <w:lang w:eastAsia="en-US"/>
          <w14:numForm w14:val="lining"/>
        </w:rPr>
        <w:commentReference w:id="111"/>
      </w:r>
      <w:r w:rsidR="00C16E6A">
        <w:rPr>
          <w:lang w:eastAsia="en-US"/>
        </w:rPr>
        <w:fldChar w:fldCharType="begin"/>
      </w:r>
      <w:r w:rsidR="00A43384">
        <w:rPr>
          <w:lang w:eastAsia="en-US"/>
        </w:rPr>
        <w:instrText xml:space="preserve"> ADDIN ZOTERO_ITEM CSL_CITATION {"citationID":"L7uOhC1v","properties":{"formattedCitation":"(Google LLC, 2021d)","plainCitation":"(Google LLC, 2021d)","noteIndex":0},"citationItems":[{"id":140,"uris":["http://zotero.org/users/local/drXuekKW/items/VQ67ZSCB"],"uri":["http://zotero.org/users/local/drXuekKW/items/VQ67ZSCB"],"itemData":{"id":140,"type":"webpage","abstract":"A knowledge of basic SEO can have a noticeable impact. Explore the Google SEO starter guide for an overview of search engine optimization essentials.","container-title":"Google Developers","language":"en","title":"SEO Starter Guide: The Basics | Google Search Central","title-short":"SEO Starter Guide","URL":"https://developers.google.com/search/docs/beginner/seo-starter-guide","author":[{"family":"Google LLC","given":""}],"accessed":{"date-parts":[["2021",3,17]]},"issued":{"date-parts":[["2021",3,3]]}}}],"schema":"https://github.com/citation-style-language/schema/raw/master/csl-citation.json"} </w:instrText>
      </w:r>
      <w:r w:rsidR="00C16E6A">
        <w:rPr>
          <w:lang w:eastAsia="en-US"/>
        </w:rPr>
        <w:fldChar w:fldCharType="separate"/>
      </w:r>
      <w:r w:rsidR="00A43384">
        <w:rPr>
          <w:noProof/>
          <w:lang w:eastAsia="en-US"/>
        </w:rPr>
        <w:t>(Google LLC, 2021d)</w:t>
      </w:r>
      <w:r w:rsidR="00C16E6A">
        <w:rPr>
          <w:lang w:eastAsia="en-US"/>
        </w:rPr>
        <w:fldChar w:fldCharType="end"/>
      </w:r>
      <w:r w:rsidR="00C16E6A">
        <w:rPr>
          <w:lang w:eastAsia="en-US"/>
        </w:rPr>
        <w:t xml:space="preserve"> </w:t>
      </w:r>
      <w:r w:rsidR="00C16E6A">
        <w:rPr>
          <w:lang w:eastAsia="en-US"/>
        </w:rPr>
        <w:fldChar w:fldCharType="begin"/>
      </w:r>
      <w:r w:rsidR="004C60D0">
        <w:rPr>
          <w:lang w:eastAsia="en-US"/>
        </w:rPr>
        <w:instrText xml:space="preserve"> ADDIN ZOTERO_ITEM CSL_CITATION {"citationID":"EA4cXzfD","properties":{"formattedCitation":"(Seznam.cz, a.s., 2021)","plainCitation":"(Seznam.cz, a.s., 2021)","noteIndex":0},"citationItems":[{"id":136,"uris":["http://zotero.org/users/local/drXuekKW/items/8L6HCRHV"],"uri":["http://zotero.org/users/local/drXuekKW/items/8L6HCRHV"],"itemData":{"id":136,"type":"webpage","title":"Optimalizace webu | Seznam Nápověda","URL":"https://napoveda.seznam.cz/cz/fulltext-hledani-v-internetu/optimalizace-webu/","author":[{"family":"Seznam.cz, a.s.","given":""}],"accessed":{"date-parts":[["2021",3,17]]},"issued":{"date-parts":[["2021"]]}}}],"schema":"https://github.com/citation-style-language/schema/raw/master/csl-citation.json"} </w:instrText>
      </w:r>
      <w:r w:rsidR="00C16E6A">
        <w:rPr>
          <w:lang w:eastAsia="en-US"/>
        </w:rPr>
        <w:fldChar w:fldCharType="separate"/>
      </w:r>
      <w:r w:rsidR="00C16E6A">
        <w:rPr>
          <w:noProof/>
          <w:lang w:eastAsia="en-US"/>
        </w:rPr>
        <w:t>(Seznam.cz, a.s., 2021)</w:t>
      </w:r>
      <w:r w:rsidR="00C16E6A">
        <w:rPr>
          <w:lang w:eastAsia="en-US"/>
        </w:rPr>
        <w:fldChar w:fldCharType="end"/>
      </w:r>
      <w:r w:rsidR="00E462B5">
        <w:rPr>
          <w:lang w:eastAsia="en-US"/>
        </w:rPr>
        <w:t>.</w:t>
      </w:r>
    </w:p>
    <w:p w14:paraId="5376E490" w14:textId="76D64DD6" w:rsidR="00A148CD" w:rsidRDefault="001D72C0" w:rsidP="00A148CD">
      <w:pPr>
        <w:pStyle w:val="Nadpis3"/>
      </w:pPr>
      <w:bookmarkStart w:id="112" w:name="_Toc69471821"/>
      <w:r>
        <w:t>Obsah stránky</w:t>
      </w:r>
      <w:bookmarkEnd w:id="112"/>
    </w:p>
    <w:p w14:paraId="167503AE" w14:textId="4B237C7E" w:rsidR="005B5AE6" w:rsidRDefault="00F32317" w:rsidP="00F32317">
      <w:pPr>
        <w:pStyle w:val="Nadpis4"/>
      </w:pPr>
      <w:proofErr w:type="spellStart"/>
      <w:r>
        <w:t>Outline</w:t>
      </w:r>
      <w:proofErr w:type="spellEnd"/>
    </w:p>
    <w:p w14:paraId="2B6BDAF2" w14:textId="36807C39" w:rsidR="00786FD0" w:rsidRPr="00786FD0" w:rsidRDefault="00912ADD" w:rsidP="00786FD0">
      <w:pPr>
        <w:rPr>
          <w:lang w:eastAsia="en-US"/>
        </w:rPr>
      </w:pPr>
      <w:r>
        <w:rPr>
          <w:lang w:eastAsia="en-US"/>
        </w:rPr>
        <w:t xml:space="preserve">Stránka by měla být hierarchicky strukturována </w:t>
      </w:r>
      <w:r w:rsidR="00BF5872">
        <w:rPr>
          <w:lang w:eastAsia="en-US"/>
        </w:rPr>
        <w:t>pomocí nadpisů</w:t>
      </w:r>
      <w:r w:rsidR="00016717">
        <w:rPr>
          <w:lang w:eastAsia="en-US"/>
        </w:rPr>
        <w:t xml:space="preserve"> a podnadpisů</w:t>
      </w:r>
      <w:r w:rsidR="00BF5872">
        <w:rPr>
          <w:lang w:eastAsia="en-US"/>
        </w:rPr>
        <w:t xml:space="preserve"> </w:t>
      </w:r>
      <w:r w:rsidR="00C76C7D">
        <w:rPr>
          <w:lang w:eastAsia="en-US"/>
        </w:rPr>
        <w:t>&lt;</w:t>
      </w:r>
      <w:r w:rsidR="00BF5872" w:rsidRPr="00BF5872">
        <w:rPr>
          <w:i/>
          <w:iCs/>
          <w:lang w:eastAsia="en-US"/>
        </w:rPr>
        <w:t>h1</w:t>
      </w:r>
      <w:r w:rsidR="00C76C7D">
        <w:rPr>
          <w:i/>
          <w:iCs/>
          <w:lang w:eastAsia="en-US"/>
        </w:rPr>
        <w:t>&gt;</w:t>
      </w:r>
      <w:r w:rsidR="00BF5872">
        <w:rPr>
          <w:lang w:eastAsia="en-US"/>
        </w:rPr>
        <w:t xml:space="preserve"> – </w:t>
      </w:r>
      <w:r w:rsidR="00C76C7D">
        <w:rPr>
          <w:lang w:eastAsia="en-US"/>
        </w:rPr>
        <w:t>&lt;</w:t>
      </w:r>
      <w:r w:rsidR="00BF5872" w:rsidRPr="00BF5872">
        <w:rPr>
          <w:i/>
          <w:iCs/>
          <w:lang w:eastAsia="en-US"/>
        </w:rPr>
        <w:t>h6</w:t>
      </w:r>
      <w:r w:rsidR="00C76C7D">
        <w:rPr>
          <w:i/>
          <w:iCs/>
          <w:lang w:eastAsia="en-US"/>
        </w:rPr>
        <w:t>&gt;</w:t>
      </w:r>
      <w:r w:rsidR="00BF5872">
        <w:rPr>
          <w:lang w:eastAsia="en-US"/>
        </w:rPr>
        <w:t xml:space="preserve">. </w:t>
      </w:r>
      <w:r w:rsidR="00D9203A">
        <w:rPr>
          <w:lang w:eastAsia="en-US"/>
        </w:rPr>
        <w:t>Nadpisy by měl</w:t>
      </w:r>
      <w:r w:rsidR="00374530">
        <w:rPr>
          <w:lang w:eastAsia="en-US"/>
        </w:rPr>
        <w:t>y</w:t>
      </w:r>
      <w:r w:rsidR="00D9203A">
        <w:rPr>
          <w:lang w:eastAsia="en-US"/>
        </w:rPr>
        <w:t xml:space="preserve"> postupovat vždy pouze po jedné úrovni níž</w:t>
      </w:r>
      <w:r w:rsidR="00374530">
        <w:rPr>
          <w:lang w:eastAsia="en-US"/>
        </w:rPr>
        <w:t xml:space="preserve"> (</w:t>
      </w:r>
      <w:r w:rsidR="00374530" w:rsidRPr="00374530">
        <w:rPr>
          <w:i/>
          <w:iCs/>
          <w:lang w:eastAsia="en-US"/>
        </w:rPr>
        <w:t>h1</w:t>
      </w:r>
      <w:r w:rsidR="00374530">
        <w:rPr>
          <w:lang w:eastAsia="en-US"/>
        </w:rPr>
        <w:t>&gt;</w:t>
      </w:r>
      <w:r w:rsidR="00374530">
        <w:rPr>
          <w:i/>
          <w:iCs/>
          <w:lang w:eastAsia="en-US"/>
        </w:rPr>
        <w:t>h2</w:t>
      </w:r>
      <w:r w:rsidR="00374530" w:rsidRPr="00374530">
        <w:rPr>
          <w:lang w:eastAsia="en-US"/>
        </w:rPr>
        <w:t>&gt;</w:t>
      </w:r>
      <w:r w:rsidR="00374530">
        <w:rPr>
          <w:i/>
          <w:iCs/>
          <w:lang w:eastAsia="en-US"/>
        </w:rPr>
        <w:t>h3</w:t>
      </w:r>
      <w:r w:rsidR="00374530" w:rsidRPr="00374530">
        <w:rPr>
          <w:lang w:eastAsia="en-US"/>
        </w:rPr>
        <w:t>)</w:t>
      </w:r>
      <w:r w:rsidR="00D9203A">
        <w:rPr>
          <w:lang w:eastAsia="en-US"/>
        </w:rPr>
        <w:t xml:space="preserve">. </w:t>
      </w:r>
      <w:r w:rsidR="002B75F8">
        <w:rPr>
          <w:lang w:eastAsia="en-US"/>
        </w:rPr>
        <w:t>Kromě toho by nadpisy n</w:t>
      </w:r>
      <w:r w:rsidR="00166CE4">
        <w:rPr>
          <w:lang w:eastAsia="en-US"/>
        </w:rPr>
        <w:t xml:space="preserve">eměly být příliš dlouhé a nemělo by jich být na stránce příliš hodně. </w:t>
      </w:r>
      <w:r w:rsidR="002B75F8">
        <w:rPr>
          <w:lang w:eastAsia="en-US"/>
        </w:rPr>
        <w:t xml:space="preserve">Mnohdy je potřeba zdůraznit určité části textu v odstavcích, k tomu ale slouží </w:t>
      </w:r>
      <w:proofErr w:type="spellStart"/>
      <w:r w:rsidR="00C76C7D">
        <w:rPr>
          <w:lang w:eastAsia="en-US"/>
        </w:rPr>
        <w:t>tagy</w:t>
      </w:r>
      <w:proofErr w:type="spellEnd"/>
      <w:r w:rsidR="00C76C7D">
        <w:rPr>
          <w:lang w:eastAsia="en-US"/>
        </w:rPr>
        <w:t xml:space="preserve"> </w:t>
      </w:r>
      <w:r w:rsidR="00C76C7D" w:rsidRPr="00C76C7D">
        <w:rPr>
          <w:i/>
          <w:iCs/>
          <w:lang w:eastAsia="en-US"/>
        </w:rPr>
        <w:t>&lt;</w:t>
      </w:r>
      <w:proofErr w:type="spellStart"/>
      <w:r w:rsidR="00C76C7D" w:rsidRPr="00C76C7D">
        <w:rPr>
          <w:i/>
          <w:iCs/>
          <w:lang w:eastAsia="en-US"/>
        </w:rPr>
        <w:t>strong</w:t>
      </w:r>
      <w:proofErr w:type="spellEnd"/>
      <w:r w:rsidR="00C76C7D" w:rsidRPr="00C76C7D">
        <w:rPr>
          <w:i/>
          <w:iCs/>
          <w:lang w:eastAsia="en-US"/>
        </w:rPr>
        <w:t>&gt;</w:t>
      </w:r>
      <w:r w:rsidR="002B75F8">
        <w:rPr>
          <w:lang w:eastAsia="en-US"/>
        </w:rPr>
        <w:t xml:space="preserve">, </w:t>
      </w:r>
      <w:r w:rsidR="00C76C7D">
        <w:rPr>
          <w:lang w:eastAsia="en-US"/>
        </w:rPr>
        <w:t>či</w:t>
      </w:r>
      <w:r w:rsidR="00C76C7D">
        <w:rPr>
          <w:i/>
          <w:iCs/>
          <w:lang w:eastAsia="en-US"/>
        </w:rPr>
        <w:t xml:space="preserve"> &lt;</w:t>
      </w:r>
      <w:proofErr w:type="spellStart"/>
      <w:r w:rsidR="00C76C7D">
        <w:rPr>
          <w:i/>
          <w:iCs/>
          <w:lang w:eastAsia="en-US"/>
        </w:rPr>
        <w:t>em</w:t>
      </w:r>
      <w:proofErr w:type="spellEnd"/>
      <w:r w:rsidR="00C76C7D">
        <w:rPr>
          <w:i/>
          <w:iCs/>
          <w:lang w:eastAsia="en-US"/>
        </w:rPr>
        <w:t>&gt;</w:t>
      </w:r>
      <w:r w:rsidR="009C764C">
        <w:rPr>
          <w:lang w:eastAsia="en-US"/>
        </w:rPr>
        <w:t>.</w:t>
      </w:r>
      <w:r w:rsidR="002B75F8">
        <w:rPr>
          <w:lang w:eastAsia="en-US"/>
        </w:rPr>
        <w:t xml:space="preserve"> </w:t>
      </w:r>
      <w:r w:rsidR="009C764C">
        <w:rPr>
          <w:lang w:eastAsia="en-US"/>
        </w:rPr>
        <w:t>P</w:t>
      </w:r>
      <w:r w:rsidR="002B75F8">
        <w:rPr>
          <w:lang w:eastAsia="en-US"/>
        </w:rPr>
        <w:t>oužití nadpisů je v tomto případě nevhodné</w:t>
      </w:r>
      <w:r w:rsidR="0050728F">
        <w:rPr>
          <w:lang w:eastAsia="en-US"/>
        </w:rPr>
        <w:t xml:space="preserve"> </w:t>
      </w:r>
      <w:r w:rsidR="0050728F">
        <w:rPr>
          <w:lang w:eastAsia="en-US"/>
        </w:rPr>
        <w:fldChar w:fldCharType="begin"/>
      </w:r>
      <w:r w:rsidR="004C60D0">
        <w:rPr>
          <w:lang w:eastAsia="en-US"/>
        </w:rPr>
        <w:instrText xml:space="preserve"> ADDIN ZOTERO_ITEM CSL_CITATION {"citationID":"oMs9WFHB","properties":{"formattedCitation":"(Microsoft Corporation, 2021)","plainCitation":"(Microsoft Corporation, 2021)","noteIndex":0},"citationItems":[{"id":138,"uris":["http://zotero.org/users/local/drXuekKW/items/7CBZT8CH"],"uri":["http://zotero.org/users/local/drXuekKW/items/7CBZT8CH"],"itemData":{"id":138,"type":"webpage","title":"Webmaster Guidelines - Bing Webmaster Tools","URL":"https://www.bing.com/webmasters/help/webmasters-guidelines-30fba23a","author":[{"family":"Microsoft Corporation","given":""}],"accessed":{"date-parts":[["2021",3,17]]},"issued":{"date-parts":[["2021"]]}}}],"schema":"https://github.com/citation-style-language/schema/raw/master/csl-citation.json"} </w:instrText>
      </w:r>
      <w:r w:rsidR="0050728F">
        <w:rPr>
          <w:lang w:eastAsia="en-US"/>
        </w:rPr>
        <w:fldChar w:fldCharType="separate"/>
      </w:r>
      <w:r w:rsidR="0050728F">
        <w:rPr>
          <w:noProof/>
          <w:lang w:eastAsia="en-US"/>
        </w:rPr>
        <w:t>(Microsoft Corporation, 2021)</w:t>
      </w:r>
      <w:r w:rsidR="0050728F">
        <w:rPr>
          <w:lang w:eastAsia="en-US"/>
        </w:rPr>
        <w:fldChar w:fldCharType="end"/>
      </w:r>
      <w:r w:rsidR="0050728F">
        <w:rPr>
          <w:lang w:eastAsia="en-US"/>
        </w:rPr>
        <w:t xml:space="preserve"> </w:t>
      </w:r>
      <w:r w:rsidR="0050728F">
        <w:rPr>
          <w:lang w:eastAsia="en-US"/>
        </w:rPr>
        <w:fldChar w:fldCharType="begin"/>
      </w:r>
      <w:r w:rsidR="00A43384">
        <w:rPr>
          <w:lang w:eastAsia="en-US"/>
        </w:rPr>
        <w:instrText xml:space="preserve"> ADDIN ZOTERO_ITEM CSL_CITATION {"citationID":"Rj0vgTi0","properties":{"formattedCitation":"(Google LLC, 2021d)","plainCitation":"(Google LLC, 2021d)","noteIndex":0},"citationItems":[{"id":140,"uris":["http://zotero.org/users/local/drXuekKW/items/VQ67ZSCB"],"uri":["http://zotero.org/users/local/drXuekKW/items/VQ67ZSCB"],"itemData":{"id":140,"type":"webpage","abstract":"A knowledge of basic SEO can have a noticeable impact. Explore the Google SEO starter guide for an overview of search engine optimization essentials.","container-title":"Google Developers","language":"en","title":"SEO Starter Guide: The Basics | Google Search Central","title-short":"SEO Starter Guide","URL":"https://developers.google.com/search/docs/beginner/seo-starter-guide","author":[{"family":"Google LLC","given":""}],"accessed":{"date-parts":[["2021",3,17]]},"issued":{"date-parts":[["2021",3,3]]}}}],"schema":"https://github.com/citation-style-language/schema/raw/master/csl-citation.json"} </w:instrText>
      </w:r>
      <w:r w:rsidR="0050728F">
        <w:rPr>
          <w:lang w:eastAsia="en-US"/>
        </w:rPr>
        <w:fldChar w:fldCharType="separate"/>
      </w:r>
      <w:r w:rsidR="00A43384">
        <w:rPr>
          <w:noProof/>
          <w:lang w:eastAsia="en-US"/>
        </w:rPr>
        <w:t>(Google LLC, 2021d)</w:t>
      </w:r>
      <w:r w:rsidR="0050728F">
        <w:rPr>
          <w:lang w:eastAsia="en-US"/>
        </w:rPr>
        <w:fldChar w:fldCharType="end"/>
      </w:r>
      <w:r w:rsidR="00C76C7D">
        <w:rPr>
          <w:lang w:eastAsia="en-US"/>
        </w:rPr>
        <w:t>.</w:t>
      </w:r>
    </w:p>
    <w:p w14:paraId="6EE0DA43" w14:textId="294DA99D" w:rsidR="00F32317" w:rsidRDefault="00F32317" w:rsidP="00F32317">
      <w:pPr>
        <w:pStyle w:val="Nadpis4"/>
      </w:pPr>
      <w:r>
        <w:t>Obrázky</w:t>
      </w:r>
    </w:p>
    <w:p w14:paraId="2370A6B5" w14:textId="39367243" w:rsidR="008D0471" w:rsidRPr="00DE20E6" w:rsidRDefault="008B72C6" w:rsidP="008D0471">
      <w:pPr>
        <w:rPr>
          <w:lang w:eastAsia="en-US"/>
        </w:rPr>
      </w:pPr>
      <w:r>
        <w:rPr>
          <w:lang w:eastAsia="en-US"/>
        </w:rPr>
        <w:t xml:space="preserve">Všechny </w:t>
      </w:r>
      <w:r w:rsidR="002E41F7">
        <w:rPr>
          <w:lang w:eastAsia="en-US"/>
        </w:rPr>
        <w:t xml:space="preserve">obrázky by měly být zobrazeny pomocí HTML </w:t>
      </w:r>
      <w:proofErr w:type="spellStart"/>
      <w:r w:rsidR="002E41F7">
        <w:rPr>
          <w:lang w:eastAsia="en-US"/>
        </w:rPr>
        <w:t>tagů</w:t>
      </w:r>
      <w:proofErr w:type="spellEnd"/>
      <w:r w:rsidR="002E41F7">
        <w:rPr>
          <w:lang w:eastAsia="en-US"/>
        </w:rPr>
        <w:t xml:space="preserve"> </w:t>
      </w:r>
      <w:r w:rsidR="002E41F7">
        <w:rPr>
          <w:i/>
          <w:iCs/>
          <w:lang w:eastAsia="en-US"/>
        </w:rPr>
        <w:t>&lt;image&gt;</w:t>
      </w:r>
      <w:r w:rsidR="002E41F7">
        <w:rPr>
          <w:lang w:eastAsia="en-US"/>
        </w:rPr>
        <w:t xml:space="preserve"> či </w:t>
      </w:r>
      <w:r w:rsidR="002E41F7">
        <w:rPr>
          <w:i/>
          <w:iCs/>
          <w:lang w:eastAsia="en-US"/>
        </w:rPr>
        <w:t>&lt;</w:t>
      </w:r>
      <w:proofErr w:type="spellStart"/>
      <w:r w:rsidR="002E41F7">
        <w:rPr>
          <w:i/>
          <w:iCs/>
          <w:lang w:eastAsia="en-US"/>
        </w:rPr>
        <w:t>picture</w:t>
      </w:r>
      <w:proofErr w:type="spellEnd"/>
      <w:r w:rsidR="002E41F7">
        <w:rPr>
          <w:i/>
          <w:iCs/>
          <w:lang w:eastAsia="en-US"/>
        </w:rPr>
        <w:t>&gt;</w:t>
      </w:r>
      <w:r w:rsidR="002E41F7">
        <w:rPr>
          <w:lang w:eastAsia="en-US"/>
        </w:rPr>
        <w:t>.</w:t>
      </w:r>
      <w:r w:rsidR="00E3405C">
        <w:rPr>
          <w:lang w:eastAsia="en-US"/>
        </w:rPr>
        <w:t xml:space="preserve"> </w:t>
      </w:r>
      <w:r w:rsidR="00DE20E6">
        <w:rPr>
          <w:lang w:eastAsia="en-US"/>
        </w:rPr>
        <w:t xml:space="preserve">Obrázky by na sobě měly mít také atribut </w:t>
      </w:r>
      <w:r w:rsidR="00DE20E6">
        <w:rPr>
          <w:i/>
          <w:iCs/>
          <w:lang w:eastAsia="en-US"/>
        </w:rPr>
        <w:t>alt</w:t>
      </w:r>
      <w:r w:rsidR="00DE20E6">
        <w:rPr>
          <w:lang w:eastAsia="en-US"/>
        </w:rPr>
        <w:t xml:space="preserve"> </w:t>
      </w:r>
      <w:r w:rsidR="007C50DA">
        <w:rPr>
          <w:lang w:eastAsia="en-US"/>
        </w:rPr>
        <w:t xml:space="preserve">textově </w:t>
      </w:r>
      <w:r w:rsidR="00DE20E6">
        <w:rPr>
          <w:lang w:eastAsia="en-US"/>
        </w:rPr>
        <w:t>popisující, co se na obrázku vyskytuje.</w:t>
      </w:r>
      <w:r w:rsidR="00B7526C">
        <w:rPr>
          <w:lang w:eastAsia="en-US"/>
        </w:rPr>
        <w:t xml:space="preserve"> </w:t>
      </w:r>
      <w:r w:rsidR="00EF31C2">
        <w:rPr>
          <w:lang w:eastAsia="en-US"/>
        </w:rPr>
        <w:t>Také n</w:t>
      </w:r>
      <w:r w:rsidR="00B7526C">
        <w:rPr>
          <w:lang w:eastAsia="en-US"/>
        </w:rPr>
        <w:t>ázvy soubor</w:t>
      </w:r>
      <w:r w:rsidR="00807787">
        <w:rPr>
          <w:lang w:eastAsia="en-US"/>
        </w:rPr>
        <w:t>ů</w:t>
      </w:r>
      <w:r w:rsidR="00B7526C">
        <w:rPr>
          <w:lang w:eastAsia="en-US"/>
        </w:rPr>
        <w:t xml:space="preserve"> obrázk</w:t>
      </w:r>
      <w:r w:rsidR="00EF31C2">
        <w:rPr>
          <w:lang w:eastAsia="en-US"/>
        </w:rPr>
        <w:t>ů</w:t>
      </w:r>
      <w:r w:rsidR="00B7526C">
        <w:rPr>
          <w:lang w:eastAsia="en-US"/>
        </w:rPr>
        <w:t xml:space="preserve"> by</w:t>
      </w:r>
      <w:r w:rsidR="004346CA" w:rsidRPr="004346CA">
        <w:rPr>
          <w:lang w:eastAsia="en-US"/>
        </w:rPr>
        <w:t xml:space="preserve"> </w:t>
      </w:r>
      <w:r w:rsidR="004346CA">
        <w:rPr>
          <w:lang w:eastAsia="en-US"/>
        </w:rPr>
        <w:t xml:space="preserve">měly být </w:t>
      </w:r>
      <w:r w:rsidR="00EF31C2">
        <w:rPr>
          <w:lang w:eastAsia="en-US"/>
        </w:rPr>
        <w:t>deskriptivní</w:t>
      </w:r>
      <w:r w:rsidR="00807787">
        <w:rPr>
          <w:lang w:eastAsia="en-US"/>
        </w:rPr>
        <w:t>,</w:t>
      </w:r>
      <w:r w:rsidR="004346CA">
        <w:rPr>
          <w:lang w:eastAsia="en-US"/>
        </w:rPr>
        <w:t xml:space="preserve"> a ne příliš dlouhé.</w:t>
      </w:r>
      <w:r w:rsidR="00E05F34">
        <w:rPr>
          <w:lang w:eastAsia="en-US"/>
        </w:rPr>
        <w:t xml:space="preserve"> Obrázky by</w:t>
      </w:r>
      <w:r w:rsidR="00882D0E">
        <w:rPr>
          <w:lang w:eastAsia="en-US"/>
        </w:rPr>
        <w:t xml:space="preserve"> ideálně</w:t>
      </w:r>
      <w:r w:rsidR="00E05F34">
        <w:rPr>
          <w:lang w:eastAsia="en-US"/>
        </w:rPr>
        <w:t xml:space="preserve"> měly být ve formátu </w:t>
      </w:r>
      <w:r w:rsidR="00882D0E" w:rsidRPr="00882D0E">
        <w:rPr>
          <w:lang w:eastAsia="en-US"/>
        </w:rPr>
        <w:t xml:space="preserve">JPEG, GIF, PNG, </w:t>
      </w:r>
      <w:commentRangeStart w:id="113"/>
      <w:r w:rsidR="00882D0E" w:rsidRPr="00882D0E">
        <w:rPr>
          <w:lang w:eastAsia="en-US"/>
        </w:rPr>
        <w:t>BMP</w:t>
      </w:r>
      <w:commentRangeEnd w:id="113"/>
      <w:r w:rsidR="006804D9">
        <w:rPr>
          <w:rStyle w:val="Odkaznakoment"/>
          <w:rFonts w:asciiTheme="minorHAnsi" w:eastAsiaTheme="minorHAnsi" w:hAnsiTheme="minorHAnsi" w:cstheme="minorBidi"/>
          <w:lang w:eastAsia="en-US"/>
          <w14:numForm w14:val="lining"/>
        </w:rPr>
        <w:commentReference w:id="113"/>
      </w:r>
      <w:r w:rsidR="00882D0E">
        <w:rPr>
          <w:lang w:eastAsia="en-US"/>
        </w:rPr>
        <w:t>, či</w:t>
      </w:r>
      <w:r w:rsidR="00882D0E" w:rsidRPr="00882D0E">
        <w:rPr>
          <w:lang w:eastAsia="en-US"/>
        </w:rPr>
        <w:t xml:space="preserve"> </w:t>
      </w:r>
      <w:proofErr w:type="spellStart"/>
      <w:r w:rsidR="00882D0E" w:rsidRPr="00882D0E">
        <w:rPr>
          <w:lang w:eastAsia="en-US"/>
        </w:rPr>
        <w:t>WebP</w:t>
      </w:r>
      <w:proofErr w:type="spellEnd"/>
      <w:r w:rsidR="00882D0E">
        <w:rPr>
          <w:lang w:eastAsia="en-US"/>
        </w:rPr>
        <w:t>.</w:t>
      </w:r>
      <w:commentRangeStart w:id="114"/>
      <w:r w:rsidR="00336621">
        <w:rPr>
          <w:lang w:eastAsia="en-US"/>
        </w:rPr>
        <w:t xml:space="preserve"> </w:t>
      </w:r>
      <w:r w:rsidR="00807787">
        <w:rPr>
          <w:lang w:eastAsia="en-US"/>
        </w:rPr>
        <w:t xml:space="preserve">Obrázky, které je potřeba indexovat, je vhodné zařadit do </w:t>
      </w:r>
      <w:r w:rsidR="00485E31">
        <w:rPr>
          <w:lang w:eastAsia="en-US"/>
        </w:rPr>
        <w:t xml:space="preserve">obrázkové </w:t>
      </w:r>
      <w:proofErr w:type="spellStart"/>
      <w:r w:rsidR="00807787">
        <w:rPr>
          <w:lang w:eastAsia="en-US"/>
        </w:rPr>
        <w:t>sitemap</w:t>
      </w:r>
      <w:proofErr w:type="spellEnd"/>
      <w:r w:rsidR="0050728F">
        <w:rPr>
          <w:lang w:eastAsia="en-US"/>
        </w:rPr>
        <w:t xml:space="preserve"> </w:t>
      </w:r>
      <w:commentRangeEnd w:id="114"/>
      <w:r w:rsidR="000B595B">
        <w:rPr>
          <w:rStyle w:val="Odkaznakoment"/>
          <w:rFonts w:asciiTheme="minorHAnsi" w:eastAsiaTheme="minorHAnsi" w:hAnsiTheme="minorHAnsi" w:cstheme="minorBidi"/>
          <w:lang w:eastAsia="en-US"/>
          <w14:numForm w14:val="lining"/>
        </w:rPr>
        <w:commentReference w:id="114"/>
      </w:r>
      <w:r w:rsidR="0050728F">
        <w:rPr>
          <w:lang w:eastAsia="en-US"/>
        </w:rPr>
        <w:fldChar w:fldCharType="begin"/>
      </w:r>
      <w:r w:rsidR="004C60D0">
        <w:rPr>
          <w:lang w:eastAsia="en-US"/>
        </w:rPr>
        <w:instrText xml:space="preserve"> ADDIN ZOTERO_ITEM CSL_CITATION {"citationID":"UYImvKti","properties":{"formattedCitation":"(Microsoft Corporation, 2021)","plainCitation":"(Microsoft Corporation, 2021)","noteIndex":0},"citationItems":[{"id":138,"uris":["http://zotero.org/users/local/drXuekKW/items/7CBZT8CH"],"uri":["http://zotero.org/users/local/drXuekKW/items/7CBZT8CH"],"itemData":{"id":138,"type":"webpage","title":"Webmaster Guidelines - Bing Webmaster Tools","URL":"https://www.bing.com/webmasters/help/webmasters-guidelines-30fba23a","author":[{"family":"Microsoft Corporation","given":""}],"accessed":{"date-parts":[["2021",3,17]]},"issued":{"date-parts":[["2021"]]}}}],"schema":"https://github.com/citation-style-language/schema/raw/master/csl-citation.json"} </w:instrText>
      </w:r>
      <w:r w:rsidR="0050728F">
        <w:rPr>
          <w:lang w:eastAsia="en-US"/>
        </w:rPr>
        <w:fldChar w:fldCharType="separate"/>
      </w:r>
      <w:r w:rsidR="0050728F">
        <w:rPr>
          <w:noProof/>
          <w:lang w:eastAsia="en-US"/>
        </w:rPr>
        <w:t>(Microsoft Corporation, 2021)</w:t>
      </w:r>
      <w:r w:rsidR="0050728F">
        <w:rPr>
          <w:lang w:eastAsia="en-US"/>
        </w:rPr>
        <w:fldChar w:fldCharType="end"/>
      </w:r>
      <w:r w:rsidR="0050728F">
        <w:rPr>
          <w:lang w:eastAsia="en-US"/>
        </w:rPr>
        <w:t xml:space="preserve"> </w:t>
      </w:r>
      <w:r w:rsidR="0050728F">
        <w:rPr>
          <w:lang w:eastAsia="en-US"/>
        </w:rPr>
        <w:fldChar w:fldCharType="begin"/>
      </w:r>
      <w:r w:rsidR="00A43384">
        <w:rPr>
          <w:lang w:eastAsia="en-US"/>
        </w:rPr>
        <w:instrText xml:space="preserve"> ADDIN ZOTERO_ITEM CSL_CITATION {"citationID":"9X0PjiCO","properties":{"formattedCitation":"(Google LLC, 2021d)","plainCitation":"(Google LLC, 2021d)","noteIndex":0},"citationItems":[{"id":140,"uris":["http://zotero.org/users/local/drXuekKW/items/VQ67ZSCB"],"uri":["http://zotero.org/users/local/drXuekKW/items/VQ67ZSCB"],"itemData":{"id":140,"type":"webpage","abstract":"A knowledge of basic SEO can have a noticeable impact. Explore the Google SEO starter guide for an overview of search engine optimization essentials.","container-title":"Google Developers","language":"en","title":"SEO Starter Guide: The Basics | Google Search Central","title-short":"SEO Starter Guide","URL":"https://developers.google.com/search/docs/beginner/seo-starter-guide","author":[{"family":"Google LLC","given":""}],"accessed":{"date-parts":[["2021",3,17]]},"issued":{"date-parts":[["2021",3,3]]}}}],"schema":"https://github.com/citation-style-language/schema/raw/master/csl-citation.json"} </w:instrText>
      </w:r>
      <w:r w:rsidR="0050728F">
        <w:rPr>
          <w:lang w:eastAsia="en-US"/>
        </w:rPr>
        <w:fldChar w:fldCharType="separate"/>
      </w:r>
      <w:r w:rsidR="00A43384">
        <w:rPr>
          <w:noProof/>
          <w:lang w:eastAsia="en-US"/>
        </w:rPr>
        <w:t>(Google LLC, 2021d)</w:t>
      </w:r>
      <w:r w:rsidR="0050728F">
        <w:rPr>
          <w:lang w:eastAsia="en-US"/>
        </w:rPr>
        <w:fldChar w:fldCharType="end"/>
      </w:r>
      <w:r w:rsidR="00807787">
        <w:rPr>
          <w:lang w:eastAsia="en-US"/>
        </w:rPr>
        <w:t>.</w:t>
      </w:r>
    </w:p>
    <w:p w14:paraId="3913FEBB" w14:textId="093E2A15" w:rsidR="00F32317" w:rsidRDefault="006804D9" w:rsidP="003C748B">
      <w:pPr>
        <w:pStyle w:val="Nadpis4"/>
      </w:pPr>
      <w:ins w:id="115" w:author="Stanislav Vojíř" w:date="2021-03-24T00:53:00Z">
        <w:r>
          <w:t xml:space="preserve">Sémantické </w:t>
        </w:r>
      </w:ins>
      <w:r w:rsidR="003C748B">
        <w:t xml:space="preserve">HTML </w:t>
      </w:r>
      <w:del w:id="116" w:author="Stanislav Vojíř" w:date="2021-03-24T00:53:00Z">
        <w:r w:rsidR="003C748B" w:rsidDel="006804D9">
          <w:delText xml:space="preserve">sémantické </w:delText>
        </w:r>
      </w:del>
      <w:r w:rsidR="003C748B">
        <w:t>elementy</w:t>
      </w:r>
    </w:p>
    <w:p w14:paraId="19654603" w14:textId="11EBCD6F" w:rsidR="00A55593" w:rsidRPr="00A55593" w:rsidRDefault="00B57119" w:rsidP="00A55593">
      <w:pPr>
        <w:rPr>
          <w:lang w:eastAsia="en-US"/>
        </w:rPr>
      </w:pPr>
      <w:r>
        <w:rPr>
          <w:lang w:eastAsia="en-US"/>
        </w:rPr>
        <w:t xml:space="preserve">Ve specifikaci HTML5 byly zavedeny nové </w:t>
      </w:r>
      <w:proofErr w:type="spellStart"/>
      <w:r>
        <w:rPr>
          <w:lang w:eastAsia="en-US"/>
        </w:rPr>
        <w:t>tagy</w:t>
      </w:r>
      <w:proofErr w:type="spellEnd"/>
      <w:r>
        <w:rPr>
          <w:lang w:eastAsia="en-US"/>
        </w:rPr>
        <w:t xml:space="preserve">, které dávají sémantický význam obsahu </w:t>
      </w:r>
      <w:r w:rsidR="006E3032">
        <w:rPr>
          <w:lang w:eastAsia="en-US"/>
        </w:rPr>
        <w:t>do</w:t>
      </w:r>
      <w:r w:rsidR="0051031B">
        <w:rPr>
          <w:lang w:eastAsia="en-US"/>
        </w:rPr>
        <w:t> nich vnořenému.</w:t>
      </w:r>
      <w:r w:rsidR="00D31481">
        <w:rPr>
          <w:lang w:eastAsia="en-US"/>
        </w:rPr>
        <w:t xml:space="preserve"> Jak Google, tak Microsoft doporučuj</w:t>
      </w:r>
      <w:r w:rsidR="006E1F77">
        <w:rPr>
          <w:lang w:eastAsia="en-US"/>
        </w:rPr>
        <w:t>í</w:t>
      </w:r>
      <w:r w:rsidR="00D31481">
        <w:rPr>
          <w:lang w:eastAsia="en-US"/>
        </w:rPr>
        <w:t xml:space="preserve"> </w:t>
      </w:r>
      <w:r w:rsidR="00DB291D">
        <w:rPr>
          <w:lang w:eastAsia="en-US"/>
        </w:rPr>
        <w:t>v dokumentacích vyhledávačů</w:t>
      </w:r>
      <w:r w:rsidR="00D31481">
        <w:rPr>
          <w:lang w:eastAsia="en-US"/>
        </w:rPr>
        <w:t xml:space="preserve"> jejich používání, </w:t>
      </w:r>
      <w:r w:rsidR="006E1F77">
        <w:rPr>
          <w:lang w:eastAsia="en-US"/>
        </w:rPr>
        <w:fldChar w:fldCharType="begin"/>
      </w:r>
      <w:r w:rsidR="006E1F77">
        <w:rPr>
          <w:lang w:eastAsia="en-US"/>
        </w:rPr>
        <w:instrText xml:space="preserve"> ADDIN ZOTERO_ITEM CSL_CITATION {"citationID":"qyhVmOfV","properties":{"formattedCitation":"(Microsoft Corporation, 2021)","plainCitation":"(Microsoft Corporation, 2021)","noteIndex":0},"citationItems":[{"id":138,"uris":["http://zotero.org/users/local/drXuekKW/items/7CBZT8CH"],"uri":["http://zotero.org/users/local/drXuekKW/items/7CBZT8CH"],"itemData":{"id":138,"type":"webpage","title":"Webmaster Guidelines - Bing Webmaster Tools","URL":"https://www.bing.com/webmasters/help/webmasters-guidelines-30fba23a","author":[{"family":"Microsoft Corporation","given":""}],"accessed":{"date-parts":[["2021",3,17]]},"issued":{"date-parts":[["2021"]]}}}],"schema":"https://github.com/citation-style-language/schema/raw/master/csl-citation.json"} </w:instrText>
      </w:r>
      <w:r w:rsidR="006E1F77">
        <w:rPr>
          <w:lang w:eastAsia="en-US"/>
        </w:rPr>
        <w:fldChar w:fldCharType="separate"/>
      </w:r>
      <w:r w:rsidR="006E1F77">
        <w:rPr>
          <w:noProof/>
          <w:lang w:eastAsia="en-US"/>
        </w:rPr>
        <w:t>(Microsoft Corporation, 2021)</w:t>
      </w:r>
      <w:r w:rsidR="006E1F77">
        <w:rPr>
          <w:lang w:eastAsia="en-US"/>
        </w:rPr>
        <w:fldChar w:fldCharType="end"/>
      </w:r>
      <w:r w:rsidR="006E1F77">
        <w:rPr>
          <w:lang w:eastAsia="en-US"/>
        </w:rPr>
        <w:t xml:space="preserve"> uvádí konkrétně tyto </w:t>
      </w:r>
      <w:proofErr w:type="spellStart"/>
      <w:r w:rsidR="006E1F77">
        <w:rPr>
          <w:lang w:eastAsia="en-US"/>
        </w:rPr>
        <w:t>tagy</w:t>
      </w:r>
      <w:proofErr w:type="spellEnd"/>
      <w:r w:rsidR="006E1F77">
        <w:rPr>
          <w:lang w:eastAsia="en-US"/>
        </w:rPr>
        <w:t xml:space="preserve">: </w:t>
      </w:r>
      <w:r w:rsidR="005337B1" w:rsidRPr="006D52F3">
        <w:rPr>
          <w:i/>
          <w:iCs/>
          <w:lang w:eastAsia="en-US"/>
        </w:rPr>
        <w:t>&lt;</w:t>
      </w:r>
      <w:proofErr w:type="spellStart"/>
      <w:r w:rsidR="005337B1" w:rsidRPr="006D52F3">
        <w:rPr>
          <w:i/>
          <w:iCs/>
          <w:lang w:eastAsia="en-US"/>
        </w:rPr>
        <w:t>article</w:t>
      </w:r>
      <w:proofErr w:type="spellEnd"/>
      <w:r w:rsidR="005337B1" w:rsidRPr="006D52F3">
        <w:rPr>
          <w:i/>
          <w:iCs/>
          <w:lang w:eastAsia="en-US"/>
        </w:rPr>
        <w:t>&gt;</w:t>
      </w:r>
      <w:r w:rsidR="005337B1" w:rsidRPr="005337B1">
        <w:rPr>
          <w:lang w:eastAsia="en-US"/>
        </w:rPr>
        <w:t>,</w:t>
      </w:r>
      <w:r w:rsidR="006D52F3">
        <w:rPr>
          <w:lang w:eastAsia="en-US"/>
        </w:rPr>
        <w:t xml:space="preserve"> </w:t>
      </w:r>
      <w:r w:rsidR="005337B1" w:rsidRPr="006D52F3">
        <w:rPr>
          <w:i/>
          <w:iCs/>
          <w:lang w:eastAsia="en-US"/>
        </w:rPr>
        <w:t>&lt;</w:t>
      </w:r>
      <w:proofErr w:type="spellStart"/>
      <w:r w:rsidR="005337B1" w:rsidRPr="006D52F3">
        <w:rPr>
          <w:i/>
          <w:iCs/>
          <w:lang w:eastAsia="en-US"/>
        </w:rPr>
        <w:t>aside</w:t>
      </w:r>
      <w:proofErr w:type="spellEnd"/>
      <w:r w:rsidR="005337B1" w:rsidRPr="006D52F3">
        <w:rPr>
          <w:i/>
          <w:iCs/>
          <w:lang w:eastAsia="en-US"/>
        </w:rPr>
        <w:t>&gt;</w:t>
      </w:r>
      <w:r w:rsidR="005337B1" w:rsidRPr="005337B1">
        <w:rPr>
          <w:lang w:eastAsia="en-US"/>
        </w:rPr>
        <w:t xml:space="preserve">, </w:t>
      </w:r>
      <w:r w:rsidR="005337B1" w:rsidRPr="006D52F3">
        <w:rPr>
          <w:i/>
          <w:iCs/>
          <w:lang w:eastAsia="en-US"/>
        </w:rPr>
        <w:t>&lt;</w:t>
      </w:r>
      <w:proofErr w:type="spellStart"/>
      <w:r w:rsidR="005337B1" w:rsidRPr="006D52F3">
        <w:rPr>
          <w:i/>
          <w:iCs/>
          <w:lang w:eastAsia="en-US"/>
        </w:rPr>
        <w:t>details</w:t>
      </w:r>
      <w:proofErr w:type="spellEnd"/>
      <w:r w:rsidR="005337B1" w:rsidRPr="006D52F3">
        <w:rPr>
          <w:i/>
          <w:iCs/>
          <w:lang w:eastAsia="en-US"/>
        </w:rPr>
        <w:t>&gt;</w:t>
      </w:r>
      <w:r w:rsidR="005337B1" w:rsidRPr="005337B1">
        <w:rPr>
          <w:lang w:eastAsia="en-US"/>
        </w:rPr>
        <w:t xml:space="preserve">, </w:t>
      </w:r>
      <w:r w:rsidR="005337B1" w:rsidRPr="006D52F3">
        <w:rPr>
          <w:i/>
          <w:iCs/>
          <w:lang w:eastAsia="en-US"/>
        </w:rPr>
        <w:t>&lt;</w:t>
      </w:r>
      <w:proofErr w:type="spellStart"/>
      <w:r w:rsidR="005337B1" w:rsidRPr="006D52F3">
        <w:rPr>
          <w:i/>
          <w:iCs/>
          <w:lang w:eastAsia="en-US"/>
        </w:rPr>
        <w:t>figcaption</w:t>
      </w:r>
      <w:proofErr w:type="spellEnd"/>
      <w:r w:rsidR="005337B1" w:rsidRPr="006D52F3">
        <w:rPr>
          <w:i/>
          <w:iCs/>
          <w:lang w:eastAsia="en-US"/>
        </w:rPr>
        <w:t>&gt;</w:t>
      </w:r>
      <w:r w:rsidR="005337B1" w:rsidRPr="005337B1">
        <w:rPr>
          <w:lang w:eastAsia="en-US"/>
        </w:rPr>
        <w:t xml:space="preserve">, </w:t>
      </w:r>
      <w:r w:rsidR="005337B1" w:rsidRPr="009C0F33">
        <w:rPr>
          <w:i/>
          <w:iCs/>
          <w:lang w:eastAsia="en-US"/>
        </w:rPr>
        <w:t>&lt;</w:t>
      </w:r>
      <w:proofErr w:type="spellStart"/>
      <w:r w:rsidR="005337B1" w:rsidRPr="009C0F33">
        <w:rPr>
          <w:i/>
          <w:iCs/>
          <w:lang w:eastAsia="en-US"/>
        </w:rPr>
        <w:t>figure</w:t>
      </w:r>
      <w:proofErr w:type="spellEnd"/>
      <w:r w:rsidR="005337B1" w:rsidRPr="009C0F33">
        <w:rPr>
          <w:i/>
          <w:iCs/>
          <w:lang w:eastAsia="en-US"/>
        </w:rPr>
        <w:t>&gt;</w:t>
      </w:r>
      <w:r w:rsidR="005337B1" w:rsidRPr="005337B1">
        <w:rPr>
          <w:lang w:eastAsia="en-US"/>
        </w:rPr>
        <w:t xml:space="preserve">, </w:t>
      </w:r>
      <w:r w:rsidR="005337B1" w:rsidRPr="009C0F33">
        <w:rPr>
          <w:i/>
          <w:iCs/>
          <w:lang w:eastAsia="en-US"/>
        </w:rPr>
        <w:t>&lt;</w:t>
      </w:r>
      <w:proofErr w:type="spellStart"/>
      <w:r w:rsidR="005337B1" w:rsidRPr="009C0F33">
        <w:rPr>
          <w:i/>
          <w:iCs/>
          <w:lang w:eastAsia="en-US"/>
        </w:rPr>
        <w:t>footer</w:t>
      </w:r>
      <w:proofErr w:type="spellEnd"/>
      <w:r w:rsidR="005337B1" w:rsidRPr="009C0F33">
        <w:rPr>
          <w:i/>
          <w:iCs/>
          <w:lang w:eastAsia="en-US"/>
        </w:rPr>
        <w:t>&gt;</w:t>
      </w:r>
      <w:r w:rsidR="005337B1" w:rsidRPr="005337B1">
        <w:rPr>
          <w:lang w:eastAsia="en-US"/>
        </w:rPr>
        <w:t xml:space="preserve">, </w:t>
      </w:r>
      <w:r w:rsidR="005337B1" w:rsidRPr="009C0F33">
        <w:rPr>
          <w:i/>
          <w:iCs/>
          <w:lang w:eastAsia="en-US"/>
        </w:rPr>
        <w:t>&lt;</w:t>
      </w:r>
      <w:proofErr w:type="spellStart"/>
      <w:r w:rsidR="005337B1" w:rsidRPr="009C0F33">
        <w:rPr>
          <w:i/>
          <w:iCs/>
          <w:lang w:eastAsia="en-US"/>
        </w:rPr>
        <w:t>header</w:t>
      </w:r>
      <w:proofErr w:type="spellEnd"/>
      <w:r w:rsidR="005337B1" w:rsidRPr="009C0F33">
        <w:rPr>
          <w:i/>
          <w:iCs/>
          <w:lang w:eastAsia="en-US"/>
        </w:rPr>
        <w:t>&gt;</w:t>
      </w:r>
      <w:r w:rsidR="005337B1" w:rsidRPr="005337B1">
        <w:rPr>
          <w:lang w:eastAsia="en-US"/>
        </w:rPr>
        <w:t xml:space="preserve">, </w:t>
      </w:r>
      <w:r w:rsidR="005337B1" w:rsidRPr="009C0F33">
        <w:rPr>
          <w:i/>
          <w:iCs/>
          <w:lang w:eastAsia="en-US"/>
        </w:rPr>
        <w:t>&lt;</w:t>
      </w:r>
      <w:proofErr w:type="spellStart"/>
      <w:r w:rsidR="005337B1" w:rsidRPr="009C0F33">
        <w:rPr>
          <w:i/>
          <w:iCs/>
          <w:lang w:eastAsia="en-US"/>
        </w:rPr>
        <w:t>main</w:t>
      </w:r>
      <w:proofErr w:type="spellEnd"/>
      <w:r w:rsidR="005337B1" w:rsidRPr="009C0F33">
        <w:rPr>
          <w:i/>
          <w:iCs/>
          <w:lang w:eastAsia="en-US"/>
        </w:rPr>
        <w:t>&gt;,</w:t>
      </w:r>
      <w:r w:rsidR="005337B1" w:rsidRPr="005337B1">
        <w:rPr>
          <w:lang w:eastAsia="en-US"/>
        </w:rPr>
        <w:t xml:space="preserve"> </w:t>
      </w:r>
      <w:r w:rsidR="005337B1" w:rsidRPr="009C0F33">
        <w:rPr>
          <w:i/>
          <w:iCs/>
          <w:lang w:eastAsia="en-US"/>
        </w:rPr>
        <w:t>&lt;</w:t>
      </w:r>
      <w:proofErr w:type="spellStart"/>
      <w:r w:rsidR="005337B1" w:rsidRPr="009C0F33">
        <w:rPr>
          <w:i/>
          <w:iCs/>
          <w:lang w:eastAsia="en-US"/>
        </w:rPr>
        <w:t>mark</w:t>
      </w:r>
      <w:proofErr w:type="spellEnd"/>
      <w:r w:rsidR="005337B1" w:rsidRPr="009C0F33">
        <w:rPr>
          <w:i/>
          <w:iCs/>
          <w:lang w:eastAsia="en-US"/>
        </w:rPr>
        <w:t>&gt;</w:t>
      </w:r>
      <w:r w:rsidR="005337B1" w:rsidRPr="005337B1">
        <w:rPr>
          <w:lang w:eastAsia="en-US"/>
        </w:rPr>
        <w:t xml:space="preserve">, </w:t>
      </w:r>
      <w:r w:rsidR="005337B1" w:rsidRPr="009C0F33">
        <w:rPr>
          <w:i/>
          <w:iCs/>
          <w:lang w:eastAsia="en-US"/>
        </w:rPr>
        <w:t>&lt;nav&gt;</w:t>
      </w:r>
      <w:r w:rsidR="005337B1" w:rsidRPr="005337B1">
        <w:rPr>
          <w:lang w:eastAsia="en-US"/>
        </w:rPr>
        <w:t xml:space="preserve">, </w:t>
      </w:r>
      <w:r w:rsidR="005337B1" w:rsidRPr="00845CB6">
        <w:rPr>
          <w:i/>
          <w:iCs/>
          <w:lang w:eastAsia="en-US"/>
        </w:rPr>
        <w:t>&lt;</w:t>
      </w:r>
      <w:proofErr w:type="spellStart"/>
      <w:r w:rsidR="005337B1" w:rsidRPr="00845CB6">
        <w:rPr>
          <w:i/>
          <w:iCs/>
          <w:lang w:eastAsia="en-US"/>
        </w:rPr>
        <w:t>section</w:t>
      </w:r>
      <w:proofErr w:type="spellEnd"/>
      <w:r w:rsidR="005337B1" w:rsidRPr="00845CB6">
        <w:rPr>
          <w:i/>
          <w:iCs/>
          <w:lang w:eastAsia="en-US"/>
        </w:rPr>
        <w:t>&gt;</w:t>
      </w:r>
      <w:r w:rsidR="005337B1" w:rsidRPr="005337B1">
        <w:rPr>
          <w:lang w:eastAsia="en-US"/>
        </w:rPr>
        <w:t xml:space="preserve">, </w:t>
      </w:r>
      <w:r w:rsidR="005337B1" w:rsidRPr="00845CB6">
        <w:rPr>
          <w:i/>
          <w:iCs/>
          <w:lang w:eastAsia="en-US"/>
        </w:rPr>
        <w:t>&lt;</w:t>
      </w:r>
      <w:proofErr w:type="spellStart"/>
      <w:r w:rsidR="005337B1" w:rsidRPr="00845CB6">
        <w:rPr>
          <w:i/>
          <w:iCs/>
          <w:lang w:eastAsia="en-US"/>
        </w:rPr>
        <w:t>summary</w:t>
      </w:r>
      <w:proofErr w:type="spellEnd"/>
      <w:r w:rsidR="005337B1" w:rsidRPr="00845CB6">
        <w:rPr>
          <w:i/>
          <w:iCs/>
          <w:lang w:eastAsia="en-US"/>
        </w:rPr>
        <w:t>&gt;</w:t>
      </w:r>
      <w:r w:rsidR="005337B1" w:rsidRPr="005337B1">
        <w:rPr>
          <w:lang w:eastAsia="en-US"/>
        </w:rPr>
        <w:t xml:space="preserve">, </w:t>
      </w:r>
      <w:r w:rsidR="005337B1" w:rsidRPr="00845CB6">
        <w:rPr>
          <w:i/>
          <w:iCs/>
          <w:lang w:eastAsia="en-US"/>
        </w:rPr>
        <w:t>&lt;</w:t>
      </w:r>
      <w:proofErr w:type="spellStart"/>
      <w:r w:rsidR="005337B1" w:rsidRPr="00845CB6">
        <w:rPr>
          <w:i/>
          <w:iCs/>
          <w:lang w:eastAsia="en-US"/>
        </w:rPr>
        <w:t>time</w:t>
      </w:r>
      <w:proofErr w:type="spellEnd"/>
      <w:r w:rsidR="00671CDD" w:rsidRPr="00671CDD">
        <w:rPr>
          <w:i/>
          <w:iCs/>
          <w:lang w:eastAsia="en-US"/>
        </w:rPr>
        <w:t>&gt;</w:t>
      </w:r>
      <w:r w:rsidR="005337B1" w:rsidRPr="005337B1">
        <w:rPr>
          <w:lang w:eastAsia="en-US"/>
        </w:rPr>
        <w:t>.</w:t>
      </w:r>
    </w:p>
    <w:p w14:paraId="3441BBEE" w14:textId="141C1CAB" w:rsidR="00D04B98" w:rsidRDefault="00A671B5" w:rsidP="00D04B98">
      <w:pPr>
        <w:pStyle w:val="Nadpis3"/>
      </w:pPr>
      <w:bookmarkStart w:id="117" w:name="_Toc69471822"/>
      <w:r>
        <w:t>Strukturovaná data</w:t>
      </w:r>
      <w:bookmarkEnd w:id="117"/>
    </w:p>
    <w:p w14:paraId="158478DB" w14:textId="610244F0" w:rsidR="002B48DA" w:rsidRDefault="0020200B" w:rsidP="002B48DA">
      <w:pPr>
        <w:rPr>
          <w:lang w:eastAsia="en-US"/>
        </w:rPr>
      </w:pPr>
      <w:r>
        <w:rPr>
          <w:lang w:eastAsia="en-US"/>
        </w:rPr>
        <w:t xml:space="preserve">Vyhledávače dávají možnost rozšířit zobrazované </w:t>
      </w:r>
      <w:r w:rsidR="006D1B14">
        <w:rPr>
          <w:lang w:eastAsia="en-US"/>
        </w:rPr>
        <w:t xml:space="preserve">informace u výsledků </w:t>
      </w:r>
      <w:r>
        <w:rPr>
          <w:lang w:eastAsia="en-US"/>
        </w:rPr>
        <w:t>pomocí tzv. struk</w:t>
      </w:r>
      <w:r w:rsidR="006D1B14">
        <w:rPr>
          <w:lang w:eastAsia="en-US"/>
        </w:rPr>
        <w:t xml:space="preserve">turovaných dat. </w:t>
      </w:r>
      <w:r w:rsidR="0055394F">
        <w:rPr>
          <w:lang w:eastAsia="en-US"/>
        </w:rPr>
        <w:t xml:space="preserve">Pomocí </w:t>
      </w:r>
      <w:r w:rsidR="00671CDD">
        <w:rPr>
          <w:lang w:eastAsia="en-US"/>
        </w:rPr>
        <w:t>těchto</w:t>
      </w:r>
      <w:r w:rsidR="0055394F">
        <w:rPr>
          <w:lang w:eastAsia="en-US"/>
        </w:rPr>
        <w:t xml:space="preserve"> dat můžeme dát vyhledávačům vědět, že daná stránka je </w:t>
      </w:r>
      <w:r w:rsidR="004643AD">
        <w:rPr>
          <w:lang w:eastAsia="en-US"/>
        </w:rPr>
        <w:t xml:space="preserve">například </w:t>
      </w:r>
      <w:r w:rsidR="00A53D0D">
        <w:rPr>
          <w:lang w:eastAsia="en-US"/>
        </w:rPr>
        <w:t>stránka produktu na e-</w:t>
      </w:r>
      <w:proofErr w:type="spellStart"/>
      <w:r w:rsidR="00A53D0D">
        <w:rPr>
          <w:lang w:eastAsia="en-US"/>
        </w:rPr>
        <w:t>shopu</w:t>
      </w:r>
      <w:proofErr w:type="spellEnd"/>
      <w:r w:rsidR="00A53D0D">
        <w:rPr>
          <w:lang w:eastAsia="en-US"/>
        </w:rPr>
        <w:t xml:space="preserve"> a poskytnout dostupnost a cenu </w:t>
      </w:r>
      <w:r w:rsidR="0020546E">
        <w:rPr>
          <w:lang w:eastAsia="en-US"/>
        </w:rPr>
        <w:t>tohoto</w:t>
      </w:r>
      <w:r w:rsidR="00D62782">
        <w:rPr>
          <w:lang w:eastAsia="en-US"/>
        </w:rPr>
        <w:t xml:space="preserve"> produktu</w:t>
      </w:r>
      <w:r w:rsidR="00A53D0D">
        <w:rPr>
          <w:lang w:eastAsia="en-US"/>
        </w:rPr>
        <w:t>.</w:t>
      </w:r>
      <w:r w:rsidR="004C596F">
        <w:rPr>
          <w:lang w:eastAsia="en-US"/>
        </w:rPr>
        <w:t xml:space="preserve"> </w:t>
      </w:r>
      <w:r w:rsidR="005E18FE">
        <w:rPr>
          <w:lang w:eastAsia="en-US"/>
        </w:rPr>
        <w:fldChar w:fldCharType="begin"/>
      </w:r>
      <w:r w:rsidR="005E18FE">
        <w:rPr>
          <w:lang w:eastAsia="en-US"/>
        </w:rPr>
        <w:instrText xml:space="preserve"> ADDIN ZOTERO_ITEM CSL_CITATION {"citationID":"NRlF86Q8","properties":{"formattedCitation":"(Microsoft Corporation, 2021)","plainCitation":"(Microsoft Corporation, 2021)","noteIndex":0},"citationItems":[{"id":138,"uris":["http://zotero.org/users/local/drXuekKW/items/7CBZT8CH"],"uri":["http://zotero.org/users/local/drXuekKW/items/7CBZT8CH"],"itemData":{"id":138,"type":"webpage","title":"Webmaster Guidelines - Bing Webmaster Tools","URL":"https://www.bing.com/webmasters/help/webmasters-guidelines-30fba23a","author":[{"family":"Microsoft Corporation","given":""}],"accessed":{"date-parts":[["2021",3,17]]},"issued":{"date-parts":[["2021"]]}}}],"schema":"https://github.com/citation-style-language/schema/raw/master/csl-citation.json"} </w:instrText>
      </w:r>
      <w:r w:rsidR="005E18FE">
        <w:rPr>
          <w:lang w:eastAsia="en-US"/>
        </w:rPr>
        <w:fldChar w:fldCharType="separate"/>
      </w:r>
      <w:r w:rsidR="005E18FE">
        <w:rPr>
          <w:noProof/>
          <w:lang w:eastAsia="en-US"/>
        </w:rPr>
        <w:t>(Microsoft Corporation, 2021)</w:t>
      </w:r>
      <w:r w:rsidR="005E18FE">
        <w:rPr>
          <w:lang w:eastAsia="en-US"/>
        </w:rPr>
        <w:fldChar w:fldCharType="end"/>
      </w:r>
      <w:r w:rsidR="005E18FE">
        <w:rPr>
          <w:lang w:eastAsia="en-US"/>
        </w:rPr>
        <w:t xml:space="preserve"> uvádí následující </w:t>
      </w:r>
      <w:r w:rsidR="00F201E1">
        <w:rPr>
          <w:lang w:eastAsia="en-US"/>
        </w:rPr>
        <w:t xml:space="preserve">formáty dat, v jakých lze strukturovaná data </w:t>
      </w:r>
      <w:r w:rsidR="00871339">
        <w:rPr>
          <w:lang w:eastAsia="en-US"/>
        </w:rPr>
        <w:t xml:space="preserve">vyhledávačům </w:t>
      </w:r>
      <w:r w:rsidR="00F201E1">
        <w:rPr>
          <w:lang w:eastAsia="en-US"/>
        </w:rPr>
        <w:t>zveřejňovat:</w:t>
      </w:r>
    </w:p>
    <w:p w14:paraId="76FC4646" w14:textId="77777777" w:rsidR="00F201E1" w:rsidRDefault="00F201E1" w:rsidP="00F201E1">
      <w:pPr>
        <w:pStyle w:val="Odstavecseseznamem"/>
        <w:numPr>
          <w:ilvl w:val="0"/>
          <w:numId w:val="25"/>
        </w:numPr>
      </w:pPr>
      <w:r>
        <w:t xml:space="preserve">HTML </w:t>
      </w:r>
      <w:proofErr w:type="spellStart"/>
      <w:r>
        <w:t>Microdata</w:t>
      </w:r>
      <w:proofErr w:type="spellEnd"/>
    </w:p>
    <w:p w14:paraId="4720E138" w14:textId="77777777" w:rsidR="00F201E1" w:rsidRDefault="00F201E1" w:rsidP="00F201E1">
      <w:pPr>
        <w:pStyle w:val="Odstavecseseznamem"/>
        <w:numPr>
          <w:ilvl w:val="0"/>
          <w:numId w:val="25"/>
        </w:numPr>
      </w:pPr>
      <w:r>
        <w:t>JSON-LD</w:t>
      </w:r>
    </w:p>
    <w:p w14:paraId="536CE980" w14:textId="77777777" w:rsidR="00F201E1" w:rsidRDefault="00F201E1" w:rsidP="00F201E1">
      <w:pPr>
        <w:pStyle w:val="Odstavecseseznamem"/>
        <w:numPr>
          <w:ilvl w:val="0"/>
          <w:numId w:val="25"/>
        </w:numPr>
      </w:pPr>
      <w:proofErr w:type="spellStart"/>
      <w:r>
        <w:t>Microformats</w:t>
      </w:r>
      <w:proofErr w:type="spellEnd"/>
    </w:p>
    <w:p w14:paraId="1446AA45" w14:textId="77777777" w:rsidR="00F201E1" w:rsidRDefault="00F201E1" w:rsidP="00F201E1">
      <w:pPr>
        <w:pStyle w:val="Odstavecseseznamem"/>
        <w:numPr>
          <w:ilvl w:val="0"/>
          <w:numId w:val="25"/>
        </w:numPr>
      </w:pPr>
      <w:proofErr w:type="spellStart"/>
      <w:r>
        <w:t>RDFa</w:t>
      </w:r>
      <w:proofErr w:type="spellEnd"/>
    </w:p>
    <w:p w14:paraId="4AB0E6A5" w14:textId="4CF505D9" w:rsidR="00F201E1" w:rsidRDefault="00F201E1" w:rsidP="00F201E1">
      <w:pPr>
        <w:pStyle w:val="Odstavecseseznamem"/>
        <w:numPr>
          <w:ilvl w:val="0"/>
          <w:numId w:val="25"/>
        </w:numPr>
      </w:pPr>
      <w:r>
        <w:t xml:space="preserve">Open </w:t>
      </w:r>
      <w:proofErr w:type="spellStart"/>
      <w:r>
        <w:t>Graph</w:t>
      </w:r>
      <w:proofErr w:type="spellEnd"/>
    </w:p>
    <w:p w14:paraId="6EEE3151" w14:textId="23E0FA00" w:rsidR="00F201E1" w:rsidRPr="002B48DA" w:rsidRDefault="00B96775" w:rsidP="00F201E1">
      <w:r>
        <w:lastRenderedPageBreak/>
        <w:t>V dokumentaci pro vyhledávání od Google lze vyčíst</w:t>
      </w:r>
      <w:r w:rsidR="00E72D41">
        <w:t xml:space="preserve"> již konkrétní entity, které Google vyhledávač umí vyčíst, a jak přesně je pomocí strukturovaných dat popsat </w:t>
      </w:r>
      <w:r w:rsidR="009055AC">
        <w:fldChar w:fldCharType="begin"/>
      </w:r>
      <w:r w:rsidR="009055AC">
        <w:instrText xml:space="preserve"> ADDIN ZOTERO_ITEM CSL_CITATION {"citationID":"KXGFi6l4","properties":{"formattedCitation":"(Google LLC, 2021a)","plainCitation":"(Google LLC, 2021a)","noteIndex":0},"citationItems":[{"id":142,"uris":["http://zotero.org/users/local/drXuekKW/items/6MBWWUY9"],"uri":["http://zotero.org/users/local/drXuekKW/items/6MBWWUY9"],"itemData":{"id":142,"type":"webpage","abstract":"Explore the Search Gallery to learn about specific information you can provide to help your site display in rich results on Google Search.","container-title":"Google Developers","language":"en","title":"Explore the Search Gallery &amp; Rich Results | Search Central","URL":"https://developers.google.com/search/docs/guides/search-gallery","author":[{"family":"Google LLC","given":""}],"accessed":{"date-parts":[["2021",3,19]]},"issued":{"date-parts":[["2021",1,21]]}}}],"schema":"https://github.com/citation-style-language/schema/raw/master/csl-citation.json"} </w:instrText>
      </w:r>
      <w:r w:rsidR="009055AC">
        <w:fldChar w:fldCharType="separate"/>
      </w:r>
      <w:r w:rsidR="009055AC">
        <w:rPr>
          <w:noProof/>
        </w:rPr>
        <w:t>(Google LLC, 2021a)</w:t>
      </w:r>
      <w:r w:rsidR="009055AC">
        <w:fldChar w:fldCharType="end"/>
      </w:r>
      <w:commentRangeStart w:id="118"/>
      <w:r w:rsidR="00E41C7A">
        <w:t>.</w:t>
      </w:r>
      <w:commentRangeEnd w:id="118"/>
      <w:r w:rsidR="00513598">
        <w:rPr>
          <w:rStyle w:val="Odkaznakoment"/>
          <w:rFonts w:asciiTheme="minorHAnsi" w:eastAsiaTheme="minorHAnsi" w:hAnsiTheme="minorHAnsi" w:cstheme="minorBidi"/>
          <w:lang w:eastAsia="en-US"/>
          <w14:numForm w14:val="lining"/>
        </w:rPr>
        <w:commentReference w:id="118"/>
      </w:r>
    </w:p>
    <w:p w14:paraId="782C7256" w14:textId="14E33927" w:rsidR="0088201C" w:rsidRDefault="0088201C" w:rsidP="00BC5C4B">
      <w:pPr>
        <w:pStyle w:val="Nadpis3"/>
      </w:pPr>
      <w:bookmarkStart w:id="119" w:name="_Toc69471823"/>
      <w:r>
        <w:t>Přizpůsobení stránky pro mobilní zařízení</w:t>
      </w:r>
      <w:bookmarkEnd w:id="119"/>
    </w:p>
    <w:p w14:paraId="3EA411E9" w14:textId="2B6E5956" w:rsidR="0009393B" w:rsidRPr="0009393B" w:rsidRDefault="00402472" w:rsidP="0009393B">
      <w:pPr>
        <w:rPr>
          <w:lang w:eastAsia="en-US"/>
        </w:rPr>
      </w:pPr>
      <w:r>
        <w:rPr>
          <w:lang w:eastAsia="en-US"/>
        </w:rPr>
        <w:t xml:space="preserve">Od roku 2016 Google </w:t>
      </w:r>
      <w:r w:rsidR="00567274">
        <w:rPr>
          <w:lang w:eastAsia="en-US"/>
        </w:rPr>
        <w:t>ve svém vyhledávacím algoritmu zohledňuje, jak je daná stránka přizpůsobená pro mobilní zařízení</w:t>
      </w:r>
      <w:r w:rsidR="005547FF">
        <w:rPr>
          <w:lang w:eastAsia="en-US"/>
        </w:rPr>
        <w:t xml:space="preserve"> </w:t>
      </w:r>
      <w:r w:rsidR="005547FF">
        <w:rPr>
          <w:lang w:eastAsia="en-US"/>
        </w:rPr>
        <w:fldChar w:fldCharType="begin"/>
      </w:r>
      <w:r w:rsidR="00A43384">
        <w:rPr>
          <w:lang w:eastAsia="en-US"/>
        </w:rPr>
        <w:instrText xml:space="preserve"> ADDIN ZOTERO_ITEM CSL_CITATION {"citationID":"f3ifZBF9","properties":{"formattedCitation":"(Google LLC, 2021d)","plainCitation":"(Google LLC, 2021d)","noteIndex":0},"citationItems":[{"id":140,"uris":["http://zotero.org/users/local/drXuekKW/items/VQ67ZSCB"],"uri":["http://zotero.org/users/local/drXuekKW/items/VQ67ZSCB"],"itemData":{"id":140,"type":"webpage","abstract":"A knowledge of basic SEO can have a noticeable impact. Explore the Google SEO starter guide for an overview of search engine optimization essentials.","container-title":"Google Developers","language":"en","title":"SEO Starter Guide: The Basics | Google Search Central","title-short":"SEO Starter Guide","URL":"https://developers.google.com/search/docs/beginner/seo-starter-guide","author":[{"family":"Google LLC","given":""}],"accessed":{"date-parts":[["2021",3,17]]},"issued":{"date-parts":[["2021",3,3]]}}}],"schema":"https://github.com/citation-style-language/schema/raw/master/csl-citation.json"} </w:instrText>
      </w:r>
      <w:r w:rsidR="005547FF">
        <w:rPr>
          <w:lang w:eastAsia="en-US"/>
        </w:rPr>
        <w:fldChar w:fldCharType="separate"/>
      </w:r>
      <w:r w:rsidR="00A43384">
        <w:rPr>
          <w:noProof/>
          <w:lang w:eastAsia="en-US"/>
        </w:rPr>
        <w:t>(Google LLC, 2021d)</w:t>
      </w:r>
      <w:r w:rsidR="005547FF">
        <w:rPr>
          <w:lang w:eastAsia="en-US"/>
        </w:rPr>
        <w:fldChar w:fldCharType="end"/>
      </w:r>
      <w:r w:rsidR="00567274">
        <w:rPr>
          <w:lang w:eastAsia="en-US"/>
        </w:rPr>
        <w:t>.</w:t>
      </w:r>
      <w:r w:rsidR="00D510D0">
        <w:rPr>
          <w:lang w:eastAsia="en-US"/>
        </w:rPr>
        <w:t xml:space="preserve"> Přizpůsobením se myslí </w:t>
      </w:r>
      <w:r w:rsidR="00B360B6">
        <w:rPr>
          <w:lang w:eastAsia="en-US"/>
        </w:rPr>
        <w:t>mimo jiné</w:t>
      </w:r>
      <w:r w:rsidR="00D510D0">
        <w:rPr>
          <w:lang w:eastAsia="en-US"/>
        </w:rPr>
        <w:t xml:space="preserve"> to, že je stránka pohodlně čitelná na zařízeních s menší obrazovkou a ovládací prvky jsou</w:t>
      </w:r>
      <w:r w:rsidR="00B360B6">
        <w:rPr>
          <w:lang w:eastAsia="en-US"/>
        </w:rPr>
        <w:t xml:space="preserve"> přizpůsobeny na ovládání pomocí dotyku.</w:t>
      </w:r>
      <w:r w:rsidR="006E4986">
        <w:rPr>
          <w:lang w:eastAsia="en-US"/>
        </w:rPr>
        <w:t xml:space="preserve"> Google připravil veřejně přístupný vyhodnocovací nástroj </w:t>
      </w:r>
      <w:r w:rsidR="00BB75AC">
        <w:rPr>
          <w:lang w:eastAsia="en-US"/>
        </w:rPr>
        <w:fldChar w:fldCharType="begin"/>
      </w:r>
      <w:r w:rsidR="00A43384">
        <w:rPr>
          <w:lang w:eastAsia="en-US"/>
        </w:rPr>
        <w:instrText xml:space="preserve"> ADDIN ZOTERO_ITEM CSL_CITATION {"citationID":"3nGE0BIS","properties":{"formattedCitation":"(Google LLC, 2021e)","plainCitation":"(Google LLC, 2021e)","noteIndex":0},"citationItems":[{"id":144,"uris":["http://zotero.org/users/local/drXuekKW/items/9NRAPTT3"],"uri":["http://zotero.org/users/local/drXuekKW/items/9NRAPTT3"],"itemData":{"id":144,"type":"webpage","title":"Test použitelnosti v mobilech – Google Search Console","URL":"https://search.google.com/test/mobile-friendly","author":[{"family":"Google LLC","given":""}],"accessed":{"date-parts":[["2021",3,19]]},"issued":{"date-parts":[["2021"]]}}}],"schema":"https://github.com/citation-style-language/schema/raw/master/csl-citation.json"} </w:instrText>
      </w:r>
      <w:r w:rsidR="00BB75AC">
        <w:rPr>
          <w:lang w:eastAsia="en-US"/>
        </w:rPr>
        <w:fldChar w:fldCharType="separate"/>
      </w:r>
      <w:r w:rsidR="00A43384">
        <w:t>(Google LLC, 2021e)</w:t>
      </w:r>
      <w:r w:rsidR="00BB75AC">
        <w:rPr>
          <w:lang w:eastAsia="en-US"/>
        </w:rPr>
        <w:fldChar w:fldCharType="end"/>
      </w:r>
      <w:r w:rsidR="00BC1491">
        <w:rPr>
          <w:lang w:eastAsia="en-US"/>
        </w:rPr>
        <w:t>, pomocí kterého</w:t>
      </w:r>
      <w:r w:rsidR="00892C1D">
        <w:rPr>
          <w:lang w:eastAsia="en-US"/>
        </w:rPr>
        <w:t xml:space="preserve"> lze zjistit, jestli vyhledávač vnímá stránku jako přizpůsobenou pro mobilní zařízení, popřípadě zjistit konkrétní problémy</w:t>
      </w:r>
      <w:r w:rsidR="00B82E38">
        <w:rPr>
          <w:lang w:eastAsia="en-US"/>
        </w:rPr>
        <w:t>, které vyhledávač se stránkou má.</w:t>
      </w:r>
      <w:commentRangeStart w:id="120"/>
      <w:ins w:id="121" w:author="Stanislav Vojíř" w:date="2021-03-24T01:00:00Z">
        <w:r w:rsidR="001104EF">
          <w:rPr>
            <w:lang w:eastAsia="en-US"/>
          </w:rPr>
          <w:t> </w:t>
        </w:r>
        <w:commentRangeEnd w:id="120"/>
        <w:r w:rsidR="001104EF">
          <w:rPr>
            <w:rStyle w:val="Odkaznakoment"/>
            <w:rFonts w:asciiTheme="minorHAnsi" w:eastAsiaTheme="minorHAnsi" w:hAnsiTheme="minorHAnsi" w:cstheme="minorBidi"/>
            <w:lang w:eastAsia="en-US"/>
            <w14:numForm w14:val="lining"/>
          </w:rPr>
          <w:commentReference w:id="120"/>
        </w:r>
      </w:ins>
    </w:p>
    <w:p w14:paraId="43057E41" w14:textId="40FEC8AB" w:rsidR="00BC5C4B" w:rsidRDefault="006F77ED" w:rsidP="00BC5C4B">
      <w:pPr>
        <w:pStyle w:val="Nadpis3"/>
      </w:pPr>
      <w:bookmarkStart w:id="122" w:name="_Toc69471824"/>
      <w:proofErr w:type="spellStart"/>
      <w:r>
        <w:t>Sitemap</w:t>
      </w:r>
      <w:bookmarkEnd w:id="122"/>
      <w:proofErr w:type="spellEnd"/>
    </w:p>
    <w:p w14:paraId="09651AFF" w14:textId="12D721E6" w:rsidR="00B82E38" w:rsidRPr="00B82E38" w:rsidRDefault="003A2090" w:rsidP="00B82E38">
      <w:pPr>
        <w:rPr>
          <w:lang w:eastAsia="en-US"/>
        </w:rPr>
      </w:pPr>
      <w:proofErr w:type="spellStart"/>
      <w:r>
        <w:rPr>
          <w:lang w:eastAsia="en-US"/>
        </w:rPr>
        <w:t>Sitemap</w:t>
      </w:r>
      <w:proofErr w:type="spellEnd"/>
      <w:r>
        <w:rPr>
          <w:lang w:eastAsia="en-US"/>
        </w:rPr>
        <w:t xml:space="preserve"> je XML soubor, </w:t>
      </w:r>
      <w:r w:rsidR="00B035C4">
        <w:rPr>
          <w:lang w:eastAsia="en-US"/>
        </w:rPr>
        <w:t xml:space="preserve">ve kterém </w:t>
      </w:r>
      <w:r w:rsidR="00260112">
        <w:rPr>
          <w:lang w:eastAsia="en-US"/>
        </w:rPr>
        <w:t>jsou specifikovány informace o všech stránkách</w:t>
      </w:r>
      <w:r w:rsidR="00635CAE">
        <w:rPr>
          <w:lang w:eastAsia="en-US"/>
        </w:rPr>
        <w:t>, či jiných souborech (obrázky, videa)</w:t>
      </w:r>
      <w:r w:rsidR="009A362B">
        <w:rPr>
          <w:lang w:eastAsia="en-US"/>
        </w:rPr>
        <w:t xml:space="preserve">, které se na webu vyskytují. Pomocí tohoto souboru lze dát vyhledávači </w:t>
      </w:r>
      <w:r w:rsidR="001663DE">
        <w:rPr>
          <w:lang w:eastAsia="en-US"/>
        </w:rPr>
        <w:t xml:space="preserve">najevo, jaké všechny stránky má indexovat, ba dokonce i jak často je má </w:t>
      </w:r>
      <w:r w:rsidR="009B73D9">
        <w:rPr>
          <w:lang w:eastAsia="en-US"/>
        </w:rPr>
        <w:t xml:space="preserve">navštěvovat, aby </w:t>
      </w:r>
      <w:proofErr w:type="spellStart"/>
      <w:r w:rsidR="00DB3273">
        <w:rPr>
          <w:lang w:eastAsia="en-US"/>
        </w:rPr>
        <w:t>zaindexoval</w:t>
      </w:r>
      <w:proofErr w:type="spellEnd"/>
      <w:r w:rsidR="009B73D9">
        <w:rPr>
          <w:lang w:eastAsia="en-US"/>
        </w:rPr>
        <w:t xml:space="preserve"> čerstvý obsah stránky.</w:t>
      </w:r>
      <w:r w:rsidR="00F30200">
        <w:rPr>
          <w:lang w:eastAsia="en-US"/>
        </w:rPr>
        <w:t xml:space="preserve"> </w:t>
      </w:r>
      <w:r w:rsidR="00B30A72">
        <w:rPr>
          <w:lang w:eastAsia="en-US"/>
        </w:rPr>
        <w:t>Přesn</w:t>
      </w:r>
      <w:r w:rsidR="008012D9">
        <w:rPr>
          <w:lang w:eastAsia="en-US"/>
        </w:rPr>
        <w:t>á</w:t>
      </w:r>
      <w:r w:rsidR="00B30A72">
        <w:rPr>
          <w:lang w:eastAsia="en-US"/>
        </w:rPr>
        <w:t xml:space="preserve"> specifikaci tohoto so</w:t>
      </w:r>
      <w:r w:rsidR="000D6E73">
        <w:rPr>
          <w:lang w:eastAsia="en-US"/>
        </w:rPr>
        <w:t xml:space="preserve">boru je popsána v </w:t>
      </w:r>
      <w:r w:rsidR="000D6E73">
        <w:rPr>
          <w:lang w:eastAsia="en-US"/>
        </w:rPr>
        <w:fldChar w:fldCharType="begin"/>
      </w:r>
      <w:r w:rsidR="00A43384">
        <w:rPr>
          <w:lang w:eastAsia="en-US"/>
        </w:rPr>
        <w:instrText xml:space="preserve"> ADDIN ZOTERO_ITEM CSL_CITATION {"citationID":"8xPXys5l","properties":{"formattedCitation":"(sitemaps.org, 2016)","plainCitation":"(sitemaps.org, 2016)","noteIndex":0},"citationItems":[{"id":146,"uris":["http://zotero.org/users/local/drXuekKW/items/PSSQJWKE"],"uri":["http://zotero.org/users/local/drXuekKW/items/PSSQJWKE"],"itemData":{"id":146,"type":"webpage","title":"sitemaps.org - Protocol","URL":"https://www.sitemaps.org/protocol.html","author":[{"family":"sitemaps.org","given":""}],"accessed":{"date-parts":[["2021",3,19]]},"issued":{"date-parts":[["2016",11,21]]}}}],"schema":"https://github.com/citation-style-language/schema/raw/master/csl-citation.json"} </w:instrText>
      </w:r>
      <w:r w:rsidR="000D6E73">
        <w:rPr>
          <w:lang w:eastAsia="en-US"/>
        </w:rPr>
        <w:fldChar w:fldCharType="separate"/>
      </w:r>
      <w:r w:rsidR="00A43384">
        <w:t>(sitemaps.org, 2016)</w:t>
      </w:r>
      <w:r w:rsidR="000D6E73">
        <w:rPr>
          <w:lang w:eastAsia="en-US"/>
        </w:rPr>
        <w:fldChar w:fldCharType="end"/>
      </w:r>
      <w:r w:rsidR="00D225F9">
        <w:rPr>
          <w:lang w:eastAsia="en-US"/>
        </w:rPr>
        <w:t>.</w:t>
      </w:r>
    </w:p>
    <w:p w14:paraId="06D828D8" w14:textId="375161D0" w:rsidR="00FA1C2D" w:rsidRDefault="001F60A0" w:rsidP="00FA1C2D">
      <w:pPr>
        <w:pStyle w:val="Nadpis2"/>
      </w:pPr>
      <w:bookmarkStart w:id="123" w:name="_Toc69471825"/>
      <w:r>
        <w:t>Metody měření SEO</w:t>
      </w:r>
      <w:bookmarkEnd w:id="123"/>
    </w:p>
    <w:p w14:paraId="3B83268B" w14:textId="48D9823A" w:rsidR="00992746" w:rsidRDefault="00E7144D" w:rsidP="00BC10DA">
      <w:pPr>
        <w:rPr>
          <w:lang w:eastAsia="en-US"/>
        </w:rPr>
      </w:pPr>
      <w:r>
        <w:rPr>
          <w:lang w:eastAsia="en-US"/>
        </w:rPr>
        <w:t xml:space="preserve">Hned z počátku je </w:t>
      </w:r>
      <w:r w:rsidR="00DA6F11">
        <w:rPr>
          <w:lang w:eastAsia="en-US"/>
        </w:rPr>
        <w:t>po</w:t>
      </w:r>
      <w:r>
        <w:rPr>
          <w:lang w:eastAsia="en-US"/>
        </w:rPr>
        <w:t>třeba zmínit, že</w:t>
      </w:r>
      <w:r w:rsidR="00156681">
        <w:rPr>
          <w:lang w:eastAsia="en-US"/>
        </w:rPr>
        <w:t xml:space="preserve"> </w:t>
      </w:r>
      <w:r>
        <w:rPr>
          <w:lang w:eastAsia="en-US"/>
        </w:rPr>
        <w:t>SEO</w:t>
      </w:r>
      <w:r w:rsidR="00095EDE">
        <w:rPr>
          <w:lang w:eastAsia="en-US"/>
        </w:rPr>
        <w:t xml:space="preserve"> výkonnost webu</w:t>
      </w:r>
      <w:r>
        <w:rPr>
          <w:lang w:eastAsia="en-US"/>
        </w:rPr>
        <w:t xml:space="preserve"> </w:t>
      </w:r>
      <w:r w:rsidR="00156681">
        <w:rPr>
          <w:lang w:eastAsia="en-US"/>
        </w:rPr>
        <w:t xml:space="preserve">nelze </w:t>
      </w:r>
      <w:r w:rsidR="00163ED3">
        <w:rPr>
          <w:lang w:eastAsia="en-US"/>
        </w:rPr>
        <w:t xml:space="preserve">měřit </w:t>
      </w:r>
      <w:r w:rsidR="00156681">
        <w:rPr>
          <w:lang w:eastAsia="en-US"/>
        </w:rPr>
        <w:t>exaktně</w:t>
      </w:r>
      <w:r w:rsidR="00033E09">
        <w:rPr>
          <w:lang w:eastAsia="en-US"/>
        </w:rPr>
        <w:t xml:space="preserve"> – už jen z prostého důvodu, že </w:t>
      </w:r>
      <w:r w:rsidR="00C32B56">
        <w:rPr>
          <w:lang w:eastAsia="en-US"/>
        </w:rPr>
        <w:t xml:space="preserve">přesné </w:t>
      </w:r>
      <w:r w:rsidR="00F963AA">
        <w:rPr>
          <w:lang w:eastAsia="en-US"/>
        </w:rPr>
        <w:t xml:space="preserve">algoritmy, </w:t>
      </w:r>
      <w:r w:rsidR="00C32B56">
        <w:rPr>
          <w:lang w:eastAsia="en-US"/>
        </w:rPr>
        <w:t xml:space="preserve">pomocí kterých vyhledávací </w:t>
      </w:r>
      <w:proofErr w:type="spellStart"/>
      <w:r w:rsidR="00C32B56">
        <w:rPr>
          <w:lang w:eastAsia="en-US"/>
        </w:rPr>
        <w:t>enginy</w:t>
      </w:r>
      <w:proofErr w:type="spellEnd"/>
      <w:r w:rsidR="00C32B56">
        <w:rPr>
          <w:lang w:eastAsia="en-US"/>
        </w:rPr>
        <w:t xml:space="preserve"> hodnotí </w:t>
      </w:r>
      <w:r w:rsidR="00F963AA">
        <w:rPr>
          <w:lang w:eastAsia="en-US"/>
        </w:rPr>
        <w:t>jednotlivé weby</w:t>
      </w:r>
      <w:r w:rsidR="00F5541E">
        <w:rPr>
          <w:lang w:eastAsia="en-US"/>
        </w:rPr>
        <w:t xml:space="preserve">, jsou </w:t>
      </w:r>
      <w:r w:rsidR="0005786B">
        <w:rPr>
          <w:lang w:eastAsia="en-US"/>
        </w:rPr>
        <w:t>neveřejné</w:t>
      </w:r>
      <w:r w:rsidR="00C32B56">
        <w:rPr>
          <w:lang w:eastAsia="en-US"/>
        </w:rPr>
        <w:t>.</w:t>
      </w:r>
      <w:r w:rsidR="00657612">
        <w:rPr>
          <w:lang w:eastAsia="en-US"/>
        </w:rPr>
        <w:t xml:space="preserve"> Další problém je, že </w:t>
      </w:r>
      <w:r w:rsidR="006A6F08">
        <w:rPr>
          <w:lang w:eastAsia="en-US"/>
        </w:rPr>
        <w:t xml:space="preserve">se </w:t>
      </w:r>
      <w:r w:rsidR="00657612">
        <w:rPr>
          <w:lang w:eastAsia="en-US"/>
        </w:rPr>
        <w:t>tyto algoritmy často mění, takže spoustu zdrojů je již nerelevantní.</w:t>
      </w:r>
      <w:r w:rsidR="000E7377">
        <w:rPr>
          <w:lang w:eastAsia="en-US"/>
        </w:rPr>
        <w:t xml:space="preserve"> </w:t>
      </w:r>
      <w:r w:rsidR="00F639B8">
        <w:rPr>
          <w:lang w:eastAsia="en-US"/>
        </w:rPr>
        <w:t>Z</w:t>
      </w:r>
      <w:r w:rsidR="00F83816">
        <w:rPr>
          <w:lang w:eastAsia="en-US"/>
        </w:rPr>
        <w:t xml:space="preserve"> proveden</w:t>
      </w:r>
      <w:r w:rsidR="00F639B8">
        <w:rPr>
          <w:lang w:eastAsia="en-US"/>
        </w:rPr>
        <w:t>é</w:t>
      </w:r>
      <w:r w:rsidR="00F83816">
        <w:rPr>
          <w:lang w:eastAsia="en-US"/>
        </w:rPr>
        <w:t xml:space="preserve"> rešerše </w:t>
      </w:r>
      <w:ins w:id="124" w:author="Stanislav Vojíř" w:date="2021-03-24T01:04:00Z">
        <w:r w:rsidR="007120F0">
          <w:rPr>
            <w:lang w:eastAsia="en-US"/>
          </w:rPr>
          <w:t xml:space="preserve">jak </w:t>
        </w:r>
      </w:ins>
      <w:del w:id="125" w:author="Stanislav Vojíř" w:date="2021-03-24T01:04:00Z">
        <w:r w:rsidR="00F83816" w:rsidDel="007120F0">
          <w:rPr>
            <w:lang w:eastAsia="en-US"/>
          </w:rPr>
          <w:delText xml:space="preserve">ať již </w:delText>
        </w:r>
      </w:del>
      <w:r w:rsidR="00F83816">
        <w:rPr>
          <w:lang w:eastAsia="en-US"/>
        </w:rPr>
        <w:t>akademických článků, tak</w:t>
      </w:r>
      <w:ins w:id="126" w:author="Stanislav Vojíř" w:date="2021-03-24T01:04:00Z">
        <w:r w:rsidR="007120F0">
          <w:rPr>
            <w:lang w:eastAsia="en-US"/>
          </w:rPr>
          <w:t xml:space="preserve"> i</w:t>
        </w:r>
      </w:ins>
      <w:r w:rsidR="00F83816">
        <w:rPr>
          <w:lang w:eastAsia="en-US"/>
        </w:rPr>
        <w:t xml:space="preserve"> článků </w:t>
      </w:r>
      <w:r w:rsidR="00593C9D">
        <w:rPr>
          <w:lang w:eastAsia="en-US"/>
        </w:rPr>
        <w:t>komerčních firem</w:t>
      </w:r>
      <w:r w:rsidR="007E0E2D">
        <w:rPr>
          <w:lang w:eastAsia="en-US"/>
        </w:rPr>
        <w:t>,</w:t>
      </w:r>
      <w:r w:rsidR="00F639B8">
        <w:rPr>
          <w:lang w:eastAsia="en-US"/>
        </w:rPr>
        <w:t xml:space="preserve"> byly vybrány následující přístupy pro měření SEO</w:t>
      </w:r>
      <w:r w:rsidR="00593C9D">
        <w:rPr>
          <w:lang w:eastAsia="en-US"/>
        </w:rPr>
        <w:t>.</w:t>
      </w:r>
    </w:p>
    <w:p w14:paraId="5BDFBB17" w14:textId="33CB59BB" w:rsidR="00A82BBF" w:rsidRDefault="00A82BBF" w:rsidP="002176E5">
      <w:pPr>
        <w:pStyle w:val="Nadpis3"/>
      </w:pPr>
      <w:bookmarkStart w:id="127" w:name="_Toc69471826"/>
      <w:proofErr w:type="spellStart"/>
      <w:r>
        <w:t>Indexovatelnost</w:t>
      </w:r>
      <w:bookmarkEnd w:id="127"/>
      <w:proofErr w:type="spellEnd"/>
    </w:p>
    <w:p w14:paraId="7E6B8548" w14:textId="2DDC451C" w:rsidR="00A82BBF" w:rsidRPr="00A82BBF" w:rsidRDefault="00D77C6B" w:rsidP="00912161">
      <w:pPr>
        <w:rPr>
          <w:lang w:eastAsia="en-US"/>
        </w:rPr>
      </w:pPr>
      <w:r>
        <w:rPr>
          <w:lang w:eastAsia="en-US"/>
        </w:rPr>
        <w:t>Jedná se o prosté zjištění, zdali</w:t>
      </w:r>
      <w:r w:rsidR="00B65CB2">
        <w:rPr>
          <w:lang w:eastAsia="en-US"/>
        </w:rPr>
        <w:t xml:space="preserve"> vůbec, popřípadě</w:t>
      </w:r>
      <w:r>
        <w:rPr>
          <w:lang w:eastAsia="en-US"/>
        </w:rPr>
        <w:t xml:space="preserve"> co</w:t>
      </w:r>
      <w:r w:rsidR="005D1A0F">
        <w:rPr>
          <w:lang w:eastAsia="en-US"/>
        </w:rPr>
        <w:t>,</w:t>
      </w:r>
      <w:r>
        <w:rPr>
          <w:lang w:eastAsia="en-US"/>
        </w:rPr>
        <w:t xml:space="preserve"> </w:t>
      </w:r>
      <w:r w:rsidR="00B65CB2">
        <w:rPr>
          <w:lang w:eastAsia="en-US"/>
        </w:rPr>
        <w:t xml:space="preserve">je </w:t>
      </w:r>
      <w:r>
        <w:rPr>
          <w:lang w:eastAsia="en-US"/>
        </w:rPr>
        <w:t xml:space="preserve">daný robot / vyhledávač z dané stránky schopen vyčíst. </w:t>
      </w:r>
      <w:r w:rsidR="00AA238A">
        <w:rPr>
          <w:lang w:eastAsia="en-US"/>
        </w:rPr>
        <w:t xml:space="preserve">Na první pohled může tato metrika působit hloupě, pokud ale daný robot nespouští na stránce </w:t>
      </w:r>
      <w:proofErr w:type="spellStart"/>
      <w:r w:rsidR="00AA238A">
        <w:rPr>
          <w:lang w:eastAsia="en-US"/>
        </w:rPr>
        <w:t>javascript</w:t>
      </w:r>
      <w:proofErr w:type="spellEnd"/>
      <w:r w:rsidR="00AA238A">
        <w:rPr>
          <w:lang w:eastAsia="en-US"/>
        </w:rPr>
        <w:t xml:space="preserve">, </w:t>
      </w:r>
      <w:r w:rsidR="00244B29">
        <w:rPr>
          <w:lang w:eastAsia="en-US"/>
        </w:rPr>
        <w:t>který nastavuje stránce</w:t>
      </w:r>
      <w:r w:rsidR="00912161">
        <w:rPr>
          <w:lang w:eastAsia="en-US"/>
        </w:rPr>
        <w:t xml:space="preserve"> např.</w:t>
      </w:r>
      <w:r w:rsidR="00244B29">
        <w:rPr>
          <w:lang w:eastAsia="en-US"/>
        </w:rPr>
        <w:t xml:space="preserve"> </w:t>
      </w:r>
      <w:proofErr w:type="spellStart"/>
      <w:r w:rsidR="00244B29" w:rsidRPr="005D1A0F">
        <w:rPr>
          <w:i/>
          <w:iCs/>
          <w:lang w:eastAsia="en-US"/>
        </w:rPr>
        <w:t>title</w:t>
      </w:r>
      <w:proofErr w:type="spellEnd"/>
      <w:r w:rsidR="00244B29">
        <w:rPr>
          <w:lang w:eastAsia="en-US"/>
        </w:rPr>
        <w:t xml:space="preserve"> </w:t>
      </w:r>
      <w:proofErr w:type="spellStart"/>
      <w:r w:rsidR="00912161">
        <w:rPr>
          <w:lang w:eastAsia="en-US"/>
        </w:rPr>
        <w:t>tag</w:t>
      </w:r>
      <w:proofErr w:type="spellEnd"/>
      <w:r w:rsidR="00912161">
        <w:rPr>
          <w:lang w:eastAsia="en-US"/>
        </w:rPr>
        <w:t xml:space="preserve">, </w:t>
      </w:r>
      <w:r w:rsidR="00FC72CF">
        <w:rPr>
          <w:lang w:eastAsia="en-US"/>
        </w:rPr>
        <w:t>měřený</w:t>
      </w:r>
      <w:r w:rsidR="00912161">
        <w:rPr>
          <w:lang w:eastAsia="en-US"/>
        </w:rPr>
        <w:t xml:space="preserve"> titulek ze stránky ani nebude schopen vyčíst.</w:t>
      </w:r>
    </w:p>
    <w:p w14:paraId="54B82FAE" w14:textId="6FE807AF" w:rsidR="002176E5" w:rsidRDefault="00D95727" w:rsidP="002176E5">
      <w:pPr>
        <w:pStyle w:val="Nadpis3"/>
      </w:pPr>
      <w:bookmarkStart w:id="128" w:name="_Toc69471827"/>
      <w:r>
        <w:t xml:space="preserve">Měření </w:t>
      </w:r>
      <w:r w:rsidR="00160FC1">
        <w:t>počtu přístupů</w:t>
      </w:r>
      <w:bookmarkEnd w:id="128"/>
    </w:p>
    <w:p w14:paraId="337BC5FA" w14:textId="35A2DE7E" w:rsidR="00912161" w:rsidRPr="00912161" w:rsidRDefault="00234A94" w:rsidP="00912161">
      <w:pPr>
        <w:rPr>
          <w:lang w:eastAsia="en-US"/>
        </w:rPr>
      </w:pPr>
      <w:r>
        <w:rPr>
          <w:lang w:eastAsia="en-US"/>
        </w:rPr>
        <w:t xml:space="preserve">Pro webovou aplikaci </w:t>
      </w:r>
      <w:r w:rsidR="00320AB7">
        <w:rPr>
          <w:lang w:eastAsia="en-US"/>
        </w:rPr>
        <w:t>je měřen</w:t>
      </w:r>
      <w:r>
        <w:rPr>
          <w:lang w:eastAsia="en-US"/>
        </w:rPr>
        <w:t xml:space="preserve"> počet návštěvníků přicházející na dané stránky z vyhledáv</w:t>
      </w:r>
      <w:r w:rsidR="004449CB">
        <w:rPr>
          <w:lang w:eastAsia="en-US"/>
        </w:rPr>
        <w:t>a</w:t>
      </w:r>
      <w:r>
        <w:rPr>
          <w:lang w:eastAsia="en-US"/>
        </w:rPr>
        <w:t xml:space="preserve">čů. </w:t>
      </w:r>
      <w:r w:rsidR="004449CB">
        <w:rPr>
          <w:lang w:eastAsia="en-US"/>
        </w:rPr>
        <w:t xml:space="preserve">Jedná se o metriku z </w:t>
      </w:r>
      <w:r w:rsidR="009659EE">
        <w:rPr>
          <w:lang w:eastAsia="en-US"/>
        </w:rPr>
        <w:t xml:space="preserve">praxe, která měří přesně to, </w:t>
      </w:r>
      <w:r w:rsidR="001F79EC">
        <w:rPr>
          <w:lang w:eastAsia="en-US"/>
        </w:rPr>
        <w:t xml:space="preserve">proč </w:t>
      </w:r>
      <w:r w:rsidR="004449CB">
        <w:rPr>
          <w:lang w:eastAsia="en-US"/>
        </w:rPr>
        <w:t xml:space="preserve">se vůbec </w:t>
      </w:r>
      <w:r w:rsidR="001F79EC">
        <w:rPr>
          <w:lang w:eastAsia="en-US"/>
        </w:rPr>
        <w:t>webové stránky pro vyhledávače</w:t>
      </w:r>
      <w:r w:rsidR="004449CB">
        <w:rPr>
          <w:lang w:eastAsia="en-US"/>
        </w:rPr>
        <w:t xml:space="preserve"> </w:t>
      </w:r>
      <w:r w:rsidR="009D5BB3">
        <w:rPr>
          <w:lang w:eastAsia="en-US"/>
        </w:rPr>
        <w:t>optimalizují</w:t>
      </w:r>
      <w:r w:rsidR="001F79EC">
        <w:rPr>
          <w:lang w:eastAsia="en-US"/>
        </w:rPr>
        <w:t xml:space="preserve">. </w:t>
      </w:r>
      <w:r w:rsidR="003D00A5">
        <w:rPr>
          <w:lang w:eastAsia="en-US"/>
        </w:rPr>
        <w:t xml:space="preserve">Tato metrika je doporučována </w:t>
      </w:r>
      <w:r w:rsidR="00806B7C">
        <w:rPr>
          <w:lang w:eastAsia="en-US"/>
        </w:rPr>
        <w:t>už v</w:t>
      </w:r>
      <w:r w:rsidR="00CD1F71">
        <w:rPr>
          <w:lang w:eastAsia="en-US"/>
        </w:rPr>
        <w:t> historických knihách zaobírajíce se SEO – např.</w:t>
      </w:r>
      <w:r w:rsidR="00362166">
        <w:rPr>
          <w:lang w:eastAsia="en-US"/>
        </w:rPr>
        <w:t> </w:t>
      </w:r>
      <w:commentRangeStart w:id="129"/>
      <w:r w:rsidR="00362166">
        <w:rPr>
          <w:lang w:eastAsia="en-US"/>
        </w:rPr>
        <w:t>kapitol</w:t>
      </w:r>
      <w:r w:rsidR="00CD1F71">
        <w:rPr>
          <w:lang w:eastAsia="en-US"/>
        </w:rPr>
        <w:t>a</w:t>
      </w:r>
      <w:r w:rsidR="00362166">
        <w:rPr>
          <w:lang w:eastAsia="en-US"/>
        </w:rPr>
        <w:t xml:space="preserve"> 21 </w:t>
      </w:r>
      <w:r w:rsidR="00362166">
        <w:rPr>
          <w:lang w:eastAsia="en-US"/>
        </w:rPr>
        <w:fldChar w:fldCharType="begin"/>
      </w:r>
      <w:r w:rsidR="00806B7C">
        <w:rPr>
          <w:lang w:eastAsia="en-US"/>
        </w:rPr>
        <w:instrText xml:space="preserve"> ADDIN ZOTERO_ITEM CSL_CITATION {"citationID":"mGK4oE08","properties":{"formattedCitation":"(Ledford, 2008)","plainCitation":"(Ledford, 2008)","noteIndex":0},"citationItems":[{"id":149,"uris":["http://zotero.org/users/local/drXuekKW/items/PTFXRK3P"],"uri":["http://zotero.org/users/local/drXuekKW/items/PTFXRK3P"],"itemData":{"id":149,"type":"book","ISBN":"978-0-470-26211-5","language":"English","note":"OCLC: 904819632","source":"Open WorldCat","title":"SEO Search Engine Optimization Bible","URL":"https://nbn-resolving.org/urn:nbn:de:101:1-201502085974","author":[{"family":"Ledford","given":"Jerri L"}],"accessed":{"date-parts":[["2021",3,19]]},"issued":{"date-parts":[["2008"]]}}}],"schema":"https://github.com/citation-style-language/schema/raw/master/csl-citation.json"} </w:instrText>
      </w:r>
      <w:r w:rsidR="00362166">
        <w:rPr>
          <w:lang w:eastAsia="en-US"/>
        </w:rPr>
        <w:fldChar w:fldCharType="separate"/>
      </w:r>
      <w:r w:rsidR="00806B7C">
        <w:rPr>
          <w:noProof/>
          <w:lang w:eastAsia="en-US"/>
        </w:rPr>
        <w:t>(Ledford, 2008)</w:t>
      </w:r>
      <w:r w:rsidR="00362166">
        <w:rPr>
          <w:lang w:eastAsia="en-US"/>
        </w:rPr>
        <w:fldChar w:fldCharType="end"/>
      </w:r>
      <w:commentRangeEnd w:id="129"/>
      <w:r w:rsidR="00242ACC">
        <w:rPr>
          <w:rStyle w:val="Odkaznakoment"/>
          <w:rFonts w:asciiTheme="minorHAnsi" w:eastAsiaTheme="minorHAnsi" w:hAnsiTheme="minorHAnsi" w:cstheme="minorBidi"/>
          <w:lang w:eastAsia="en-US"/>
          <w14:numForm w14:val="lining"/>
        </w:rPr>
        <w:commentReference w:id="129"/>
      </w:r>
      <w:r w:rsidR="00CD1F71">
        <w:rPr>
          <w:lang w:eastAsia="en-US"/>
        </w:rPr>
        <w:t>.</w:t>
      </w:r>
      <w:r w:rsidR="00977215">
        <w:rPr>
          <w:lang w:eastAsia="en-US"/>
        </w:rPr>
        <w:t xml:space="preserve"> </w:t>
      </w:r>
      <w:r w:rsidR="004449CB">
        <w:rPr>
          <w:lang w:eastAsia="en-US"/>
        </w:rPr>
        <w:t>Šikovn</w:t>
      </w:r>
      <w:r w:rsidR="00AA539E">
        <w:rPr>
          <w:lang w:eastAsia="en-US"/>
        </w:rPr>
        <w:t>ým</w:t>
      </w:r>
      <w:r w:rsidR="004449CB">
        <w:rPr>
          <w:lang w:eastAsia="en-US"/>
        </w:rPr>
        <w:t xml:space="preserve"> </w:t>
      </w:r>
      <w:r w:rsidR="00A53279">
        <w:rPr>
          <w:lang w:eastAsia="en-US"/>
        </w:rPr>
        <w:t xml:space="preserve">zkombinováním této metriky s metodologií A/B testů </w:t>
      </w:r>
      <w:r w:rsidR="004449CB">
        <w:rPr>
          <w:lang w:eastAsia="en-US"/>
        </w:rPr>
        <w:t>využili inženýři z</w:t>
      </w:r>
      <w:r w:rsidR="00CD339E">
        <w:rPr>
          <w:lang w:eastAsia="en-US"/>
        </w:rPr>
        <w:t>e společnosti</w:t>
      </w:r>
      <w:r w:rsidR="004449CB">
        <w:rPr>
          <w:lang w:eastAsia="en-US"/>
        </w:rPr>
        <w:t xml:space="preserve"> </w:t>
      </w:r>
      <w:proofErr w:type="spellStart"/>
      <w:r w:rsidR="004449CB">
        <w:rPr>
          <w:lang w:eastAsia="en-US"/>
        </w:rPr>
        <w:t>Pinterest</w:t>
      </w:r>
      <w:proofErr w:type="spellEnd"/>
      <w:r w:rsidR="004449CB">
        <w:rPr>
          <w:lang w:eastAsia="en-US"/>
        </w:rPr>
        <w:t xml:space="preserve">, </w:t>
      </w:r>
      <w:r w:rsidR="00CD339E">
        <w:rPr>
          <w:lang w:eastAsia="en-US"/>
        </w:rPr>
        <w:t xml:space="preserve">která se </w:t>
      </w:r>
      <w:r w:rsidR="00A53279">
        <w:rPr>
          <w:lang w:eastAsia="en-US"/>
        </w:rPr>
        <w:t xml:space="preserve">až </w:t>
      </w:r>
      <w:r w:rsidR="00CD339E">
        <w:rPr>
          <w:lang w:eastAsia="en-US"/>
        </w:rPr>
        <w:t>dodnes objevuje velice často mezi prvními výsledky</w:t>
      </w:r>
      <w:r w:rsidR="00A53279">
        <w:rPr>
          <w:lang w:eastAsia="en-US"/>
        </w:rPr>
        <w:t xml:space="preserve"> vyhledáván</w:t>
      </w:r>
      <w:r w:rsidR="009856EA">
        <w:rPr>
          <w:lang w:eastAsia="en-US"/>
        </w:rPr>
        <w:t xml:space="preserve">í. </w:t>
      </w:r>
      <w:r w:rsidR="00AF11CB">
        <w:rPr>
          <w:lang w:eastAsia="en-US"/>
        </w:rPr>
        <w:t>O tom, jak tuto metriku implementovali</w:t>
      </w:r>
      <w:ins w:id="130" w:author="Stanislav Vojíř" w:date="2021-03-24T01:08:00Z">
        <w:r w:rsidR="000733B4">
          <w:rPr>
            <w:lang w:eastAsia="en-US"/>
          </w:rPr>
          <w:t>,</w:t>
        </w:r>
      </w:ins>
      <w:r w:rsidR="00AF11CB">
        <w:rPr>
          <w:lang w:eastAsia="en-US"/>
        </w:rPr>
        <w:t xml:space="preserve"> se lze dočíst v </w:t>
      </w:r>
      <w:del w:id="131" w:author="Stanislav Vojíř" w:date="2021-03-24T01:07:00Z">
        <w:r w:rsidR="00AF11CB" w:rsidDel="00B33DC2">
          <w:rPr>
            <w:lang w:eastAsia="en-US"/>
          </w:rPr>
          <w:delText>následujícím</w:delText>
        </w:r>
      </w:del>
      <w:r w:rsidR="00AF11CB">
        <w:rPr>
          <w:lang w:eastAsia="en-US"/>
        </w:rPr>
        <w:t xml:space="preserve"> článku</w:t>
      </w:r>
      <w:del w:id="132" w:author="Stanislav Vojíř" w:date="2021-03-24T01:07:00Z">
        <w:r w:rsidR="00AF11CB" w:rsidDel="00B33DC2">
          <w:rPr>
            <w:lang w:eastAsia="en-US"/>
          </w:rPr>
          <w:delText>:</w:delText>
        </w:r>
      </w:del>
      <w:r w:rsidR="00AF11CB">
        <w:rPr>
          <w:lang w:eastAsia="en-US"/>
        </w:rPr>
        <w:t xml:space="preserve"> </w:t>
      </w:r>
      <w:r w:rsidR="00C37758">
        <w:rPr>
          <w:lang w:eastAsia="en-US"/>
        </w:rPr>
        <w:fldChar w:fldCharType="begin"/>
      </w:r>
      <w:r w:rsidR="00C37758">
        <w:rPr>
          <w:lang w:eastAsia="en-US"/>
        </w:rPr>
        <w:instrText xml:space="preserve"> ADDIN ZOTERO_ITEM CSL_CITATION {"citationID":"gcYcLSlD","properties":{"formattedCitation":"(Pinterest Engineering, 2015)","plainCitation":"(Pinterest Engineering, 2015)","noteIndex":0},"citationItems":[{"id":150,"uris":["http://zotero.org/users/local/drXuekKW/items/F3DUX4V6"],"uri":["http://zotero.org/users/local/drXuekKW/items/F3DUX4V6"],"itemData":{"id":150,"type":"webpage","title":"Demystifying SEO with experiments | by Pinterest Engineering | Pinterest Engineering Blog | Medium","URL":"https://medium.com/pinterest-engineering/demystifying-seo-with-experiments-a183b325cf4c","author":[{"family":"Pinterest Engineering","given":""}],"accessed":{"date-parts":[["2021",3,19]]},"issued":{"date-parts":[["2015",1,27]]}}}],"schema":"https://github.com/citation-style-language/schema/raw/master/csl-citation.json"} </w:instrText>
      </w:r>
      <w:r w:rsidR="00C37758">
        <w:rPr>
          <w:lang w:eastAsia="en-US"/>
        </w:rPr>
        <w:fldChar w:fldCharType="separate"/>
      </w:r>
      <w:r w:rsidR="00C37758">
        <w:rPr>
          <w:noProof/>
          <w:lang w:eastAsia="en-US"/>
        </w:rPr>
        <w:t>(Pinterest Engineering, 2015)</w:t>
      </w:r>
      <w:r w:rsidR="00C37758">
        <w:rPr>
          <w:lang w:eastAsia="en-US"/>
        </w:rPr>
        <w:fldChar w:fldCharType="end"/>
      </w:r>
      <w:r w:rsidR="00C37758">
        <w:rPr>
          <w:lang w:eastAsia="en-US"/>
        </w:rPr>
        <w:t>.</w:t>
      </w:r>
      <w:r w:rsidR="00CD339E">
        <w:rPr>
          <w:lang w:eastAsia="en-US"/>
        </w:rPr>
        <w:t xml:space="preserve"> </w:t>
      </w:r>
      <w:r w:rsidR="00CC36D1">
        <w:rPr>
          <w:lang w:eastAsia="en-US"/>
        </w:rPr>
        <w:t xml:space="preserve"> Nevýhodou této metriky je, že web </w:t>
      </w:r>
      <w:commentRangeStart w:id="133"/>
      <w:r w:rsidR="00CC36D1">
        <w:rPr>
          <w:lang w:eastAsia="en-US"/>
        </w:rPr>
        <w:t xml:space="preserve">již musí mít </w:t>
      </w:r>
      <w:r w:rsidR="00B65964">
        <w:rPr>
          <w:lang w:eastAsia="en-US"/>
        </w:rPr>
        <w:t xml:space="preserve">již </w:t>
      </w:r>
      <w:commentRangeEnd w:id="133"/>
      <w:r w:rsidR="000733B4">
        <w:rPr>
          <w:rStyle w:val="Odkaznakoment"/>
          <w:rFonts w:asciiTheme="minorHAnsi" w:eastAsiaTheme="minorHAnsi" w:hAnsiTheme="minorHAnsi" w:cstheme="minorBidi"/>
          <w:lang w:eastAsia="en-US"/>
          <w14:numForm w14:val="lining"/>
        </w:rPr>
        <w:commentReference w:id="133"/>
      </w:r>
      <w:r w:rsidR="00CC36D1">
        <w:rPr>
          <w:lang w:eastAsia="en-US"/>
        </w:rPr>
        <w:t>určitou návštěvnost z vyhledávačů, aby výsledky získané z tohoto měření byly statisticky relevantní.</w:t>
      </w:r>
    </w:p>
    <w:p w14:paraId="02275B28" w14:textId="6BA7BA89" w:rsidR="00160FC1" w:rsidRDefault="00631D55" w:rsidP="00160FC1">
      <w:pPr>
        <w:pStyle w:val="Nadpis3"/>
      </w:pPr>
      <w:bookmarkStart w:id="134" w:name="_Toc69471828"/>
      <w:r>
        <w:lastRenderedPageBreak/>
        <w:t xml:space="preserve">Pořadí </w:t>
      </w:r>
      <w:r w:rsidR="005B5824">
        <w:t>stránky ve výsledcích pro zadaný dotaz</w:t>
      </w:r>
      <w:bookmarkEnd w:id="134"/>
    </w:p>
    <w:p w14:paraId="1CAC1315" w14:textId="6FEA0F39" w:rsidR="00D46C12" w:rsidRPr="00D46C12" w:rsidRDefault="00E251E8" w:rsidP="00D46C12">
      <w:pPr>
        <w:rPr>
          <w:lang w:eastAsia="en-US"/>
        </w:rPr>
      </w:pPr>
      <w:r>
        <w:rPr>
          <w:lang w:eastAsia="en-US"/>
        </w:rPr>
        <w:t>Pro daný vyhledávací dotaz</w:t>
      </w:r>
      <w:r w:rsidR="00F74202">
        <w:rPr>
          <w:lang w:eastAsia="en-US"/>
        </w:rPr>
        <w:t xml:space="preserve"> </w:t>
      </w:r>
      <w:r w:rsidR="00D45D1A">
        <w:rPr>
          <w:lang w:eastAsia="en-US"/>
        </w:rPr>
        <w:t>je vyhodnocen</w:t>
      </w:r>
      <w:r w:rsidR="00EC32C4">
        <w:rPr>
          <w:lang w:eastAsia="en-US"/>
        </w:rPr>
        <w:t>a pozice, na jaké</w:t>
      </w:r>
      <w:r w:rsidR="00F74202">
        <w:rPr>
          <w:lang w:eastAsia="en-US"/>
        </w:rPr>
        <w:t xml:space="preserve"> se hodnocená stránka ve vyhledávači vyskytuje.</w:t>
      </w:r>
      <w:r w:rsidR="00920791">
        <w:rPr>
          <w:lang w:eastAsia="en-US"/>
        </w:rPr>
        <w:t xml:space="preserve"> Tato metrika je velmi užitečná v případech, kdy </w:t>
      </w:r>
      <w:r w:rsidR="00B02C03">
        <w:rPr>
          <w:lang w:eastAsia="en-US"/>
        </w:rPr>
        <w:t xml:space="preserve">je </w:t>
      </w:r>
      <w:r w:rsidR="000252EE">
        <w:rPr>
          <w:lang w:eastAsia="en-US"/>
        </w:rPr>
        <w:t>potřeba</w:t>
      </w:r>
      <w:r w:rsidR="00920791">
        <w:rPr>
          <w:lang w:eastAsia="en-US"/>
        </w:rPr>
        <w:t xml:space="preserve"> porovná</w:t>
      </w:r>
      <w:r w:rsidR="00B02C03">
        <w:rPr>
          <w:lang w:eastAsia="en-US"/>
        </w:rPr>
        <w:t>ní</w:t>
      </w:r>
      <w:r w:rsidR="00920791">
        <w:rPr>
          <w:lang w:eastAsia="en-US"/>
        </w:rPr>
        <w:t xml:space="preserve"> </w:t>
      </w:r>
      <w:r w:rsidR="001119CA">
        <w:rPr>
          <w:lang w:eastAsia="en-US"/>
        </w:rPr>
        <w:t xml:space="preserve">přizpůsobení stránky pro vyhledávače </w:t>
      </w:r>
      <w:r w:rsidR="00897F99">
        <w:rPr>
          <w:lang w:eastAsia="en-US"/>
        </w:rPr>
        <w:t>vzhledem ke</w:t>
      </w:r>
      <w:r w:rsidR="001119CA">
        <w:rPr>
          <w:lang w:eastAsia="en-US"/>
        </w:rPr>
        <w:t xml:space="preserve"> konkurenci</w:t>
      </w:r>
      <w:r w:rsidR="00B02C03">
        <w:rPr>
          <w:lang w:eastAsia="en-US"/>
        </w:rPr>
        <w:t>.</w:t>
      </w:r>
      <w:r w:rsidR="008A59A4">
        <w:rPr>
          <w:lang w:eastAsia="en-US"/>
        </w:rPr>
        <w:t xml:space="preserve"> </w:t>
      </w:r>
      <w:r w:rsidR="007C7BEE">
        <w:rPr>
          <w:lang w:eastAsia="en-US"/>
        </w:rPr>
        <w:t>Jedná se o další z metrik popsanou</w:t>
      </w:r>
      <w:r w:rsidR="008A59A4">
        <w:rPr>
          <w:lang w:eastAsia="en-US"/>
        </w:rPr>
        <w:t xml:space="preserve"> a doporučovanou</w:t>
      </w:r>
      <w:r w:rsidR="007C7BEE">
        <w:rPr>
          <w:lang w:eastAsia="en-US"/>
        </w:rPr>
        <w:t xml:space="preserve"> </w:t>
      </w:r>
      <w:r w:rsidR="0025153F">
        <w:rPr>
          <w:lang w:eastAsia="en-US"/>
        </w:rPr>
        <w:t xml:space="preserve">v kapitole 21 knihy </w:t>
      </w:r>
      <w:r w:rsidR="0025153F">
        <w:rPr>
          <w:lang w:eastAsia="en-US"/>
        </w:rPr>
        <w:fldChar w:fldCharType="begin"/>
      </w:r>
      <w:r w:rsidR="0025153F">
        <w:rPr>
          <w:lang w:eastAsia="en-US"/>
        </w:rPr>
        <w:instrText xml:space="preserve"> ADDIN ZOTERO_ITEM CSL_CITATION {"citationID":"dPx0CHGh","properties":{"formattedCitation":"(Ledford, 2008)","plainCitation":"(Ledford, 2008)","noteIndex":0},"citationItems":[{"id":149,"uris":["http://zotero.org/users/local/drXuekKW/items/PTFXRK3P"],"uri":["http://zotero.org/users/local/drXuekKW/items/PTFXRK3P"],"itemData":{"id":149,"type":"book","ISBN":"978-0-470-26211-5","language":"English","note":"OCLC: 904819632","source":"Open WorldCat","title":"SEO Search Engine Optimization Bible","URL":"https://nbn-resolving.org/urn:nbn:de:101:1-201502085974","author":[{"family":"Ledford","given":"Jerri L"}],"accessed":{"date-parts":[["2021",3,19]]},"issued":{"date-parts":[["2008"]]}}}],"schema":"https://github.com/citation-style-language/schema/raw/master/csl-citation.json"} </w:instrText>
      </w:r>
      <w:r w:rsidR="0025153F">
        <w:rPr>
          <w:lang w:eastAsia="en-US"/>
        </w:rPr>
        <w:fldChar w:fldCharType="separate"/>
      </w:r>
      <w:r w:rsidR="0025153F">
        <w:rPr>
          <w:noProof/>
          <w:lang w:eastAsia="en-US"/>
        </w:rPr>
        <w:t>(Ledford, 2008)</w:t>
      </w:r>
      <w:r w:rsidR="0025153F">
        <w:rPr>
          <w:lang w:eastAsia="en-US"/>
        </w:rPr>
        <w:fldChar w:fldCharType="end"/>
      </w:r>
    </w:p>
    <w:p w14:paraId="1B1F3E6F" w14:textId="48AD1D73" w:rsidR="00B47185" w:rsidRDefault="002A502F" w:rsidP="00B47185">
      <w:pPr>
        <w:pStyle w:val="Nadpis3"/>
      </w:pPr>
      <w:bookmarkStart w:id="135" w:name="_Toc69471829"/>
      <w:r w:rsidRPr="002A502F">
        <w:t xml:space="preserve">Google </w:t>
      </w:r>
      <w:proofErr w:type="spellStart"/>
      <w:r w:rsidRPr="002A502F">
        <w:t>Lighthouse</w:t>
      </w:r>
      <w:proofErr w:type="spellEnd"/>
      <w:r w:rsidRPr="002A502F">
        <w:t xml:space="preserve"> SEO audit</w:t>
      </w:r>
      <w:bookmarkEnd w:id="135"/>
    </w:p>
    <w:p w14:paraId="344F922E" w14:textId="29013FC4" w:rsidR="00D46C12" w:rsidRPr="00D46C12" w:rsidRDefault="00372EFA" w:rsidP="00D46C12">
      <w:pPr>
        <w:rPr>
          <w:lang w:eastAsia="en-US"/>
        </w:rPr>
      </w:pPr>
      <w:r>
        <w:rPr>
          <w:lang w:eastAsia="en-US"/>
        </w:rPr>
        <w:t xml:space="preserve">Google v rámci svého nástroje </w:t>
      </w:r>
      <w:proofErr w:type="spellStart"/>
      <w:r>
        <w:rPr>
          <w:lang w:eastAsia="en-US"/>
        </w:rPr>
        <w:t>Lighthouse</w:t>
      </w:r>
      <w:proofErr w:type="spellEnd"/>
      <w:r>
        <w:rPr>
          <w:lang w:eastAsia="en-US"/>
        </w:rPr>
        <w:t xml:space="preserve"> poskytuje </w:t>
      </w:r>
      <w:r w:rsidR="00F62D67">
        <w:rPr>
          <w:lang w:eastAsia="en-US"/>
        </w:rPr>
        <w:t xml:space="preserve">SEO audit, který </w:t>
      </w:r>
      <w:r w:rsidR="00F62052">
        <w:rPr>
          <w:lang w:eastAsia="en-US"/>
        </w:rPr>
        <w:t xml:space="preserve">vyhodnocuje danou stránku vzhledem k </w:t>
      </w:r>
      <w:r w:rsidR="00F62D67">
        <w:rPr>
          <w:lang w:eastAsia="en-US"/>
        </w:rPr>
        <w:t>základní</w:t>
      </w:r>
      <w:r w:rsidR="00F62052">
        <w:rPr>
          <w:lang w:eastAsia="en-US"/>
        </w:rPr>
        <w:t>m</w:t>
      </w:r>
      <w:r w:rsidR="00F62D67">
        <w:rPr>
          <w:lang w:eastAsia="en-US"/>
        </w:rPr>
        <w:t xml:space="preserve"> SEO </w:t>
      </w:r>
      <w:commentRangeStart w:id="136"/>
      <w:proofErr w:type="spellStart"/>
      <w:r w:rsidR="00F62D67">
        <w:rPr>
          <w:lang w:eastAsia="en-US"/>
        </w:rPr>
        <w:t>best</w:t>
      </w:r>
      <w:proofErr w:type="spellEnd"/>
      <w:r w:rsidR="00F62D67">
        <w:rPr>
          <w:lang w:eastAsia="en-US"/>
        </w:rPr>
        <w:t xml:space="preserve"> </w:t>
      </w:r>
      <w:proofErr w:type="spellStart"/>
      <w:r w:rsidR="00F62D67">
        <w:rPr>
          <w:lang w:eastAsia="en-US"/>
        </w:rPr>
        <w:t>practices</w:t>
      </w:r>
      <w:proofErr w:type="spellEnd"/>
      <w:r w:rsidR="00F62052">
        <w:rPr>
          <w:lang w:eastAsia="en-US"/>
        </w:rPr>
        <w:t xml:space="preserve"> </w:t>
      </w:r>
      <w:commentRangeEnd w:id="136"/>
      <w:r w:rsidR="008D35ED">
        <w:rPr>
          <w:rStyle w:val="Odkaznakoment"/>
          <w:rFonts w:asciiTheme="minorHAnsi" w:eastAsiaTheme="minorHAnsi" w:hAnsiTheme="minorHAnsi" w:cstheme="minorBidi"/>
          <w:lang w:eastAsia="en-US"/>
          <w14:numForm w14:val="lining"/>
        </w:rPr>
        <w:commentReference w:id="136"/>
      </w:r>
      <w:r w:rsidR="00F62052">
        <w:rPr>
          <w:lang w:eastAsia="en-US"/>
        </w:rPr>
        <w:t xml:space="preserve">a vypíše </w:t>
      </w:r>
      <w:r w:rsidR="0082506F">
        <w:rPr>
          <w:lang w:eastAsia="en-US"/>
        </w:rPr>
        <w:t xml:space="preserve">nedostatky dané stránky, které lze zlepšit. </w:t>
      </w:r>
      <w:r w:rsidR="00376FB8">
        <w:rPr>
          <w:lang w:eastAsia="en-US"/>
        </w:rPr>
        <w:t>Tato metrika</w:t>
      </w:r>
      <w:r w:rsidR="00CB5301">
        <w:rPr>
          <w:lang w:eastAsia="en-US"/>
        </w:rPr>
        <w:t xml:space="preserve"> věrohodně shrnuje jednotlivé on-</w:t>
      </w:r>
      <w:proofErr w:type="spellStart"/>
      <w:r w:rsidR="00CB5301">
        <w:rPr>
          <w:lang w:eastAsia="en-US"/>
        </w:rPr>
        <w:t>page</w:t>
      </w:r>
      <w:proofErr w:type="spellEnd"/>
      <w:r w:rsidR="00CB5301">
        <w:rPr>
          <w:lang w:eastAsia="en-US"/>
        </w:rPr>
        <w:t xml:space="preserve"> optimalizace, které můžeme na stránce jako vývojáři udělat. </w:t>
      </w:r>
      <w:r w:rsidR="00BE0C08">
        <w:rPr>
          <w:lang w:eastAsia="en-US"/>
        </w:rPr>
        <w:t>B</w:t>
      </w:r>
      <w:r w:rsidR="00376FB8">
        <w:rPr>
          <w:lang w:eastAsia="en-US"/>
        </w:rPr>
        <w:t>yla</w:t>
      </w:r>
      <w:r w:rsidR="00BE0C08">
        <w:rPr>
          <w:lang w:eastAsia="en-US"/>
        </w:rPr>
        <w:t xml:space="preserve"> to také</w:t>
      </w:r>
      <w:r w:rsidR="00376FB8">
        <w:rPr>
          <w:lang w:eastAsia="en-US"/>
        </w:rPr>
        <w:t xml:space="preserve"> jedna z metrik, kterou</w:t>
      </w:r>
      <w:r w:rsidR="005728C9">
        <w:rPr>
          <w:lang w:eastAsia="en-US"/>
        </w:rPr>
        <w:t xml:space="preserve"> použili</w:t>
      </w:r>
      <w:r w:rsidR="00376FB8">
        <w:rPr>
          <w:lang w:eastAsia="en-US"/>
        </w:rPr>
        <w:t xml:space="preserve"> </w:t>
      </w:r>
      <w:r w:rsidR="000832BD">
        <w:rPr>
          <w:lang w:eastAsia="en-US"/>
        </w:rPr>
        <w:t xml:space="preserve">autoři </w:t>
      </w:r>
      <w:r w:rsidR="00A37E5B">
        <w:rPr>
          <w:lang w:eastAsia="en-US"/>
        </w:rPr>
        <w:t xml:space="preserve">ve článku </w:t>
      </w:r>
      <w:r w:rsidR="00A37E5B">
        <w:rPr>
          <w:lang w:eastAsia="en-US"/>
        </w:rPr>
        <w:fldChar w:fldCharType="begin"/>
      </w:r>
      <w:r w:rsidR="00A37E5B">
        <w:rPr>
          <w:lang w:eastAsia="en-US"/>
        </w:rPr>
        <w:instrText xml:space="preserve"> ADDIN ZOTERO_ITEM CSL_CITATION {"citationID":"6LQqwAfo","properties":{"formattedCitation":"(Giannakoulopoulos et al., 2019)","plainCitation":"(Giannakoulopoulos et al., 2019)","noteIndex":0},"citationItems":[{"id":93,"uris":["http://zotero.org/users/local/drXuekKW/items/L2UYABTB"],"uri":["http://zotero.org/users/local/drXuekKW/items/L2UYABTB"],"itemData":{"id":93,"type":"article-journal","abstract":"The academic excellence of universities around the globe has always been a matter of extended study and so has the quality of an institution’s presence in the World Wide Web. The purpose of this research is to study the extent to which a university’s academic excellence is related to the quality of its web presence. In order to achieve this, a method was devised that quantified the website quality and search engine optimization (SEO) performance of the university websites of the top 100 universities in the Academic Ranking of World Universities (ARWU) Shanghai list. A variety of tools was employed to measure and test each website and produced a Web quality ranking, an SEO performance ranking, as well as a combined overall web ranking for each one. Comparing these rankings with the ARWU shows that academic excellence is moderately correlated with website quality, but SEO performance is not. Moreover, the overall web ranking also shows a moderate correlation with ARWU which seems to be positively influenced by website quality and negatively by SEO performance. Conclusively, the results of the research indicate that universities place particular emphasis on issues concerning website quality, while the utilization of SEO does not appear to be of equal importance, indicating possible room for improvement in this area.","container-title":"Future Internet","DOI":"10.3390/fi11110242","ISSN":"1999-5903","issue":"11","journalAbbreviation":"Future Internet","language":"en","page":"242","source":"DOI.org (Crossref)","title":"Academic Excellence, Website Quality, SEO Performance: Is there a Correlation?","title-short":"Academic Excellence, Website Quality, SEO Performance","volume":"11","author":[{"family":"Giannakoulopoulos","given":"Andreas"},{"family":"Konstantinou","given":"Nikos"},{"family":"Koutsompolis","given":"Dimitris"},{"family":"Pergantis","given":"Minas"},{"family":"Varlamis","given":"Iraklis"}],"issued":{"date-parts":[["2019",11,18]]}}}],"schema":"https://github.com/citation-style-language/schema/raw/master/csl-citation.json"} </w:instrText>
      </w:r>
      <w:r w:rsidR="00A37E5B">
        <w:rPr>
          <w:lang w:eastAsia="en-US"/>
        </w:rPr>
        <w:fldChar w:fldCharType="separate"/>
      </w:r>
      <w:r w:rsidR="00A37E5B">
        <w:rPr>
          <w:noProof/>
          <w:lang w:eastAsia="en-US"/>
        </w:rPr>
        <w:t>(Giannakoulopoulos et al., 2019)</w:t>
      </w:r>
      <w:r w:rsidR="00A37E5B">
        <w:rPr>
          <w:lang w:eastAsia="en-US"/>
        </w:rPr>
        <w:fldChar w:fldCharType="end"/>
      </w:r>
      <w:r w:rsidR="00A37E5B">
        <w:rPr>
          <w:lang w:eastAsia="en-US"/>
        </w:rPr>
        <w:t xml:space="preserve"> </w:t>
      </w:r>
      <w:r w:rsidR="00376FB8">
        <w:rPr>
          <w:lang w:eastAsia="en-US"/>
        </w:rPr>
        <w:t>při vyhodnocování</w:t>
      </w:r>
      <w:r w:rsidR="00915690">
        <w:rPr>
          <w:lang w:eastAsia="en-US"/>
        </w:rPr>
        <w:t xml:space="preserve"> a porovnání</w:t>
      </w:r>
      <w:r w:rsidR="00376FB8">
        <w:rPr>
          <w:lang w:eastAsia="en-US"/>
        </w:rPr>
        <w:t xml:space="preserve"> kvality SEO stránek nejprestižnějších univerzit</w:t>
      </w:r>
      <w:r w:rsidR="000832BD">
        <w:rPr>
          <w:lang w:eastAsia="en-US"/>
        </w:rPr>
        <w:t>.</w:t>
      </w:r>
    </w:p>
    <w:p w14:paraId="516608CA" w14:textId="3C081883" w:rsidR="00D61CFA" w:rsidRDefault="00D61CFA" w:rsidP="001C7EA8">
      <w:pPr>
        <w:pStyle w:val="Nadpis2"/>
      </w:pPr>
      <w:bookmarkStart w:id="137" w:name="_Toc69471830"/>
      <w:r>
        <w:t>Specifika jednotlivých vyhledáv</w:t>
      </w:r>
      <w:r w:rsidR="00C32FA2">
        <w:t>a</w:t>
      </w:r>
      <w:r>
        <w:t>čů</w:t>
      </w:r>
      <w:bookmarkEnd w:id="137"/>
    </w:p>
    <w:p w14:paraId="65B0D705" w14:textId="1FB238B3" w:rsidR="00A72CD6" w:rsidRPr="00C32FA2" w:rsidRDefault="00F83AFF" w:rsidP="00C32FA2">
      <w:pPr>
        <w:rPr>
          <w:lang w:eastAsia="en-US"/>
        </w:rPr>
      </w:pPr>
      <w:r>
        <w:rPr>
          <w:lang w:eastAsia="en-US"/>
        </w:rPr>
        <w:t>V</w:t>
      </w:r>
      <w:r w:rsidR="00846865">
        <w:rPr>
          <w:lang w:eastAsia="en-US"/>
        </w:rPr>
        <w:t xml:space="preserve"> této podkapitole je snaha shrnout, co </w:t>
      </w:r>
      <w:r w:rsidR="005A5043">
        <w:rPr>
          <w:lang w:eastAsia="en-US"/>
        </w:rPr>
        <w:t>o sobě tvrdí jednotlivé vyhledávače a roboti, kte</w:t>
      </w:r>
      <w:r w:rsidR="00A87E2E">
        <w:rPr>
          <w:lang w:eastAsia="en-US"/>
        </w:rPr>
        <w:t>ří</w:t>
      </w:r>
      <w:r w:rsidR="005A5043">
        <w:rPr>
          <w:lang w:eastAsia="en-US"/>
        </w:rPr>
        <w:t xml:space="preserve"> </w:t>
      </w:r>
      <w:r w:rsidR="00423E1D">
        <w:rPr>
          <w:lang w:eastAsia="en-US"/>
        </w:rPr>
        <w:t>budou</w:t>
      </w:r>
      <w:r w:rsidR="005A5043">
        <w:rPr>
          <w:lang w:eastAsia="en-US"/>
        </w:rPr>
        <w:t xml:space="preserve"> použ</w:t>
      </w:r>
      <w:r w:rsidR="00423E1D">
        <w:rPr>
          <w:lang w:eastAsia="en-US"/>
        </w:rPr>
        <w:t>it</w:t>
      </w:r>
      <w:r w:rsidR="00A87E2E">
        <w:rPr>
          <w:lang w:eastAsia="en-US"/>
        </w:rPr>
        <w:t>i</w:t>
      </w:r>
      <w:r w:rsidR="005A5043">
        <w:rPr>
          <w:lang w:eastAsia="en-US"/>
        </w:rPr>
        <w:t xml:space="preserve"> pro vyhodnocování jednotliv</w:t>
      </w:r>
      <w:r w:rsidR="00703FA1">
        <w:rPr>
          <w:lang w:eastAsia="en-US"/>
        </w:rPr>
        <w:t>ých</w:t>
      </w:r>
      <w:r w:rsidR="005A5043">
        <w:rPr>
          <w:lang w:eastAsia="en-US"/>
        </w:rPr>
        <w:t xml:space="preserve"> dru</w:t>
      </w:r>
      <w:r w:rsidR="004C3298">
        <w:rPr>
          <w:lang w:eastAsia="en-US"/>
        </w:rPr>
        <w:t>hů</w:t>
      </w:r>
      <w:r w:rsidR="005A5043">
        <w:rPr>
          <w:lang w:eastAsia="en-US"/>
        </w:rPr>
        <w:t xml:space="preserve"> </w:t>
      </w:r>
      <w:proofErr w:type="spellStart"/>
      <w:r w:rsidR="005A5043">
        <w:rPr>
          <w:lang w:eastAsia="en-US"/>
        </w:rPr>
        <w:t>renderingu</w:t>
      </w:r>
      <w:proofErr w:type="spellEnd"/>
      <w:r w:rsidR="00703FA1">
        <w:rPr>
          <w:lang w:eastAsia="en-US"/>
        </w:rPr>
        <w:t>.</w:t>
      </w:r>
      <w:r w:rsidR="00423E1D">
        <w:rPr>
          <w:lang w:eastAsia="en-US"/>
        </w:rPr>
        <w:t xml:space="preserve"> </w:t>
      </w:r>
      <w:r w:rsidR="00FB67FD">
        <w:rPr>
          <w:lang w:eastAsia="en-US"/>
        </w:rPr>
        <w:t>Z vyhledávačů by</w:t>
      </w:r>
      <w:r w:rsidR="00783B5F">
        <w:rPr>
          <w:lang w:eastAsia="en-US"/>
        </w:rPr>
        <w:t>ly</w:t>
      </w:r>
      <w:r w:rsidR="00FB67FD">
        <w:rPr>
          <w:lang w:eastAsia="en-US"/>
        </w:rPr>
        <w:t xml:space="preserve"> vybrán</w:t>
      </w:r>
      <w:r w:rsidR="00783B5F">
        <w:rPr>
          <w:lang w:eastAsia="en-US"/>
        </w:rPr>
        <w:t xml:space="preserve">y </w:t>
      </w:r>
      <w:r w:rsidR="00FB67FD">
        <w:rPr>
          <w:lang w:eastAsia="en-US"/>
        </w:rPr>
        <w:t xml:space="preserve">Google, Seznam a Bing, z důvodu jejich zastoupení </w:t>
      </w:r>
      <w:r w:rsidR="004D23FE">
        <w:rPr>
          <w:lang w:eastAsia="en-US"/>
        </w:rPr>
        <w:t xml:space="preserve">na </w:t>
      </w:r>
      <w:r w:rsidR="00783B5F">
        <w:rPr>
          <w:lang w:eastAsia="en-US"/>
        </w:rPr>
        <w:t>trhu vyhledáv</w:t>
      </w:r>
      <w:r w:rsidR="004D23FE">
        <w:rPr>
          <w:lang w:eastAsia="en-US"/>
        </w:rPr>
        <w:t>ačů</w:t>
      </w:r>
      <w:r w:rsidR="00783B5F">
        <w:rPr>
          <w:lang w:eastAsia="en-US"/>
        </w:rPr>
        <w:t xml:space="preserve"> v ČR </w:t>
      </w:r>
      <w:r w:rsidR="004D23FE">
        <w:rPr>
          <w:lang w:eastAsia="en-US"/>
        </w:rPr>
        <w:fldChar w:fldCharType="begin"/>
      </w:r>
      <w:r w:rsidR="004D23FE">
        <w:rPr>
          <w:lang w:eastAsia="en-US"/>
        </w:rPr>
        <w:instrText xml:space="preserve"> ADDIN ZOTERO_ITEM CSL_CITATION {"citationID":"2Slb2MCF","properties":{"formattedCitation":"(StatCounter, 2021)","plainCitation":"(StatCounter, 2021)","noteIndex":0},"citationItems":[{"id":170,"uris":["http://zotero.org/users/local/drXuekKW/items/3FDNKJ47"],"uri":["http://zotero.org/users/local/drXuekKW/items/3FDNKJ47"],"itemData":{"id":170,"type":"webpage","abstract":"This graph shows the market share of search engines in Czech Republic based on over 10 billion monthly page views.","container-title":"StatCounter Global Stats","language":"en","title":"Search Engine Market Share Czech Republic","URL":"https://gs.statcounter.com/search-engine-market-share/all/czech-republic","author":[{"family":"StatCounter","given":""}],"accessed":{"date-parts":[["2021",3,20]]},"issued":{"date-parts":[["2021"]]}}}],"schema":"https://github.com/citation-style-language/schema/raw/master/csl-citation.json"} </w:instrText>
      </w:r>
      <w:r w:rsidR="004D23FE">
        <w:rPr>
          <w:lang w:eastAsia="en-US"/>
        </w:rPr>
        <w:fldChar w:fldCharType="separate"/>
      </w:r>
      <w:r w:rsidR="004D23FE">
        <w:rPr>
          <w:noProof/>
          <w:lang w:eastAsia="en-US"/>
        </w:rPr>
        <w:t>(StatCounter, 2021)</w:t>
      </w:r>
      <w:r w:rsidR="004D23FE">
        <w:rPr>
          <w:lang w:eastAsia="en-US"/>
        </w:rPr>
        <w:fldChar w:fldCharType="end"/>
      </w:r>
      <w:r w:rsidR="00FB67FD">
        <w:rPr>
          <w:lang w:eastAsia="en-US"/>
        </w:rPr>
        <w:t>.</w:t>
      </w:r>
      <w:r w:rsidR="004D23FE">
        <w:rPr>
          <w:lang w:eastAsia="en-US"/>
        </w:rPr>
        <w:t xml:space="preserve"> </w:t>
      </w:r>
      <w:r w:rsidR="00186324">
        <w:rPr>
          <w:lang w:eastAsia="en-US"/>
        </w:rPr>
        <w:t>Důraz je kl</w:t>
      </w:r>
      <w:r w:rsidR="00335F5B">
        <w:rPr>
          <w:lang w:eastAsia="en-US"/>
        </w:rPr>
        <w:t>a</w:t>
      </w:r>
      <w:r w:rsidR="00186324">
        <w:rPr>
          <w:lang w:eastAsia="en-US"/>
        </w:rPr>
        <w:t>den především na to zda</w:t>
      </w:r>
      <w:r w:rsidR="000F5D89">
        <w:rPr>
          <w:lang w:eastAsia="en-US"/>
        </w:rPr>
        <w:t>,</w:t>
      </w:r>
      <w:r w:rsidR="00186324">
        <w:rPr>
          <w:lang w:eastAsia="en-US"/>
        </w:rPr>
        <w:t xml:space="preserve"> a </w:t>
      </w:r>
      <w:r w:rsidR="00521085">
        <w:rPr>
          <w:lang w:eastAsia="en-US"/>
        </w:rPr>
        <w:t>do jaké hloubky</w:t>
      </w:r>
      <w:r w:rsidR="00186324">
        <w:rPr>
          <w:lang w:eastAsia="en-US"/>
        </w:rPr>
        <w:t xml:space="preserve"> jsou schopny zpracovávat </w:t>
      </w:r>
      <w:r w:rsidR="00521085">
        <w:rPr>
          <w:lang w:eastAsia="en-US"/>
        </w:rPr>
        <w:t xml:space="preserve">CSR </w:t>
      </w:r>
      <w:r w:rsidR="00335F5B">
        <w:rPr>
          <w:lang w:eastAsia="en-US"/>
        </w:rPr>
        <w:t>aplikac</w:t>
      </w:r>
      <w:r w:rsidR="00521085">
        <w:rPr>
          <w:lang w:eastAsia="en-US"/>
        </w:rPr>
        <w:t>e, popř. jak ze stránky získávají potřebná data.</w:t>
      </w:r>
    </w:p>
    <w:p w14:paraId="739D2287" w14:textId="6E2B4058" w:rsidR="006F201B" w:rsidRDefault="001D0EA9" w:rsidP="006F201B">
      <w:pPr>
        <w:pStyle w:val="Nadpis3"/>
      </w:pPr>
      <w:bookmarkStart w:id="138" w:name="_Toc69471831"/>
      <w:r w:rsidRPr="001C7EA8">
        <w:t>Google</w:t>
      </w:r>
      <w:bookmarkEnd w:id="138"/>
    </w:p>
    <w:p w14:paraId="0288DD18" w14:textId="623C4A6B" w:rsidR="000F3478" w:rsidRDefault="00463D6D" w:rsidP="001B1F17">
      <w:pPr>
        <w:rPr>
          <w:lang w:eastAsia="en-US"/>
        </w:rPr>
      </w:pPr>
      <w:r>
        <w:rPr>
          <w:lang w:eastAsia="en-US"/>
        </w:rPr>
        <w:t>V případě Google je vycházeno především z</w:t>
      </w:r>
      <w:r w:rsidR="006D1CAE">
        <w:rPr>
          <w:lang w:eastAsia="en-US"/>
        </w:rPr>
        <w:t xml:space="preserve"> </w:t>
      </w:r>
      <w:r>
        <w:rPr>
          <w:lang w:eastAsia="en-US"/>
        </w:rPr>
        <w:t xml:space="preserve">dokumentace k SEO a </w:t>
      </w:r>
      <w:proofErr w:type="spellStart"/>
      <w:r>
        <w:rPr>
          <w:lang w:eastAsia="en-US"/>
        </w:rPr>
        <w:t>javascriptu</w:t>
      </w:r>
      <w:proofErr w:type="spellEnd"/>
      <w:r w:rsidR="00BF6E7C">
        <w:rPr>
          <w:lang w:eastAsia="en-US"/>
        </w:rPr>
        <w:t xml:space="preserve"> od Google</w:t>
      </w:r>
      <w:r>
        <w:rPr>
          <w:lang w:eastAsia="en-US"/>
        </w:rPr>
        <w:t xml:space="preserve"> </w:t>
      </w:r>
      <w:r w:rsidR="00FD13D6">
        <w:rPr>
          <w:lang w:eastAsia="en-US"/>
        </w:rPr>
        <w:fldChar w:fldCharType="begin"/>
      </w:r>
      <w:r w:rsidR="00A43384">
        <w:rPr>
          <w:lang w:eastAsia="en-US"/>
        </w:rPr>
        <w:instrText xml:space="preserve"> ADDIN ZOTERO_ITEM CSL_CITATION {"citationID":"BQnTfrek","properties":{"formattedCitation":"(Google LLC, 2021f)","plainCitation":"(Google LLC, 2021f)","noteIndex":0},"citationItems":[{"id":154,"uris":["http://zotero.org/users/local/drXuekKW/items/MT344H32"],"uri":["http://zotero.org/users/local/drXuekKW/items/MT344H32"],"itemData":{"id":154,"type":"webpage","container-title":"Google Developers","language":"en","title":"Understand the JavaScript SEO basics | Search Central","URL":"https://developers.google.com/search/docs/guides/javascript-seo-basics","author":[{"family":"Google LLC","given":""}],"accessed":{"date-parts":[["2021",3,19]]},"issued":{"date-parts":[["2021",1,27]]}}}],"schema":"https://github.com/citation-style-language/schema/raw/master/csl-citation.json"} </w:instrText>
      </w:r>
      <w:r w:rsidR="00FD13D6">
        <w:rPr>
          <w:lang w:eastAsia="en-US"/>
        </w:rPr>
        <w:fldChar w:fldCharType="separate"/>
      </w:r>
      <w:r w:rsidR="00A43384">
        <w:rPr>
          <w:noProof/>
          <w:lang w:eastAsia="en-US"/>
        </w:rPr>
        <w:t>(Google LLC, 2021f)</w:t>
      </w:r>
      <w:r w:rsidR="00FD13D6">
        <w:rPr>
          <w:lang w:eastAsia="en-US"/>
        </w:rPr>
        <w:fldChar w:fldCharType="end"/>
      </w:r>
      <w:r w:rsidR="00341BDE">
        <w:rPr>
          <w:lang w:eastAsia="en-US"/>
        </w:rPr>
        <w:t>.</w:t>
      </w:r>
      <w:r w:rsidR="00B7643B">
        <w:rPr>
          <w:lang w:eastAsia="en-US"/>
        </w:rPr>
        <w:t xml:space="preserve"> </w:t>
      </w:r>
      <w:r w:rsidR="00B87A11">
        <w:rPr>
          <w:lang w:eastAsia="en-US"/>
        </w:rPr>
        <w:t xml:space="preserve">Google indexuje všechny stránky pomocí aktuálního </w:t>
      </w:r>
      <w:proofErr w:type="spellStart"/>
      <w:r w:rsidR="00B87A11">
        <w:rPr>
          <w:lang w:eastAsia="en-US"/>
        </w:rPr>
        <w:t>Chromi</w:t>
      </w:r>
      <w:r w:rsidR="002F0EA0">
        <w:rPr>
          <w:lang w:eastAsia="en-US"/>
        </w:rPr>
        <w:t>um-based</w:t>
      </w:r>
      <w:proofErr w:type="spellEnd"/>
      <w:r w:rsidR="002F0EA0">
        <w:rPr>
          <w:lang w:eastAsia="en-US"/>
        </w:rPr>
        <w:t xml:space="preserve"> prohlížeče</w:t>
      </w:r>
      <w:r w:rsidR="003A7BA0">
        <w:rPr>
          <w:lang w:eastAsia="en-US"/>
        </w:rPr>
        <w:t xml:space="preserve">. </w:t>
      </w:r>
      <w:proofErr w:type="spellStart"/>
      <w:r w:rsidR="00D449E2">
        <w:rPr>
          <w:lang w:eastAsia="en-US"/>
        </w:rPr>
        <w:t>Crawler</w:t>
      </w:r>
      <w:proofErr w:type="spellEnd"/>
      <w:r w:rsidR="00D449E2">
        <w:rPr>
          <w:lang w:eastAsia="en-US"/>
        </w:rPr>
        <w:t xml:space="preserve"> by měl umět přečíst</w:t>
      </w:r>
      <w:r w:rsidR="00D52CF7">
        <w:rPr>
          <w:lang w:eastAsia="en-US"/>
        </w:rPr>
        <w:t xml:space="preserve"> kompletní</w:t>
      </w:r>
      <w:r w:rsidR="00D449E2">
        <w:rPr>
          <w:lang w:eastAsia="en-US"/>
        </w:rPr>
        <w:t xml:space="preserve"> </w:t>
      </w:r>
      <w:proofErr w:type="spellStart"/>
      <w:r w:rsidR="00D449E2">
        <w:rPr>
          <w:lang w:eastAsia="en-US"/>
        </w:rPr>
        <w:t>javascriptem</w:t>
      </w:r>
      <w:proofErr w:type="spellEnd"/>
      <w:r w:rsidR="00D449E2">
        <w:rPr>
          <w:lang w:eastAsia="en-US"/>
        </w:rPr>
        <w:t xml:space="preserve"> vygenerovaný </w:t>
      </w:r>
      <w:r w:rsidR="00D52CF7">
        <w:rPr>
          <w:lang w:eastAsia="en-US"/>
        </w:rPr>
        <w:t xml:space="preserve">DOM včetně </w:t>
      </w:r>
      <w:r w:rsidR="00D449E2">
        <w:rPr>
          <w:lang w:eastAsia="en-US"/>
        </w:rPr>
        <w:t>titulk</w:t>
      </w:r>
      <w:r w:rsidR="00D52CF7">
        <w:rPr>
          <w:lang w:eastAsia="en-US"/>
        </w:rPr>
        <w:t>u</w:t>
      </w:r>
      <w:r w:rsidR="00D449E2">
        <w:rPr>
          <w:lang w:eastAsia="en-US"/>
        </w:rPr>
        <w:t xml:space="preserve"> stránky, </w:t>
      </w:r>
      <w:r w:rsidR="00D52CF7">
        <w:rPr>
          <w:lang w:eastAsia="en-US"/>
        </w:rPr>
        <w:t xml:space="preserve">či </w:t>
      </w:r>
      <w:r w:rsidR="00D449E2">
        <w:rPr>
          <w:lang w:eastAsia="en-US"/>
        </w:rPr>
        <w:t>meta hlavič</w:t>
      </w:r>
      <w:r w:rsidR="00D52CF7">
        <w:rPr>
          <w:lang w:eastAsia="en-US"/>
        </w:rPr>
        <w:t>e</w:t>
      </w:r>
      <w:r w:rsidR="00D449E2">
        <w:rPr>
          <w:lang w:eastAsia="en-US"/>
        </w:rPr>
        <w:t>k</w:t>
      </w:r>
      <w:r w:rsidR="00D52CF7">
        <w:rPr>
          <w:lang w:eastAsia="en-US"/>
        </w:rPr>
        <w:t xml:space="preserve">. </w:t>
      </w:r>
      <w:r w:rsidR="00811A17">
        <w:rPr>
          <w:lang w:eastAsia="en-US"/>
        </w:rPr>
        <w:t xml:space="preserve">Ve své dokumentaci Google explicitně varuje před tzv. soft 404 stránkami – </w:t>
      </w:r>
      <w:commentRangeStart w:id="139"/>
      <w:r w:rsidR="00811A17">
        <w:rPr>
          <w:lang w:eastAsia="en-US"/>
        </w:rPr>
        <w:t xml:space="preserve">not </w:t>
      </w:r>
      <w:proofErr w:type="spellStart"/>
      <w:r w:rsidR="00811A17">
        <w:rPr>
          <w:lang w:eastAsia="en-US"/>
        </w:rPr>
        <w:t>found</w:t>
      </w:r>
      <w:proofErr w:type="spellEnd"/>
      <w:r w:rsidR="00811A17">
        <w:rPr>
          <w:lang w:eastAsia="en-US"/>
        </w:rPr>
        <w:t xml:space="preserve"> stránka </w:t>
      </w:r>
      <w:commentRangeEnd w:id="139"/>
      <w:r w:rsidR="00D563CF">
        <w:rPr>
          <w:rStyle w:val="Odkaznakoment"/>
          <w:rFonts w:asciiTheme="minorHAnsi" w:eastAsiaTheme="minorHAnsi" w:hAnsiTheme="minorHAnsi" w:cstheme="minorBidi"/>
          <w:lang w:eastAsia="en-US"/>
          <w14:numForm w14:val="lining"/>
        </w:rPr>
        <w:commentReference w:id="139"/>
      </w:r>
      <w:r w:rsidR="00811A17">
        <w:rPr>
          <w:lang w:eastAsia="en-US"/>
        </w:rPr>
        <w:t xml:space="preserve">by měla vracet </w:t>
      </w:r>
      <w:r w:rsidR="001659D7">
        <w:rPr>
          <w:lang w:eastAsia="en-US"/>
        </w:rPr>
        <w:t xml:space="preserve">správný </w:t>
      </w:r>
      <w:commentRangeStart w:id="140"/>
      <w:r w:rsidR="00201DAB" w:rsidRPr="00201DAB">
        <w:rPr>
          <w:i/>
          <w:iCs/>
          <w:lang w:eastAsia="en-US"/>
        </w:rPr>
        <w:t>HTTP</w:t>
      </w:r>
      <w:r w:rsidR="00811A17" w:rsidRPr="00201DAB">
        <w:rPr>
          <w:i/>
          <w:iCs/>
          <w:lang w:eastAsia="en-US"/>
        </w:rPr>
        <w:t xml:space="preserve"> </w:t>
      </w:r>
      <w:r w:rsidR="00201DAB" w:rsidRPr="00201DAB">
        <w:rPr>
          <w:i/>
          <w:iCs/>
          <w:lang w:eastAsia="en-US"/>
        </w:rPr>
        <w:t xml:space="preserve">status </w:t>
      </w:r>
      <w:proofErr w:type="spellStart"/>
      <w:r w:rsidR="00201DAB" w:rsidRPr="00201DAB">
        <w:rPr>
          <w:i/>
          <w:iCs/>
          <w:lang w:eastAsia="en-US"/>
        </w:rPr>
        <w:t>code</w:t>
      </w:r>
      <w:proofErr w:type="spellEnd"/>
      <w:r w:rsidR="00811A17">
        <w:rPr>
          <w:lang w:eastAsia="en-US"/>
        </w:rPr>
        <w:t xml:space="preserve"> </w:t>
      </w:r>
      <w:commentRangeEnd w:id="140"/>
      <w:r w:rsidR="005C1217">
        <w:rPr>
          <w:rStyle w:val="Odkaznakoment"/>
          <w:rFonts w:asciiTheme="minorHAnsi" w:eastAsiaTheme="minorHAnsi" w:hAnsiTheme="minorHAnsi" w:cstheme="minorBidi"/>
          <w:lang w:eastAsia="en-US"/>
          <w14:numForm w14:val="lining"/>
        </w:rPr>
        <w:commentReference w:id="140"/>
      </w:r>
      <w:r w:rsidR="00811A17">
        <w:rPr>
          <w:lang w:eastAsia="en-US"/>
        </w:rPr>
        <w:t xml:space="preserve">404, </w:t>
      </w:r>
      <w:r w:rsidR="001659D7">
        <w:rPr>
          <w:lang w:eastAsia="en-US"/>
        </w:rPr>
        <w:t>popř.</w:t>
      </w:r>
      <w:r w:rsidR="00201DAB">
        <w:rPr>
          <w:lang w:eastAsia="en-US"/>
        </w:rPr>
        <w:t xml:space="preserve"> nastavit do hlaviček </w:t>
      </w:r>
      <w:r w:rsidR="00945411">
        <w:rPr>
          <w:i/>
          <w:iCs/>
          <w:lang w:eastAsia="en-US"/>
        </w:rPr>
        <w:t xml:space="preserve">meta </w:t>
      </w:r>
      <w:proofErr w:type="spellStart"/>
      <w:r w:rsidR="00945411">
        <w:rPr>
          <w:i/>
          <w:iCs/>
          <w:lang w:eastAsia="en-US"/>
        </w:rPr>
        <w:t>noindex</w:t>
      </w:r>
      <w:proofErr w:type="spellEnd"/>
      <w:r w:rsidR="00945411">
        <w:rPr>
          <w:lang w:eastAsia="en-US"/>
        </w:rPr>
        <w:t xml:space="preserve">. </w:t>
      </w:r>
      <w:r w:rsidR="00C673AB">
        <w:rPr>
          <w:lang w:eastAsia="en-US"/>
        </w:rPr>
        <w:t xml:space="preserve">Je také potřeba dbát na korektně vyřešené </w:t>
      </w:r>
      <w:proofErr w:type="spellStart"/>
      <w:r w:rsidR="00C673AB">
        <w:rPr>
          <w:lang w:eastAsia="en-US"/>
        </w:rPr>
        <w:t>lazy-loadování</w:t>
      </w:r>
      <w:proofErr w:type="spellEnd"/>
      <w:r w:rsidR="00C673AB">
        <w:rPr>
          <w:lang w:eastAsia="en-US"/>
        </w:rPr>
        <w:t xml:space="preserve"> ať už obrázků, tak </w:t>
      </w:r>
      <w:r w:rsidR="00AE50BE">
        <w:rPr>
          <w:lang w:eastAsia="en-US"/>
        </w:rPr>
        <w:t xml:space="preserve">stránek pomocí </w:t>
      </w:r>
      <w:r w:rsidR="00C673AB">
        <w:rPr>
          <w:lang w:eastAsia="en-US"/>
        </w:rPr>
        <w:t xml:space="preserve">tzv. </w:t>
      </w:r>
      <w:proofErr w:type="spellStart"/>
      <w:r w:rsidR="00C673AB">
        <w:rPr>
          <w:i/>
          <w:iCs/>
          <w:lang w:eastAsia="en-US"/>
        </w:rPr>
        <w:t>infinite</w:t>
      </w:r>
      <w:proofErr w:type="spellEnd"/>
      <w:r w:rsidR="00C673AB">
        <w:rPr>
          <w:i/>
          <w:iCs/>
          <w:lang w:eastAsia="en-US"/>
        </w:rPr>
        <w:t xml:space="preserve"> </w:t>
      </w:r>
      <w:proofErr w:type="spellStart"/>
      <w:r w:rsidR="00C673AB">
        <w:rPr>
          <w:i/>
          <w:iCs/>
          <w:lang w:eastAsia="en-US"/>
        </w:rPr>
        <w:t>scroll</w:t>
      </w:r>
      <w:proofErr w:type="spellEnd"/>
      <w:r w:rsidR="00C673AB">
        <w:rPr>
          <w:lang w:eastAsia="en-US"/>
        </w:rPr>
        <w:t>.</w:t>
      </w:r>
      <w:r w:rsidR="00AE50BE">
        <w:rPr>
          <w:lang w:eastAsia="en-US"/>
        </w:rPr>
        <w:t xml:space="preserve"> Obojí by ale v případě správné implementace měl být Google schopen </w:t>
      </w:r>
      <w:r w:rsidR="00464665">
        <w:rPr>
          <w:lang w:eastAsia="en-US"/>
        </w:rPr>
        <w:t>indexovat</w:t>
      </w:r>
      <w:r w:rsidR="00AE50BE">
        <w:rPr>
          <w:lang w:eastAsia="en-US"/>
        </w:rPr>
        <w:t xml:space="preserve">. </w:t>
      </w:r>
      <w:r w:rsidR="009D2CAB">
        <w:rPr>
          <w:lang w:eastAsia="en-US"/>
        </w:rPr>
        <w:t>Další z</w:t>
      </w:r>
      <w:r w:rsidR="00B86658">
        <w:rPr>
          <w:lang w:eastAsia="en-US"/>
        </w:rPr>
        <w:t xml:space="preserve"> věc</w:t>
      </w:r>
      <w:r w:rsidR="009D2CAB">
        <w:rPr>
          <w:lang w:eastAsia="en-US"/>
        </w:rPr>
        <w:t>í</w:t>
      </w:r>
      <w:r w:rsidR="00B86658">
        <w:rPr>
          <w:lang w:eastAsia="en-US"/>
        </w:rPr>
        <w:t xml:space="preserve">, </w:t>
      </w:r>
      <w:r w:rsidR="00DC3208">
        <w:rPr>
          <w:lang w:eastAsia="en-US"/>
        </w:rPr>
        <w:t xml:space="preserve">na </w:t>
      </w:r>
      <w:r w:rsidR="00B86658">
        <w:rPr>
          <w:lang w:eastAsia="en-US"/>
        </w:rPr>
        <w:t>kter</w:t>
      </w:r>
      <w:r w:rsidR="009D2CAB">
        <w:rPr>
          <w:lang w:eastAsia="en-US"/>
        </w:rPr>
        <w:t>é</w:t>
      </w:r>
      <w:r w:rsidR="00B86658">
        <w:rPr>
          <w:lang w:eastAsia="en-US"/>
        </w:rPr>
        <w:t xml:space="preserve"> je potřeba při navrhování CSR aplikaci myslet</w:t>
      </w:r>
      <w:r w:rsidR="009D2CAB">
        <w:rPr>
          <w:lang w:eastAsia="en-US"/>
        </w:rPr>
        <w:t>,</w:t>
      </w:r>
      <w:r w:rsidR="00B86658">
        <w:rPr>
          <w:lang w:eastAsia="en-US"/>
        </w:rPr>
        <w:t xml:space="preserve"> je </w:t>
      </w:r>
      <w:r w:rsidR="00C21B1F">
        <w:rPr>
          <w:lang w:eastAsia="en-US"/>
        </w:rPr>
        <w:t>správné</w:t>
      </w:r>
      <w:r w:rsidR="00B86658">
        <w:rPr>
          <w:lang w:eastAsia="en-US"/>
        </w:rPr>
        <w:t xml:space="preserve"> používání </w:t>
      </w:r>
      <w:commentRangeStart w:id="141"/>
      <w:r w:rsidR="0060293A" w:rsidRPr="005E6686">
        <w:rPr>
          <w:i/>
          <w:iCs/>
          <w:lang w:eastAsia="en-US"/>
        </w:rPr>
        <w:t xml:space="preserve">&lt;a </w:t>
      </w:r>
      <w:proofErr w:type="spellStart"/>
      <w:r w:rsidR="0060293A" w:rsidRPr="005E6686">
        <w:rPr>
          <w:i/>
          <w:iCs/>
          <w:lang w:eastAsia="en-US"/>
        </w:rPr>
        <w:t>href</w:t>
      </w:r>
      <w:proofErr w:type="spellEnd"/>
      <w:r w:rsidR="0060293A" w:rsidRPr="005E6686">
        <w:rPr>
          <w:i/>
          <w:iCs/>
          <w:lang w:eastAsia="en-US"/>
        </w:rPr>
        <w:t xml:space="preserve">=“…“&gt; </w:t>
      </w:r>
      <w:commentRangeEnd w:id="141"/>
      <w:r w:rsidR="00F710E5">
        <w:rPr>
          <w:rStyle w:val="Odkaznakoment"/>
          <w:rFonts w:asciiTheme="minorHAnsi" w:eastAsiaTheme="minorHAnsi" w:hAnsiTheme="minorHAnsi" w:cstheme="minorBidi"/>
          <w:lang w:eastAsia="en-US"/>
          <w14:numForm w14:val="lining"/>
        </w:rPr>
        <w:commentReference w:id="141"/>
      </w:r>
      <w:commentRangeStart w:id="142"/>
      <w:r w:rsidR="0060293A">
        <w:rPr>
          <w:lang w:eastAsia="en-US"/>
        </w:rPr>
        <w:t xml:space="preserve">linků </w:t>
      </w:r>
      <w:commentRangeEnd w:id="142"/>
      <w:r w:rsidR="00F710E5">
        <w:rPr>
          <w:rStyle w:val="Odkaznakoment"/>
          <w:rFonts w:asciiTheme="minorHAnsi" w:eastAsiaTheme="minorHAnsi" w:hAnsiTheme="minorHAnsi" w:cstheme="minorBidi"/>
          <w:lang w:eastAsia="en-US"/>
          <w14:numForm w14:val="lining"/>
        </w:rPr>
        <w:commentReference w:id="142"/>
      </w:r>
      <w:r w:rsidR="0060293A">
        <w:rPr>
          <w:lang w:eastAsia="en-US"/>
        </w:rPr>
        <w:t>pro navigaci mezi jednotlivými stránkami. Dost často se</w:t>
      </w:r>
      <w:r w:rsidR="00C21B1F">
        <w:rPr>
          <w:lang w:eastAsia="en-US"/>
        </w:rPr>
        <w:t xml:space="preserve"> v CSR</w:t>
      </w:r>
      <w:r w:rsidR="0060293A">
        <w:rPr>
          <w:lang w:eastAsia="en-US"/>
        </w:rPr>
        <w:t xml:space="preserve"> totiž stává, že je </w:t>
      </w:r>
      <w:r w:rsidR="00C21B1F">
        <w:rPr>
          <w:lang w:eastAsia="en-US"/>
        </w:rPr>
        <w:t xml:space="preserve">navigace vyvolána na </w:t>
      </w:r>
      <w:commentRangeStart w:id="143"/>
      <w:proofErr w:type="spellStart"/>
      <w:r w:rsidR="00C21B1F">
        <w:rPr>
          <w:i/>
          <w:iCs/>
          <w:lang w:eastAsia="en-US"/>
        </w:rPr>
        <w:t>click</w:t>
      </w:r>
      <w:proofErr w:type="spellEnd"/>
      <w:r w:rsidR="00C21B1F">
        <w:rPr>
          <w:i/>
          <w:iCs/>
          <w:lang w:eastAsia="en-US"/>
        </w:rPr>
        <w:t xml:space="preserve"> </w:t>
      </w:r>
      <w:proofErr w:type="spellStart"/>
      <w:r w:rsidR="00C21B1F">
        <w:rPr>
          <w:i/>
          <w:iCs/>
          <w:lang w:eastAsia="en-US"/>
        </w:rPr>
        <w:t>event</w:t>
      </w:r>
      <w:proofErr w:type="spellEnd"/>
      <w:r w:rsidR="00C21B1F">
        <w:rPr>
          <w:lang w:eastAsia="en-US"/>
        </w:rPr>
        <w:t xml:space="preserve"> </w:t>
      </w:r>
      <w:r w:rsidR="00B0799B">
        <w:rPr>
          <w:lang w:eastAsia="en-US"/>
        </w:rPr>
        <w:t>na tlačítku</w:t>
      </w:r>
      <w:commentRangeEnd w:id="143"/>
      <w:r w:rsidR="000C04E1">
        <w:rPr>
          <w:rStyle w:val="Odkaznakoment"/>
          <w:rFonts w:asciiTheme="minorHAnsi" w:eastAsiaTheme="minorHAnsi" w:hAnsiTheme="minorHAnsi" w:cstheme="minorBidi"/>
          <w:lang w:eastAsia="en-US"/>
          <w14:numForm w14:val="lining"/>
        </w:rPr>
        <w:commentReference w:id="143"/>
      </w:r>
      <w:r w:rsidR="00B0799B">
        <w:rPr>
          <w:lang w:eastAsia="en-US"/>
        </w:rPr>
        <w:t xml:space="preserve">, či </w:t>
      </w:r>
      <w:r w:rsidR="00F52F54" w:rsidRPr="00F52F54">
        <w:rPr>
          <w:i/>
          <w:iCs/>
          <w:lang w:eastAsia="en-US"/>
        </w:rPr>
        <w:t>&lt;a&gt;</w:t>
      </w:r>
      <w:r w:rsidR="00F52F54">
        <w:rPr>
          <w:lang w:eastAsia="en-US"/>
        </w:rPr>
        <w:t xml:space="preserve"> </w:t>
      </w:r>
      <w:proofErr w:type="spellStart"/>
      <w:r w:rsidR="00F52F54">
        <w:rPr>
          <w:lang w:eastAsia="en-US"/>
        </w:rPr>
        <w:t>tagu</w:t>
      </w:r>
      <w:proofErr w:type="spellEnd"/>
      <w:r w:rsidR="00B0799B">
        <w:rPr>
          <w:lang w:eastAsia="en-US"/>
        </w:rPr>
        <w:t xml:space="preserve"> </w:t>
      </w:r>
      <w:r w:rsidR="00F52F54">
        <w:rPr>
          <w:lang w:eastAsia="en-US"/>
        </w:rPr>
        <w:t xml:space="preserve">s prázdným </w:t>
      </w:r>
      <w:proofErr w:type="spellStart"/>
      <w:r w:rsidR="00B0799B">
        <w:rPr>
          <w:i/>
          <w:iCs/>
          <w:lang w:eastAsia="en-US"/>
        </w:rPr>
        <w:t>href</w:t>
      </w:r>
      <w:proofErr w:type="spellEnd"/>
      <w:r w:rsidR="001B1F17">
        <w:rPr>
          <w:lang w:eastAsia="en-US"/>
        </w:rPr>
        <w:t>.</w:t>
      </w:r>
      <w:r w:rsidR="00F52F54">
        <w:rPr>
          <w:lang w:eastAsia="en-US"/>
        </w:rPr>
        <w:t xml:space="preserve"> V tomto případě </w:t>
      </w:r>
      <w:proofErr w:type="spellStart"/>
      <w:r w:rsidR="00F92CF0">
        <w:rPr>
          <w:lang w:eastAsia="en-US"/>
        </w:rPr>
        <w:t>crawler</w:t>
      </w:r>
      <w:proofErr w:type="spellEnd"/>
      <w:r w:rsidR="00F92CF0">
        <w:rPr>
          <w:lang w:eastAsia="en-US"/>
        </w:rPr>
        <w:t xml:space="preserve"> není schopen tuto informaci přečíst.</w:t>
      </w:r>
    </w:p>
    <w:p w14:paraId="6813B906" w14:textId="4617E59C" w:rsidR="001B1F17" w:rsidRPr="00CC52F1" w:rsidRDefault="00FE6B72" w:rsidP="001B1F17">
      <w:pPr>
        <w:rPr>
          <w:color w:val="FF0000"/>
        </w:rPr>
      </w:pPr>
      <w:r>
        <w:rPr>
          <w:lang w:eastAsia="en-US"/>
        </w:rPr>
        <w:t>Teoreticky by tedy Google vyhledávač neměl</w:t>
      </w:r>
      <w:r w:rsidR="00D3443F">
        <w:rPr>
          <w:lang w:eastAsia="en-US"/>
        </w:rPr>
        <w:t xml:space="preserve"> mít</w:t>
      </w:r>
      <w:r>
        <w:rPr>
          <w:lang w:eastAsia="en-US"/>
        </w:rPr>
        <w:t xml:space="preserve"> s</w:t>
      </w:r>
      <w:r w:rsidR="00D3443F">
        <w:rPr>
          <w:lang w:eastAsia="en-US"/>
        </w:rPr>
        <w:t xml:space="preserve"> CSR webovými stránkami problém, stále </w:t>
      </w:r>
      <w:r w:rsidR="00380855">
        <w:rPr>
          <w:lang w:eastAsia="en-US"/>
        </w:rPr>
        <w:t>se ale na internetu objevují různé články tvrdící, že</w:t>
      </w:r>
      <w:r w:rsidR="006A5ABB">
        <w:rPr>
          <w:lang w:eastAsia="en-US"/>
        </w:rPr>
        <w:t xml:space="preserve"> čisté</w:t>
      </w:r>
      <w:r w:rsidR="00380855">
        <w:rPr>
          <w:lang w:eastAsia="en-US"/>
        </w:rPr>
        <w:t xml:space="preserve"> </w:t>
      </w:r>
      <w:r w:rsidR="002A1034">
        <w:rPr>
          <w:lang w:eastAsia="en-US"/>
        </w:rPr>
        <w:t xml:space="preserve">CSR </w:t>
      </w:r>
      <w:r w:rsidR="006F1E6A">
        <w:rPr>
          <w:lang w:eastAsia="en-US"/>
        </w:rPr>
        <w:t xml:space="preserve">je i v dnešní době pro vyhledávače včetně Google </w:t>
      </w:r>
      <w:r w:rsidR="006A5ABB">
        <w:rPr>
          <w:lang w:eastAsia="en-US"/>
        </w:rPr>
        <w:t>znevýhodňující</w:t>
      </w:r>
      <w:r w:rsidR="006F1E6A">
        <w:rPr>
          <w:lang w:eastAsia="en-US"/>
        </w:rPr>
        <w:t xml:space="preserve"> </w:t>
      </w:r>
      <w:r w:rsidR="006F1E6A">
        <w:rPr>
          <w:lang w:eastAsia="en-US"/>
        </w:rPr>
        <w:fldChar w:fldCharType="begin"/>
      </w:r>
      <w:r w:rsidR="004C60D0">
        <w:rPr>
          <w:lang w:eastAsia="en-US"/>
        </w:rPr>
        <w:instrText xml:space="preserve"> ADDIN ZOTERO_ITEM CSL_CITATION {"citationID":"q3QTRSOi","properties":{"formattedCitation":"(Bobbink, 2019)","plainCitation":"(Bobbink, 2019)","noteIndex":0},"citationItems":[{"id":158,"uris":["http://zotero.org/users/local/drXuekKW/items/TUFCSTBL"],"uri":["http://zotero.org/users/local/drXuekKW/items/TUFCSTBL"],"itemData":{"id":158,"type":"post-weblog","abstract":"Google released a handy blogpost about the effects of rendering options for JS driven websites. Unfortunately, they forgot about SEO impact.","container-title":"NotProvided.eu","language":"en-US","title":"Rendering on the Web - The SEO Version","URL":"https://www.notprovided.eu/rendering-on-the-web-the-seo-version/","author":[{"family":"Bobbink","given":"Jan-Willem"}],"accessed":{"date-parts":[["2021",3,19]]},"issued":{"date-parts":[["2019",2,9]]}}}],"schema":"https://github.com/citation-style-language/schema/raw/master/csl-citation.json"} </w:instrText>
      </w:r>
      <w:r w:rsidR="006F1E6A">
        <w:rPr>
          <w:lang w:eastAsia="en-US"/>
        </w:rPr>
        <w:fldChar w:fldCharType="separate"/>
      </w:r>
      <w:r w:rsidR="004C60D0">
        <w:rPr>
          <w:noProof/>
          <w:lang w:eastAsia="en-US"/>
        </w:rPr>
        <w:t>(Bobbink, 2019)</w:t>
      </w:r>
      <w:r w:rsidR="006F1E6A">
        <w:rPr>
          <w:lang w:eastAsia="en-US"/>
        </w:rPr>
        <w:fldChar w:fldCharType="end"/>
      </w:r>
      <w:r w:rsidR="006A5ABB">
        <w:rPr>
          <w:lang w:eastAsia="en-US"/>
        </w:rPr>
        <w:t>.</w:t>
      </w:r>
      <w:r w:rsidR="00DB51FE">
        <w:rPr>
          <w:lang w:eastAsia="en-US"/>
        </w:rPr>
        <w:t xml:space="preserve"> Těmto informacím </w:t>
      </w:r>
      <w:r w:rsidR="00CC52F1">
        <w:rPr>
          <w:lang w:eastAsia="en-US"/>
        </w:rPr>
        <w:t>napomáhá také sám</w:t>
      </w:r>
      <w:r w:rsidR="00DB51FE">
        <w:rPr>
          <w:lang w:eastAsia="en-US"/>
        </w:rPr>
        <w:t xml:space="preserve"> Google</w:t>
      </w:r>
      <w:r w:rsidR="00CC52F1">
        <w:rPr>
          <w:lang w:eastAsia="en-US"/>
        </w:rPr>
        <w:t>, když lze</w:t>
      </w:r>
      <w:r w:rsidR="00DB51FE">
        <w:rPr>
          <w:lang w:eastAsia="en-US"/>
        </w:rPr>
        <w:t xml:space="preserve"> stále na některých místech</w:t>
      </w:r>
      <w:r w:rsidR="00CC52F1">
        <w:rPr>
          <w:lang w:eastAsia="en-US"/>
        </w:rPr>
        <w:t xml:space="preserve"> nalézt doporučení k používání </w:t>
      </w:r>
      <w:proofErr w:type="spellStart"/>
      <w:r w:rsidR="00CC52F1" w:rsidRPr="00CC52F1">
        <w:rPr>
          <w:i/>
          <w:iCs/>
          <w:lang w:eastAsia="en-US"/>
        </w:rPr>
        <w:t>dynamic</w:t>
      </w:r>
      <w:proofErr w:type="spellEnd"/>
      <w:r w:rsidR="00CC52F1" w:rsidRPr="00CC52F1">
        <w:rPr>
          <w:i/>
          <w:iCs/>
          <w:lang w:eastAsia="en-US"/>
        </w:rPr>
        <w:t xml:space="preserve"> </w:t>
      </w:r>
      <w:proofErr w:type="spellStart"/>
      <w:r w:rsidR="00CC52F1" w:rsidRPr="00CC52F1">
        <w:rPr>
          <w:i/>
          <w:iCs/>
          <w:lang w:eastAsia="en-US"/>
        </w:rPr>
        <w:t>renderingu</w:t>
      </w:r>
      <w:proofErr w:type="spellEnd"/>
      <w:r w:rsidR="00CC52F1">
        <w:rPr>
          <w:lang w:eastAsia="en-US"/>
        </w:rPr>
        <w:t xml:space="preserve"> </w:t>
      </w:r>
      <w:r w:rsidR="00816A87">
        <w:rPr>
          <w:lang w:eastAsia="en-US"/>
        </w:rPr>
        <w:fldChar w:fldCharType="begin"/>
      </w:r>
      <w:r w:rsidR="00A43384">
        <w:rPr>
          <w:lang w:eastAsia="en-US"/>
        </w:rPr>
        <w:instrText xml:space="preserve"> ADDIN ZOTERO_ITEM CSL_CITATION {"citationID":"a79Aj9PE","properties":{"formattedCitation":"(Google LLC, 2021c)","plainCitation":"(Google LLC, 2021c)","noteIndex":0},"citationItems":[{"id":160,"uris":["http://zotero.org/users/local/drXuekKW/items/D6ZQYDHR"],"uri":["http://zotero.org/users/local/drXuekKW/items/D6ZQYDHR"],"itemData":{"id":160,"type":"webpage","container-title":"Google Developers","language":"en","title":"Implement dynamic rendering | Search Central","URL":"https://developers.google.com/search/docs/guides/dynamic-rendering","author":[{"family":"Google LLC","given":""}],"accessed":{"date-parts":[["2021",3,19]]},"issued":{"date-parts":[["2021",1,12]]}}}],"schema":"https://github.com/citation-style-language/schema/raw/master/csl-citation.json"} </w:instrText>
      </w:r>
      <w:r w:rsidR="00816A87">
        <w:rPr>
          <w:lang w:eastAsia="en-US"/>
        </w:rPr>
        <w:fldChar w:fldCharType="separate"/>
      </w:r>
      <w:r w:rsidR="00A43384">
        <w:rPr>
          <w:noProof/>
          <w:lang w:eastAsia="en-US"/>
        </w:rPr>
        <w:t>(Google LLC, 2021c)</w:t>
      </w:r>
      <w:r w:rsidR="00816A87">
        <w:rPr>
          <w:lang w:eastAsia="en-US"/>
        </w:rPr>
        <w:fldChar w:fldCharType="end"/>
      </w:r>
      <w:r w:rsidR="00CC52F1">
        <w:rPr>
          <w:lang w:eastAsia="en-US"/>
        </w:rPr>
        <w:t xml:space="preserve">. </w:t>
      </w:r>
    </w:p>
    <w:p w14:paraId="0D1B646B" w14:textId="3738DFC2" w:rsidR="00297D40" w:rsidRDefault="001D0EA9" w:rsidP="006739F4">
      <w:pPr>
        <w:pStyle w:val="Nadpis3"/>
      </w:pPr>
      <w:bookmarkStart w:id="144" w:name="_Toc69471832"/>
      <w:r>
        <w:lastRenderedPageBreak/>
        <w:t>Bing</w:t>
      </w:r>
      <w:bookmarkEnd w:id="144"/>
    </w:p>
    <w:p w14:paraId="1BECDD2F" w14:textId="235BC33B" w:rsidR="005E6686" w:rsidRPr="005E6686" w:rsidRDefault="00785E64" w:rsidP="005E6686">
      <w:pPr>
        <w:rPr>
          <w:lang w:eastAsia="en-US"/>
        </w:rPr>
      </w:pPr>
      <w:r>
        <w:rPr>
          <w:lang w:eastAsia="en-US"/>
        </w:rPr>
        <w:t xml:space="preserve">Bing </w:t>
      </w:r>
      <w:r w:rsidR="00864ADD">
        <w:rPr>
          <w:lang w:eastAsia="en-US"/>
        </w:rPr>
        <w:t>v</w:t>
      </w:r>
      <w:r w:rsidR="00DA762C">
        <w:rPr>
          <w:lang w:eastAsia="en-US"/>
        </w:rPr>
        <w:t xml:space="preserve">e svém Webmaster </w:t>
      </w:r>
      <w:proofErr w:type="spellStart"/>
      <w:r w:rsidR="00DA762C">
        <w:rPr>
          <w:lang w:eastAsia="en-US"/>
        </w:rPr>
        <w:t>Guidelines</w:t>
      </w:r>
      <w:proofErr w:type="spellEnd"/>
      <w:r w:rsidR="00DA762C">
        <w:rPr>
          <w:lang w:eastAsia="en-US"/>
        </w:rPr>
        <w:t xml:space="preserve"> uvádí, že jeho </w:t>
      </w:r>
      <w:proofErr w:type="spellStart"/>
      <w:r w:rsidR="00DA762C">
        <w:rPr>
          <w:lang w:eastAsia="en-US"/>
        </w:rPr>
        <w:t>crawler</w:t>
      </w:r>
      <w:proofErr w:type="spellEnd"/>
      <w:r w:rsidR="00DA762C">
        <w:rPr>
          <w:lang w:eastAsia="en-US"/>
        </w:rPr>
        <w:t xml:space="preserve"> umí zpracovávat a indexovat stránky </w:t>
      </w:r>
      <w:proofErr w:type="spellStart"/>
      <w:r w:rsidR="00DA762C">
        <w:rPr>
          <w:lang w:eastAsia="en-US"/>
        </w:rPr>
        <w:t>renderované</w:t>
      </w:r>
      <w:proofErr w:type="spellEnd"/>
      <w:r w:rsidR="00DA762C">
        <w:rPr>
          <w:lang w:eastAsia="en-US"/>
        </w:rPr>
        <w:t xml:space="preserve"> pomocí </w:t>
      </w:r>
      <w:proofErr w:type="spellStart"/>
      <w:r w:rsidR="00DA762C">
        <w:rPr>
          <w:lang w:eastAsia="en-US"/>
        </w:rPr>
        <w:t>javascriptu</w:t>
      </w:r>
      <w:proofErr w:type="spellEnd"/>
      <w:r w:rsidR="00DA762C">
        <w:rPr>
          <w:lang w:eastAsia="en-US"/>
        </w:rPr>
        <w:t xml:space="preserve">, </w:t>
      </w:r>
      <w:r w:rsidR="00864ADD">
        <w:rPr>
          <w:lang w:eastAsia="en-US"/>
        </w:rPr>
        <w:t>má ale problém</w:t>
      </w:r>
      <w:r w:rsidR="008412E2">
        <w:rPr>
          <w:lang w:eastAsia="en-US"/>
        </w:rPr>
        <w:t xml:space="preserve"> se </w:t>
      </w:r>
      <w:proofErr w:type="spellStart"/>
      <w:r w:rsidR="008412E2">
        <w:rPr>
          <w:lang w:eastAsia="en-US"/>
        </w:rPr>
        <w:t>škálováním</w:t>
      </w:r>
      <w:proofErr w:type="spellEnd"/>
      <w:r w:rsidR="008412E2">
        <w:rPr>
          <w:lang w:eastAsia="en-US"/>
        </w:rPr>
        <w:t xml:space="preserve"> tohoto indexování a doporučuje vývojářům používat </w:t>
      </w:r>
      <w:proofErr w:type="spellStart"/>
      <w:r w:rsidR="008412E2">
        <w:rPr>
          <w:lang w:eastAsia="en-US"/>
        </w:rPr>
        <w:t>dynamic</w:t>
      </w:r>
      <w:proofErr w:type="spellEnd"/>
      <w:r w:rsidR="008412E2">
        <w:rPr>
          <w:lang w:eastAsia="en-US"/>
        </w:rPr>
        <w:t xml:space="preserve"> </w:t>
      </w:r>
      <w:proofErr w:type="spellStart"/>
      <w:r w:rsidR="008412E2">
        <w:rPr>
          <w:lang w:eastAsia="en-US"/>
        </w:rPr>
        <w:t>rendering</w:t>
      </w:r>
      <w:proofErr w:type="spellEnd"/>
      <w:r w:rsidR="00DA762C">
        <w:rPr>
          <w:lang w:eastAsia="en-US"/>
        </w:rPr>
        <w:t xml:space="preserve"> </w:t>
      </w:r>
      <w:r w:rsidR="00DA762C">
        <w:rPr>
          <w:lang w:eastAsia="en-US"/>
        </w:rPr>
        <w:fldChar w:fldCharType="begin"/>
      </w:r>
      <w:r w:rsidR="00DA762C">
        <w:rPr>
          <w:lang w:eastAsia="en-US"/>
        </w:rPr>
        <w:instrText xml:space="preserve"> ADDIN ZOTERO_ITEM CSL_CITATION {"citationID":"oWN8cWn7","properties":{"formattedCitation":"(Microsoft Corporation, 2021)","plainCitation":"(Microsoft Corporation, 2021)","noteIndex":0},"citationItems":[{"id":138,"uris":["http://zotero.org/users/local/drXuekKW/items/7CBZT8CH"],"uri":["http://zotero.org/users/local/drXuekKW/items/7CBZT8CH"],"itemData":{"id":138,"type":"webpage","title":"Webmaster Guidelines - Bing Webmaster Tools","URL":"https://www.bing.com/webmasters/help/webmasters-guidelines-30fba23a","author":[{"family":"Microsoft Corporation","given":""}],"accessed":{"date-parts":[["2021",3,17]]},"issued":{"date-parts":[["2021"]]}}}],"schema":"https://github.com/citation-style-language/schema/raw/master/csl-citation.json"} </w:instrText>
      </w:r>
      <w:r w:rsidR="00DA762C">
        <w:rPr>
          <w:lang w:eastAsia="en-US"/>
        </w:rPr>
        <w:fldChar w:fldCharType="separate"/>
      </w:r>
      <w:r w:rsidR="00DA762C">
        <w:rPr>
          <w:noProof/>
          <w:lang w:eastAsia="en-US"/>
        </w:rPr>
        <w:t>(Microsoft Corporation, 2021)</w:t>
      </w:r>
      <w:r w:rsidR="00DA762C">
        <w:rPr>
          <w:lang w:eastAsia="en-US"/>
        </w:rPr>
        <w:fldChar w:fldCharType="end"/>
      </w:r>
      <w:r w:rsidR="008412E2">
        <w:rPr>
          <w:lang w:eastAsia="en-US"/>
        </w:rPr>
        <w:t>.</w:t>
      </w:r>
    </w:p>
    <w:p w14:paraId="16C59C10" w14:textId="68EE2764" w:rsidR="00C130E7" w:rsidRDefault="00C130E7" w:rsidP="00C130E7">
      <w:pPr>
        <w:pStyle w:val="Nadpis3"/>
      </w:pPr>
      <w:bookmarkStart w:id="145" w:name="_Toc69471833"/>
      <w:r>
        <w:t>Seznam vyhledávač</w:t>
      </w:r>
      <w:bookmarkEnd w:id="145"/>
    </w:p>
    <w:p w14:paraId="136A26EF" w14:textId="47D7730F" w:rsidR="005E6686" w:rsidRPr="005E6686" w:rsidRDefault="00143E71" w:rsidP="005E6686">
      <w:pPr>
        <w:rPr>
          <w:lang w:eastAsia="en-US"/>
        </w:rPr>
      </w:pPr>
      <w:r>
        <w:rPr>
          <w:lang w:eastAsia="en-US"/>
        </w:rPr>
        <w:t xml:space="preserve">Seznam vyhledávač </w:t>
      </w:r>
      <w:r w:rsidR="00416C02">
        <w:rPr>
          <w:lang w:eastAsia="en-US"/>
        </w:rPr>
        <w:t xml:space="preserve">se </w:t>
      </w:r>
      <w:r>
        <w:rPr>
          <w:lang w:eastAsia="en-US"/>
        </w:rPr>
        <w:t xml:space="preserve">ve své dokumentaci k vyhledávači o podpoře </w:t>
      </w:r>
      <w:proofErr w:type="spellStart"/>
      <w:r>
        <w:rPr>
          <w:lang w:eastAsia="en-US"/>
        </w:rPr>
        <w:t>javascriptu</w:t>
      </w:r>
      <w:proofErr w:type="spellEnd"/>
      <w:r>
        <w:rPr>
          <w:lang w:eastAsia="en-US"/>
        </w:rPr>
        <w:t xml:space="preserve"> / </w:t>
      </w:r>
      <w:r w:rsidR="007C4E78">
        <w:rPr>
          <w:lang w:eastAsia="en-US"/>
        </w:rPr>
        <w:t xml:space="preserve">CSR webových stránek nevyjadřuje, lze tedy předpokládat, že jejich </w:t>
      </w:r>
      <w:proofErr w:type="spellStart"/>
      <w:r w:rsidR="007C4E78">
        <w:rPr>
          <w:lang w:eastAsia="en-US"/>
        </w:rPr>
        <w:t>crawler</w:t>
      </w:r>
      <w:proofErr w:type="spellEnd"/>
      <w:r w:rsidR="007C4E78">
        <w:rPr>
          <w:lang w:eastAsia="en-US"/>
        </w:rPr>
        <w:t xml:space="preserve"> takto </w:t>
      </w:r>
      <w:proofErr w:type="spellStart"/>
      <w:r w:rsidR="007C4E78">
        <w:rPr>
          <w:lang w:eastAsia="en-US"/>
        </w:rPr>
        <w:t>renderované</w:t>
      </w:r>
      <w:proofErr w:type="spellEnd"/>
      <w:r w:rsidR="007C4E78">
        <w:rPr>
          <w:lang w:eastAsia="en-US"/>
        </w:rPr>
        <w:t xml:space="preserve"> stránky neumí zpracovávat a indexovat. </w:t>
      </w:r>
      <w:commentRangeStart w:id="146"/>
      <w:r w:rsidR="00372C57">
        <w:rPr>
          <w:lang w:eastAsia="en-US"/>
        </w:rPr>
        <w:t xml:space="preserve">Tento předpoklad </w:t>
      </w:r>
      <w:r w:rsidR="00983898">
        <w:rPr>
          <w:lang w:eastAsia="en-US"/>
        </w:rPr>
        <w:t>se podařilo potvrdit v </w:t>
      </w:r>
      <w:r w:rsidR="00EE128C">
        <w:rPr>
          <w:lang w:eastAsia="en-US"/>
        </w:rPr>
        <w:t>(</w:t>
      </w:r>
      <w:r w:rsidR="00983898">
        <w:rPr>
          <w:lang w:eastAsia="en-US"/>
        </w:rPr>
        <w:t>sic již starším</w:t>
      </w:r>
      <w:r w:rsidR="00EE128C">
        <w:rPr>
          <w:lang w:eastAsia="en-US"/>
        </w:rPr>
        <w:t>)</w:t>
      </w:r>
      <w:r w:rsidR="00983898">
        <w:rPr>
          <w:lang w:eastAsia="en-US"/>
        </w:rPr>
        <w:t xml:space="preserve"> blogovém článku </w:t>
      </w:r>
      <w:r w:rsidR="00983898">
        <w:rPr>
          <w:lang w:eastAsia="en-US"/>
        </w:rPr>
        <w:fldChar w:fldCharType="begin"/>
      </w:r>
      <w:r w:rsidR="00983898">
        <w:rPr>
          <w:lang w:eastAsia="en-US"/>
        </w:rPr>
        <w:instrText xml:space="preserve"> ADDIN ZOTERO_ITEM CSL_CITATION {"citationID":"BSIU5X8I","properties":{"formattedCitation":"(Jahoda, 2016)","plainCitation":"(Jahoda, 2016)","noteIndex":0},"citationItems":[{"id":164,"uris":["http://zotero.org/users/local/drXuekKW/items/2SSWYRZN"],"uri":["http://zotero.org/users/local/drXuekKW/items/2SSWYRZN"],"itemData":{"id":164,"type":"webpage","abstract":"Jak se vyhledávače Google a Seznam vypořádají s obsahem v JavaScriptu. Dokáží takový obsah indexovat?","language":"cs","title":"Indexování JavaScriptu","URL":"https://jecas.cz/seo-javascript","author":[{"family":"Jahoda","given":"Bohumil"}],"accessed":{"date-parts":[["2021",3,20]]},"issued":{"date-parts":[["2016",3,22]]}}}],"schema":"https://github.com/citation-style-language/schema/raw/master/csl-citation.json"} </w:instrText>
      </w:r>
      <w:r w:rsidR="00983898">
        <w:rPr>
          <w:lang w:eastAsia="en-US"/>
        </w:rPr>
        <w:fldChar w:fldCharType="separate"/>
      </w:r>
      <w:r w:rsidR="00983898">
        <w:rPr>
          <w:noProof/>
          <w:lang w:eastAsia="en-US"/>
        </w:rPr>
        <w:t>(Jahoda, 2016)</w:t>
      </w:r>
      <w:r w:rsidR="00983898">
        <w:rPr>
          <w:lang w:eastAsia="en-US"/>
        </w:rPr>
        <w:fldChar w:fldCharType="end"/>
      </w:r>
      <w:r w:rsidR="00983898">
        <w:rPr>
          <w:lang w:eastAsia="en-US"/>
        </w:rPr>
        <w:t xml:space="preserve">. </w:t>
      </w:r>
      <w:commentRangeEnd w:id="146"/>
      <w:r w:rsidR="00E33086">
        <w:rPr>
          <w:rStyle w:val="Odkaznakoment"/>
          <w:rFonts w:asciiTheme="minorHAnsi" w:eastAsiaTheme="minorHAnsi" w:hAnsiTheme="minorHAnsi" w:cstheme="minorBidi"/>
          <w:lang w:eastAsia="en-US"/>
          <w14:numForm w14:val="lining"/>
        </w:rPr>
        <w:commentReference w:id="146"/>
      </w:r>
      <w:r w:rsidR="00983898">
        <w:rPr>
          <w:lang w:eastAsia="en-US"/>
        </w:rPr>
        <w:t xml:space="preserve">Zajímavostí v tomto článku je, že Seznam vyhledávač </w:t>
      </w:r>
      <w:r w:rsidR="006A4C30">
        <w:rPr>
          <w:lang w:eastAsia="en-US"/>
        </w:rPr>
        <w:t xml:space="preserve">již zjevně </w:t>
      </w:r>
      <w:r w:rsidR="00127E3F">
        <w:rPr>
          <w:lang w:eastAsia="en-US"/>
        </w:rPr>
        <w:t xml:space="preserve">uměl </w:t>
      </w:r>
      <w:r w:rsidR="006A4C30">
        <w:rPr>
          <w:lang w:eastAsia="en-US"/>
        </w:rPr>
        <w:t>CSR stránku zobrazit v rámci jeho</w:t>
      </w:r>
      <w:r w:rsidR="00241AE7">
        <w:rPr>
          <w:lang w:eastAsia="en-US"/>
        </w:rPr>
        <w:t xml:space="preserve"> jiného</w:t>
      </w:r>
      <w:r w:rsidR="006A4C30">
        <w:rPr>
          <w:lang w:eastAsia="en-US"/>
        </w:rPr>
        <w:t xml:space="preserve"> </w:t>
      </w:r>
      <w:proofErr w:type="spellStart"/>
      <w:r w:rsidR="006A4C30">
        <w:rPr>
          <w:lang w:eastAsia="en-US"/>
        </w:rPr>
        <w:t>screenshot</w:t>
      </w:r>
      <w:proofErr w:type="spellEnd"/>
      <w:r w:rsidR="006A4C30">
        <w:rPr>
          <w:lang w:eastAsia="en-US"/>
        </w:rPr>
        <w:t xml:space="preserve"> robota</w:t>
      </w:r>
      <w:r w:rsidR="005C3048">
        <w:rPr>
          <w:lang w:eastAsia="en-US"/>
        </w:rPr>
        <w:t>. Náhledy webových stránek již ale na Seznam vyhledávání nejsou v současnosti dostupné, nelze tedy tuto skutečnost ověřit.</w:t>
      </w:r>
    </w:p>
    <w:p w14:paraId="0CD756A3" w14:textId="34F08B9D" w:rsidR="009F477C" w:rsidRDefault="00667AED" w:rsidP="00667AED">
      <w:pPr>
        <w:pStyle w:val="Nadpis3"/>
      </w:pPr>
      <w:bookmarkStart w:id="147" w:name="_Toc69471834"/>
      <w:proofErr w:type="spellStart"/>
      <w:r>
        <w:t>Facebook</w:t>
      </w:r>
      <w:proofErr w:type="spellEnd"/>
      <w:r>
        <w:t xml:space="preserve">, </w:t>
      </w:r>
      <w:proofErr w:type="spellStart"/>
      <w:r>
        <w:t>Twitter</w:t>
      </w:r>
      <w:bookmarkEnd w:id="147"/>
      <w:proofErr w:type="spellEnd"/>
    </w:p>
    <w:p w14:paraId="0B28D876" w14:textId="1E45F5D9" w:rsidR="00667AED" w:rsidRPr="00667AED" w:rsidRDefault="00740D4B" w:rsidP="00667AED">
      <w:pPr>
        <w:rPr>
          <w:lang w:eastAsia="en-US"/>
        </w:rPr>
      </w:pPr>
      <w:proofErr w:type="spellStart"/>
      <w:r>
        <w:rPr>
          <w:lang w:eastAsia="en-US"/>
        </w:rPr>
        <w:t>Facebook</w:t>
      </w:r>
      <w:proofErr w:type="spellEnd"/>
      <w:r>
        <w:rPr>
          <w:lang w:eastAsia="en-US"/>
        </w:rPr>
        <w:t xml:space="preserve"> i </w:t>
      </w:r>
      <w:proofErr w:type="spellStart"/>
      <w:r>
        <w:rPr>
          <w:lang w:eastAsia="en-US"/>
        </w:rPr>
        <w:t>Twitter</w:t>
      </w:r>
      <w:proofErr w:type="spellEnd"/>
      <w:r>
        <w:rPr>
          <w:lang w:eastAsia="en-US"/>
        </w:rPr>
        <w:t xml:space="preserve"> používají pro generování náhledů </w:t>
      </w:r>
      <w:r w:rsidR="00A75083">
        <w:rPr>
          <w:lang w:eastAsia="en-US"/>
        </w:rPr>
        <w:t xml:space="preserve">stránky Open </w:t>
      </w:r>
      <w:proofErr w:type="spellStart"/>
      <w:r w:rsidR="00A75083">
        <w:rPr>
          <w:lang w:eastAsia="en-US"/>
        </w:rPr>
        <w:t>Graph</w:t>
      </w:r>
      <w:proofErr w:type="spellEnd"/>
      <w:r w:rsidR="00A75083">
        <w:rPr>
          <w:lang w:eastAsia="en-US"/>
        </w:rPr>
        <w:t xml:space="preserve"> protokol. Tento protokol specifikuje určité </w:t>
      </w:r>
      <w:r w:rsidR="00A75083" w:rsidRPr="00A75083">
        <w:rPr>
          <w:i/>
          <w:iCs/>
          <w:lang w:eastAsia="en-US"/>
        </w:rPr>
        <w:t>&lt;meta&gt;</w:t>
      </w:r>
      <w:r w:rsidR="00A75083">
        <w:rPr>
          <w:lang w:eastAsia="en-US"/>
        </w:rPr>
        <w:t xml:space="preserve"> </w:t>
      </w:r>
      <w:proofErr w:type="spellStart"/>
      <w:r w:rsidR="00A75083">
        <w:rPr>
          <w:lang w:eastAsia="en-US"/>
        </w:rPr>
        <w:t>tagy</w:t>
      </w:r>
      <w:proofErr w:type="spellEnd"/>
      <w:r w:rsidR="006258BA">
        <w:rPr>
          <w:lang w:eastAsia="en-US"/>
        </w:rPr>
        <w:t xml:space="preserve"> </w:t>
      </w:r>
      <w:r w:rsidR="00A75083">
        <w:rPr>
          <w:lang w:eastAsia="en-US"/>
        </w:rPr>
        <w:t>přítomny v hlavičce HTML dokumentu</w:t>
      </w:r>
      <w:r w:rsidR="006258BA">
        <w:rPr>
          <w:lang w:eastAsia="en-US"/>
        </w:rPr>
        <w:t xml:space="preserve">, ze kterých </w:t>
      </w:r>
      <w:proofErr w:type="spellStart"/>
      <w:r w:rsidR="006258BA">
        <w:rPr>
          <w:lang w:eastAsia="en-US"/>
        </w:rPr>
        <w:t>crawlery</w:t>
      </w:r>
      <w:proofErr w:type="spellEnd"/>
      <w:r w:rsidR="006258BA">
        <w:rPr>
          <w:lang w:eastAsia="en-US"/>
        </w:rPr>
        <w:t xml:space="preserve"> </w:t>
      </w:r>
      <w:del w:id="148" w:author="Stanislav Vojíř" w:date="2021-03-24T01:19:00Z">
        <w:r w:rsidR="006258BA" w:rsidDel="008F4804">
          <w:rPr>
            <w:lang w:eastAsia="en-US"/>
          </w:rPr>
          <w:delText xml:space="preserve">sociálnách </w:delText>
        </w:r>
      </w:del>
      <w:ins w:id="149" w:author="Stanislav Vojíř" w:date="2021-03-24T01:19:00Z">
        <w:r w:rsidR="008F4804">
          <w:rPr>
            <w:lang w:eastAsia="en-US"/>
          </w:rPr>
          <w:t xml:space="preserve">sociálních </w:t>
        </w:r>
      </w:ins>
      <w:r w:rsidR="006258BA">
        <w:rPr>
          <w:lang w:eastAsia="en-US"/>
        </w:rPr>
        <w:t>sítí čtou potřebná data pro generování náhledu při sdílení URL.</w:t>
      </w:r>
      <w:r w:rsidR="00DD741C">
        <w:rPr>
          <w:lang w:eastAsia="en-US"/>
        </w:rPr>
        <w:t xml:space="preserve"> </w:t>
      </w:r>
      <w:r w:rsidR="003726D1">
        <w:rPr>
          <w:lang w:eastAsia="en-US"/>
        </w:rPr>
        <w:t xml:space="preserve">Obě sociální sítě neuvádí, že by při </w:t>
      </w:r>
      <w:proofErr w:type="spellStart"/>
      <w:r w:rsidR="003726D1">
        <w:rPr>
          <w:lang w:eastAsia="en-US"/>
        </w:rPr>
        <w:t>crawlování</w:t>
      </w:r>
      <w:proofErr w:type="spellEnd"/>
      <w:r w:rsidR="003726D1">
        <w:rPr>
          <w:lang w:eastAsia="en-US"/>
        </w:rPr>
        <w:t xml:space="preserve"> spouštěly také </w:t>
      </w:r>
      <w:proofErr w:type="spellStart"/>
      <w:r w:rsidR="003726D1">
        <w:rPr>
          <w:lang w:eastAsia="en-US"/>
        </w:rPr>
        <w:t>javascript</w:t>
      </w:r>
      <w:proofErr w:type="spellEnd"/>
      <w:r w:rsidR="003726D1">
        <w:rPr>
          <w:lang w:eastAsia="en-US"/>
        </w:rPr>
        <w:t xml:space="preserve">, je tedy předpoklad, že CSR stránky nebudou zobrazovány korektně </w:t>
      </w:r>
      <w:r w:rsidR="00A72CD6">
        <w:rPr>
          <w:lang w:eastAsia="en-US"/>
        </w:rPr>
        <w:fldChar w:fldCharType="begin"/>
      </w:r>
      <w:r w:rsidR="00A72CD6">
        <w:rPr>
          <w:lang w:eastAsia="en-US"/>
        </w:rPr>
        <w:instrText xml:space="preserve"> ADDIN ZOTERO_ITEM CSL_CITATION {"citationID":"bLqQHtoq","properties":{"formattedCitation":"(Facebook Inc., 2021)","plainCitation":"(Facebook Inc., 2021)","noteIndex":0},"citationItems":[{"id":167,"uris":["http://zotero.org/users/local/drXuekKW/items/LUZW5I7I"],"uri":["http://zotero.org/users/local/drXuekKW/items/LUZW5I7I"],"itemData":{"id":167,"type":"webpage","abstract":"The Facebook Crawler crawls your app or website gathering, caching, and displaying its information, such as title, description, and thumbnail image.","container-title":"Facebook for Developers","language":"en","title":"Facebook Crawler - Sharing - Documentation","URL":"https://developers.facebook.com/docs/sharing/webmasters/crawler/","author":[{"family":"Facebook Inc.","given":""}],"accessed":{"date-parts":[["2021",3,20]]},"issued":{"date-parts":[["2021"]]}}}],"schema":"https://github.com/citation-style-language/schema/raw/master/csl-citation.json"} </w:instrText>
      </w:r>
      <w:r w:rsidR="00A72CD6">
        <w:rPr>
          <w:lang w:eastAsia="en-US"/>
        </w:rPr>
        <w:fldChar w:fldCharType="separate"/>
      </w:r>
      <w:r w:rsidR="00A72CD6">
        <w:rPr>
          <w:noProof/>
          <w:lang w:eastAsia="en-US"/>
        </w:rPr>
        <w:t>(Facebook Inc., 2021)</w:t>
      </w:r>
      <w:r w:rsidR="00A72CD6">
        <w:rPr>
          <w:lang w:eastAsia="en-US"/>
        </w:rPr>
        <w:fldChar w:fldCharType="end"/>
      </w:r>
      <w:r w:rsidR="00A72CD6">
        <w:rPr>
          <w:lang w:eastAsia="en-US"/>
        </w:rPr>
        <w:t xml:space="preserve"> </w:t>
      </w:r>
      <w:r w:rsidR="00A72CD6">
        <w:rPr>
          <w:lang w:eastAsia="en-US"/>
        </w:rPr>
        <w:fldChar w:fldCharType="begin"/>
      </w:r>
      <w:r w:rsidR="00A72CD6">
        <w:rPr>
          <w:lang w:eastAsia="en-US"/>
        </w:rPr>
        <w:instrText xml:space="preserve"> ADDIN ZOTERO_ITEM CSL_CITATION {"citationID":"wbgPpTdV","properties":{"formattedCitation":"(Twitter, Inc., 2021)","plainCitation":"(Twitter, Inc., 2021)","noteIndex":0},"citationItems":[{"id":166,"uris":["http://zotero.org/users/local/drXuekKW/items/N2RE2NHL"],"uri":["http://zotero.org/users/local/drXuekKW/items/N2RE2NHL"],"itemData":{"id":166,"type":"webpage","language":"en","title":"Getting started with Cards","URL":"https://developer.twitter.com/en/docs/twitter-for-websites/cards/guides/getting-started","author":[{"family":"Twitter, Inc.","given":""}],"accessed":{"date-parts":[["2021",3,20]]},"issued":{"date-parts":[["2021"]]}}}],"schema":"https://github.com/citation-style-language/schema/raw/master/csl-citation.json"} </w:instrText>
      </w:r>
      <w:r w:rsidR="00A72CD6">
        <w:rPr>
          <w:lang w:eastAsia="en-US"/>
        </w:rPr>
        <w:fldChar w:fldCharType="separate"/>
      </w:r>
      <w:r w:rsidR="00A72CD6">
        <w:rPr>
          <w:noProof/>
          <w:lang w:eastAsia="en-US"/>
        </w:rPr>
        <w:t>(Twitter, Inc., 2021)</w:t>
      </w:r>
      <w:r w:rsidR="00A72CD6">
        <w:rPr>
          <w:lang w:eastAsia="en-US"/>
        </w:rPr>
        <w:fldChar w:fldCharType="end"/>
      </w:r>
      <w:r w:rsidR="003726D1">
        <w:rPr>
          <w:lang w:eastAsia="en-US"/>
        </w:rPr>
        <w:t>.</w:t>
      </w:r>
      <w:commentRangeStart w:id="150"/>
      <w:r w:rsidR="003726D1">
        <w:rPr>
          <w:lang w:eastAsia="en-US"/>
        </w:rPr>
        <w:t xml:space="preserve"> </w:t>
      </w:r>
      <w:commentRangeEnd w:id="150"/>
      <w:r w:rsidR="00D02B71">
        <w:rPr>
          <w:rStyle w:val="Odkaznakoment"/>
          <w:rFonts w:asciiTheme="minorHAnsi" w:eastAsiaTheme="minorHAnsi" w:hAnsiTheme="minorHAnsi" w:cstheme="minorBidi"/>
          <w:lang w:eastAsia="en-US"/>
          <w14:numForm w14:val="lining"/>
        </w:rPr>
        <w:commentReference w:id="150"/>
      </w:r>
    </w:p>
    <w:p w14:paraId="36D5BEF5" w14:textId="28CAD1E1" w:rsidR="00940FA4" w:rsidRDefault="00BB12B3" w:rsidP="001C2941">
      <w:pPr>
        <w:pStyle w:val="Nadpis1"/>
      </w:pPr>
      <w:bookmarkStart w:id="151" w:name="_Toc69471835"/>
      <w:r>
        <w:lastRenderedPageBreak/>
        <w:t>J</w:t>
      </w:r>
      <w:r w:rsidR="000E5966">
        <w:t>ednostránkov</w:t>
      </w:r>
      <w:r>
        <w:t>á</w:t>
      </w:r>
      <w:r w:rsidR="00940FA4">
        <w:t xml:space="preserve"> aplikace</w:t>
      </w:r>
      <w:bookmarkEnd w:id="151"/>
    </w:p>
    <w:p w14:paraId="0DECA3C4" w14:textId="187A248D" w:rsidR="000E5966" w:rsidRDefault="004D5158" w:rsidP="000E5966">
      <w:pPr>
        <w:pStyle w:val="Nadpis2"/>
      </w:pPr>
      <w:bookmarkStart w:id="152" w:name="_Toc69471836"/>
      <w:r>
        <w:t>Volba aplikace</w:t>
      </w:r>
      <w:bookmarkEnd w:id="152"/>
    </w:p>
    <w:p w14:paraId="5D1CAD3A" w14:textId="743F0DBB" w:rsidR="00F55136" w:rsidRPr="00A37236" w:rsidRDefault="003735F8" w:rsidP="00A37236">
      <w:pPr>
        <w:rPr>
          <w:color w:val="FF0000"/>
        </w:rPr>
      </w:pPr>
      <w:r>
        <w:rPr>
          <w:lang w:eastAsia="en-US"/>
        </w:rPr>
        <w:t>Jako jednostránkovou aplikac</w:t>
      </w:r>
      <w:r w:rsidR="008D3786">
        <w:rPr>
          <w:lang w:eastAsia="en-US"/>
        </w:rPr>
        <w:t>e</w:t>
      </w:r>
      <w:r>
        <w:rPr>
          <w:lang w:eastAsia="en-US"/>
        </w:rPr>
        <w:t xml:space="preserve"> </w:t>
      </w:r>
      <w:r w:rsidR="008D3786">
        <w:rPr>
          <w:lang w:eastAsia="en-US"/>
        </w:rPr>
        <w:t>byla zvolena</w:t>
      </w:r>
      <w:r w:rsidR="0098641C">
        <w:rPr>
          <w:lang w:eastAsia="en-US"/>
        </w:rPr>
        <w:t xml:space="preserve"> stránka</w:t>
      </w:r>
      <w:r>
        <w:rPr>
          <w:lang w:eastAsia="en-US"/>
        </w:rPr>
        <w:t xml:space="preserve"> </w:t>
      </w:r>
      <w:r w:rsidR="00356000">
        <w:rPr>
          <w:lang w:eastAsia="en-US"/>
        </w:rPr>
        <w:t>online</w:t>
      </w:r>
      <w:r w:rsidR="00EC0C6B">
        <w:rPr>
          <w:lang w:eastAsia="en-US"/>
        </w:rPr>
        <w:t xml:space="preserve"> farní sbírk</w:t>
      </w:r>
      <w:r w:rsidR="0098641C">
        <w:rPr>
          <w:lang w:eastAsia="en-US"/>
        </w:rPr>
        <w:t>y</w:t>
      </w:r>
      <w:r w:rsidR="00356000">
        <w:rPr>
          <w:lang w:eastAsia="en-US"/>
        </w:rPr>
        <w:t xml:space="preserve"> pro</w:t>
      </w:r>
      <w:r w:rsidR="00EC0C6B">
        <w:rPr>
          <w:lang w:eastAsia="en-US"/>
        </w:rPr>
        <w:t xml:space="preserve"> Komunitní centr</w:t>
      </w:r>
      <w:r w:rsidR="00356000">
        <w:rPr>
          <w:lang w:eastAsia="en-US"/>
        </w:rPr>
        <w:t>um</w:t>
      </w:r>
      <w:r w:rsidR="00EC0C6B">
        <w:rPr>
          <w:lang w:eastAsia="en-US"/>
        </w:rPr>
        <w:t xml:space="preserve"> Matky Terezy</w:t>
      </w:r>
      <w:r w:rsidR="00356000">
        <w:rPr>
          <w:lang w:eastAsia="en-US"/>
        </w:rPr>
        <w:t xml:space="preserve"> </w:t>
      </w:r>
      <w:r w:rsidR="00F52C6B">
        <w:rPr>
          <w:lang w:eastAsia="en-US"/>
        </w:rPr>
        <w:t>na Chodově</w:t>
      </w:r>
      <w:r w:rsidR="00EC0C6B">
        <w:rPr>
          <w:lang w:eastAsia="en-US"/>
        </w:rPr>
        <w:t>.</w:t>
      </w:r>
      <w:r w:rsidR="0030357C">
        <w:rPr>
          <w:lang w:eastAsia="en-US"/>
        </w:rPr>
        <w:t xml:space="preserve"> </w:t>
      </w:r>
      <w:r w:rsidR="00C5468B">
        <w:rPr>
          <w:lang w:eastAsia="en-US"/>
        </w:rPr>
        <w:t xml:space="preserve">Diplomová práce je psána v době </w:t>
      </w:r>
      <w:r w:rsidR="00700053">
        <w:rPr>
          <w:lang w:eastAsia="en-US"/>
        </w:rPr>
        <w:t xml:space="preserve">pandemie </w:t>
      </w:r>
      <w:r w:rsidR="00073A7E">
        <w:rPr>
          <w:lang w:eastAsia="en-US"/>
        </w:rPr>
        <w:t>Covid-19</w:t>
      </w:r>
      <w:r w:rsidR="008650B5">
        <w:rPr>
          <w:lang w:eastAsia="en-US"/>
        </w:rPr>
        <w:t>, kdy spoustu ne</w:t>
      </w:r>
      <w:r w:rsidR="00B76195">
        <w:rPr>
          <w:lang w:eastAsia="en-US"/>
        </w:rPr>
        <w:t xml:space="preserve">ziskovkám a církvím vypadla velká část příjmů z důvodu zákazu shromažďování. </w:t>
      </w:r>
      <w:r w:rsidR="00302BB7">
        <w:rPr>
          <w:lang w:eastAsia="en-US"/>
        </w:rPr>
        <w:t>Za těchto okolností zde</w:t>
      </w:r>
      <w:r w:rsidR="004E6C4B">
        <w:rPr>
          <w:lang w:eastAsia="en-US"/>
        </w:rPr>
        <w:t xml:space="preserve"> </w:t>
      </w:r>
      <w:r w:rsidR="00302BB7">
        <w:rPr>
          <w:lang w:eastAsia="en-US"/>
        </w:rPr>
        <w:t xml:space="preserve">byl </w:t>
      </w:r>
      <w:r w:rsidR="004E6C4B">
        <w:rPr>
          <w:lang w:eastAsia="en-US"/>
        </w:rPr>
        <w:t>potenciál vytvořit aplikaci</w:t>
      </w:r>
      <w:r w:rsidR="00B0036A">
        <w:rPr>
          <w:lang w:eastAsia="en-US"/>
        </w:rPr>
        <w:t xml:space="preserve"> </w:t>
      </w:r>
      <w:r w:rsidR="00F6358B">
        <w:rPr>
          <w:lang w:eastAsia="en-US"/>
        </w:rPr>
        <w:t xml:space="preserve">pro </w:t>
      </w:r>
      <w:proofErr w:type="spellStart"/>
      <w:r w:rsidR="00F6358B">
        <w:rPr>
          <w:lang w:eastAsia="en-US"/>
        </w:rPr>
        <w:t>fundrasing</w:t>
      </w:r>
      <w:proofErr w:type="spellEnd"/>
      <w:r w:rsidR="008C36F8">
        <w:rPr>
          <w:lang w:eastAsia="en-US"/>
        </w:rPr>
        <w:t>,</w:t>
      </w:r>
      <w:r w:rsidR="00F6358B">
        <w:rPr>
          <w:lang w:eastAsia="en-US"/>
        </w:rPr>
        <w:t xml:space="preserve"> na kterou by bylo v této době mnohem snadnější dostat reálné uživatele, </w:t>
      </w:r>
      <w:r w:rsidR="00B4334A">
        <w:rPr>
          <w:lang w:eastAsia="en-US"/>
        </w:rPr>
        <w:t xml:space="preserve">protože </w:t>
      </w:r>
      <w:r w:rsidR="008C1C29">
        <w:rPr>
          <w:lang w:eastAsia="en-US"/>
        </w:rPr>
        <w:t xml:space="preserve">většina aktivit se přesunula do online prostředí. </w:t>
      </w:r>
      <w:r w:rsidR="008C36F8">
        <w:rPr>
          <w:lang w:eastAsia="en-US"/>
        </w:rPr>
        <w:t xml:space="preserve">Z reálných uživatelů pak lze pro tuto práci dostat mnohem </w:t>
      </w:r>
      <w:r w:rsidR="007B14BC">
        <w:rPr>
          <w:lang w:eastAsia="en-US"/>
        </w:rPr>
        <w:t xml:space="preserve">přesnější a věrohodnější data pro porovnání jednotlivých metod </w:t>
      </w:r>
      <w:proofErr w:type="spellStart"/>
      <w:r w:rsidR="007B14BC">
        <w:rPr>
          <w:lang w:eastAsia="en-US"/>
        </w:rPr>
        <w:t>renderingu</w:t>
      </w:r>
      <w:proofErr w:type="spellEnd"/>
      <w:r w:rsidR="007B14BC">
        <w:rPr>
          <w:lang w:eastAsia="en-US"/>
        </w:rPr>
        <w:t>.</w:t>
      </w:r>
      <w:r w:rsidR="0066694A">
        <w:rPr>
          <w:lang w:eastAsia="en-US"/>
        </w:rPr>
        <w:t xml:space="preserve"> </w:t>
      </w:r>
      <w:r w:rsidR="00FD58F3">
        <w:rPr>
          <w:lang w:eastAsia="en-US"/>
        </w:rPr>
        <w:t xml:space="preserve">Stránka pro </w:t>
      </w:r>
      <w:proofErr w:type="spellStart"/>
      <w:r w:rsidR="00FD58F3">
        <w:rPr>
          <w:lang w:eastAsia="en-US"/>
        </w:rPr>
        <w:t>fundrasing</w:t>
      </w:r>
      <w:proofErr w:type="spellEnd"/>
      <w:r w:rsidR="00FD58F3">
        <w:rPr>
          <w:lang w:eastAsia="en-US"/>
        </w:rPr>
        <w:t xml:space="preserve"> je vhodná také proto, že obsahuje dobrý poměr statického textu a interaktivity</w:t>
      </w:r>
      <w:r w:rsidR="00C333AC">
        <w:rPr>
          <w:lang w:eastAsia="en-US"/>
        </w:rPr>
        <w:t xml:space="preserve"> reprezentov</w:t>
      </w:r>
      <w:r w:rsidR="00D13FB3">
        <w:rPr>
          <w:lang w:eastAsia="en-US"/>
        </w:rPr>
        <w:t>anou</w:t>
      </w:r>
      <w:r w:rsidR="00C333AC">
        <w:rPr>
          <w:lang w:eastAsia="en-US"/>
        </w:rPr>
        <w:t xml:space="preserve"> formulářem pro zadání částky a </w:t>
      </w:r>
      <w:r w:rsidR="00FE7AC9">
        <w:rPr>
          <w:lang w:eastAsia="en-US"/>
        </w:rPr>
        <w:t>vygenerování</w:t>
      </w:r>
      <w:r w:rsidR="00C333AC">
        <w:rPr>
          <w:lang w:eastAsia="en-US"/>
        </w:rPr>
        <w:t xml:space="preserve"> plat</w:t>
      </w:r>
      <w:r w:rsidR="00E31B0F">
        <w:rPr>
          <w:lang w:eastAsia="en-US"/>
        </w:rPr>
        <w:t>by</w:t>
      </w:r>
      <w:r w:rsidR="00C333AC">
        <w:rPr>
          <w:lang w:eastAsia="en-US"/>
        </w:rPr>
        <w:t>.</w:t>
      </w:r>
      <w:r w:rsidR="00CB2F62">
        <w:rPr>
          <w:lang w:eastAsia="en-US"/>
        </w:rPr>
        <w:t xml:space="preserve"> Volba na Komunitní centrum </w:t>
      </w:r>
      <w:r w:rsidR="00464C80">
        <w:rPr>
          <w:lang w:eastAsia="en-US"/>
        </w:rPr>
        <w:t xml:space="preserve">již </w:t>
      </w:r>
      <w:r w:rsidR="00CB2F62">
        <w:rPr>
          <w:lang w:eastAsia="en-US"/>
        </w:rPr>
        <w:t>padla hlavně proto,</w:t>
      </w:r>
      <w:r w:rsidR="00D77DA2">
        <w:rPr>
          <w:lang w:eastAsia="en-US"/>
        </w:rPr>
        <w:t xml:space="preserve"> že se jedná o jeden z</w:t>
      </w:r>
      <w:r w:rsidR="004723A3">
        <w:rPr>
          <w:lang w:eastAsia="en-US"/>
        </w:rPr>
        <w:t> </w:t>
      </w:r>
      <w:r w:rsidR="00D77DA2">
        <w:rPr>
          <w:lang w:eastAsia="en-US"/>
        </w:rPr>
        <w:t>nejna</w:t>
      </w:r>
      <w:r w:rsidR="004723A3">
        <w:rPr>
          <w:lang w:eastAsia="en-US"/>
        </w:rPr>
        <w:t>vštěvovanějších církevních webů v</w:t>
      </w:r>
      <w:r w:rsidR="005464BB">
        <w:rPr>
          <w:lang w:eastAsia="en-US"/>
        </w:rPr>
        <w:t> </w:t>
      </w:r>
      <w:r w:rsidR="004723A3">
        <w:rPr>
          <w:lang w:eastAsia="en-US"/>
        </w:rPr>
        <w:t>ČR</w:t>
      </w:r>
      <w:r w:rsidR="005464BB">
        <w:rPr>
          <w:lang w:eastAsia="en-US"/>
        </w:rPr>
        <w:t xml:space="preserve"> </w:t>
      </w:r>
      <w:r w:rsidR="005464BB">
        <w:rPr>
          <w:lang w:eastAsia="en-US"/>
        </w:rPr>
        <w:fldChar w:fldCharType="begin"/>
      </w:r>
      <w:r w:rsidR="009B50F6">
        <w:rPr>
          <w:lang w:eastAsia="en-US"/>
        </w:rPr>
        <w:instrText xml:space="preserve"> ADDIN ZOTERO_ITEM CSL_CITATION {"citationID":"IHQiXLCF","properties":{"formattedCitation":"(NAVRCHOLU.cz, 2021)","plainCitation":"(NAVRCHOLU.cz, 2021)","noteIndex":0},"citationItems":[{"id":80,"uris":["http://zotero.org/users/local/drXuekKW/items/IAP2E9ZN"],"uri":["http://zotero.org/users/local/drXuekKW/items/IAP2E9ZN"],"itemData":{"id":80,"type":"webpage","abstract":"Žebříček a katalog nejnavštěvovanějších českých stránek, měření a vyhodnocování návštěvnosti stránek.","container-title":"NAVRCHOLU.cz","language":"cs","title":"NAVRCHOLU.cz: Žebříček Náboženství a církve (9. 2. 2021)","title-short":"NAVRCHOLU.cz","URL":"https://navrcholu.cz/Zebricek/Instituce-urady/Nabozenstvi-cirkve/2021/02/09/","author":[{"family":"NAVRCHOLU.cz","given":""}],"accessed":{"date-parts":[["2021",2,20]]},"issued":{"date-parts":[["2021"]],"season":"2"}}}],"schema":"https://github.com/citation-style-language/schema/raw/master/csl-citation.json"} </w:instrText>
      </w:r>
      <w:r w:rsidR="005464BB">
        <w:rPr>
          <w:lang w:eastAsia="en-US"/>
        </w:rPr>
        <w:fldChar w:fldCharType="separate"/>
      </w:r>
      <w:r w:rsidR="001B6D44">
        <w:t>(NAVRCHOLU.cz, 2021)</w:t>
      </w:r>
      <w:r w:rsidR="005464BB">
        <w:rPr>
          <w:lang w:eastAsia="en-US"/>
        </w:rPr>
        <w:fldChar w:fldCharType="end"/>
      </w:r>
      <w:r w:rsidR="003448F0">
        <w:rPr>
          <w:lang w:eastAsia="en-US"/>
        </w:rPr>
        <w:t xml:space="preserve">, takže je potenciál přivést některé z návštěvníků na </w:t>
      </w:r>
      <w:r w:rsidR="00A37236">
        <w:rPr>
          <w:lang w:eastAsia="en-US"/>
        </w:rPr>
        <w:t xml:space="preserve">tuto aplikaci. Dalším z důvodů bylo, že se </w:t>
      </w:r>
      <w:r w:rsidR="00FD783A">
        <w:rPr>
          <w:lang w:eastAsia="en-US"/>
        </w:rPr>
        <w:t>autor práce</w:t>
      </w:r>
      <w:r w:rsidR="00A37236">
        <w:rPr>
          <w:lang w:eastAsia="en-US"/>
        </w:rPr>
        <w:t xml:space="preserve"> </w:t>
      </w:r>
      <w:r w:rsidR="00FD783A">
        <w:rPr>
          <w:lang w:eastAsia="en-US"/>
        </w:rPr>
        <w:t xml:space="preserve">osobně </w:t>
      </w:r>
      <w:r w:rsidR="00A37236">
        <w:rPr>
          <w:lang w:eastAsia="en-US"/>
        </w:rPr>
        <w:t>zná s tamním farářem, takže je jednodušší vše zorganizovat a uvést do reálného provozu.</w:t>
      </w:r>
    </w:p>
    <w:p w14:paraId="77EDB2AC" w14:textId="0384A395" w:rsidR="00C460FB" w:rsidRDefault="00C460FB" w:rsidP="001C3E89">
      <w:pPr>
        <w:pStyle w:val="Nadpis2"/>
      </w:pPr>
      <w:bookmarkStart w:id="153" w:name="_Toc69471837"/>
      <w:r>
        <w:t>Popis aplikace</w:t>
      </w:r>
      <w:bookmarkEnd w:id="153"/>
    </w:p>
    <w:p w14:paraId="59CA63DC" w14:textId="3B32EB51" w:rsidR="008A4DCF" w:rsidRDefault="008A4DCF" w:rsidP="00617579">
      <w:pPr>
        <w:rPr>
          <w:lang w:eastAsia="en-US"/>
        </w:rPr>
      </w:pPr>
      <w:r>
        <w:rPr>
          <w:lang w:eastAsia="en-US"/>
        </w:rPr>
        <w:t xml:space="preserve">Aplikace bude umět na základě </w:t>
      </w:r>
      <w:r w:rsidR="005D07D5">
        <w:rPr>
          <w:lang w:eastAsia="en-US"/>
        </w:rPr>
        <w:t xml:space="preserve">vybrané částky a případných kontaktních údajů vygenerovat QR kód pro platbu. </w:t>
      </w:r>
      <w:r w:rsidR="00B47DA9">
        <w:rPr>
          <w:lang w:eastAsia="en-US"/>
        </w:rPr>
        <w:t>Při analýze bylo zvažováno zaintegrovat přímo platební bránu</w:t>
      </w:r>
      <w:r w:rsidR="0005439C">
        <w:rPr>
          <w:lang w:eastAsia="en-US"/>
        </w:rPr>
        <w:t xml:space="preserve"> podporující také platební karty</w:t>
      </w:r>
      <w:r w:rsidR="00B47DA9">
        <w:rPr>
          <w:lang w:eastAsia="en-US"/>
        </w:rPr>
        <w:t>, nakonec ale z důvodu složitosti schvalovacích procesů pro neziskové organizace ze strany poskytovatelů platebních bran bylo vybráno toto řešení.</w:t>
      </w:r>
    </w:p>
    <w:p w14:paraId="6D4FC17C" w14:textId="09657E7E" w:rsidR="00FA7E9B" w:rsidRDefault="005B6409" w:rsidP="00617579">
      <w:pPr>
        <w:rPr>
          <w:lang w:eastAsia="en-US"/>
        </w:rPr>
      </w:pPr>
      <w:r>
        <w:rPr>
          <w:lang w:eastAsia="en-US"/>
        </w:rPr>
        <w:t xml:space="preserve">Farnost chtěla z účetních důvodů rozdělit sbírku na dva druhy – nedělní sbírku a dar farnosti. </w:t>
      </w:r>
      <w:r w:rsidR="00D32B89">
        <w:rPr>
          <w:lang w:eastAsia="en-US"/>
        </w:rPr>
        <w:t xml:space="preserve">Tyto sbírky se liší variabilním symbolem a zprávou </w:t>
      </w:r>
      <w:r w:rsidR="008A4DCF">
        <w:rPr>
          <w:lang w:eastAsia="en-US"/>
        </w:rPr>
        <w:t>v</w:t>
      </w:r>
      <w:r w:rsidR="00FA7E9B">
        <w:rPr>
          <w:lang w:eastAsia="en-US"/>
        </w:rPr>
        <w:t> posílané p</w:t>
      </w:r>
      <w:r w:rsidR="008A4DCF">
        <w:rPr>
          <w:lang w:eastAsia="en-US"/>
        </w:rPr>
        <w:t xml:space="preserve">latbě. </w:t>
      </w:r>
      <w:r w:rsidR="00877E11">
        <w:rPr>
          <w:lang w:eastAsia="en-US"/>
        </w:rPr>
        <w:t xml:space="preserve">Pro dar farnosti </w:t>
      </w:r>
      <w:r w:rsidR="00480A2F">
        <w:rPr>
          <w:lang w:eastAsia="en-US"/>
        </w:rPr>
        <w:t>je kromě částky potřeba také do zprávy platby přidat jméno a adresu dárce.</w:t>
      </w:r>
    </w:p>
    <w:p w14:paraId="32E27C7F" w14:textId="77777777" w:rsidR="003A3488" w:rsidRDefault="00D32B89" w:rsidP="003A3488">
      <w:pPr>
        <w:rPr>
          <w:color w:val="FF0000"/>
          <w:lang w:eastAsia="en-US"/>
        </w:rPr>
      </w:pPr>
      <w:r>
        <w:rPr>
          <w:lang w:eastAsia="en-US"/>
        </w:rPr>
        <w:t xml:space="preserve">Aplikaci tvoří jedna stránka, na níž je krátký popis a informace o </w:t>
      </w:r>
      <w:r w:rsidR="002734CD">
        <w:rPr>
          <w:lang w:eastAsia="en-US"/>
        </w:rPr>
        <w:t xml:space="preserve">farní sbírce jako takové a popis jednotlivých druhů sbírky. </w:t>
      </w:r>
      <w:r w:rsidR="00C150F0">
        <w:rPr>
          <w:lang w:eastAsia="en-US"/>
        </w:rPr>
        <w:t>Stránka dále obsahuje</w:t>
      </w:r>
      <w:r w:rsidR="0024738D">
        <w:rPr>
          <w:lang w:eastAsia="en-US"/>
        </w:rPr>
        <w:t xml:space="preserve"> formulář pro zadání </w:t>
      </w:r>
      <w:r w:rsidR="001B6628">
        <w:rPr>
          <w:lang w:eastAsia="en-US"/>
        </w:rPr>
        <w:t>částky a případných kontaktních údajů</w:t>
      </w:r>
      <w:r w:rsidR="00D95C50">
        <w:rPr>
          <w:lang w:eastAsia="en-US"/>
        </w:rPr>
        <w:t>.</w:t>
      </w:r>
      <w:r w:rsidR="004D6B03">
        <w:rPr>
          <w:lang w:eastAsia="en-US"/>
        </w:rPr>
        <w:t xml:space="preserve"> </w:t>
      </w:r>
      <w:r w:rsidR="00C150F0">
        <w:rPr>
          <w:lang w:eastAsia="en-US"/>
        </w:rPr>
        <w:t xml:space="preserve">Kromě toho je vedle formuláře </w:t>
      </w:r>
      <w:r w:rsidR="003E3B63">
        <w:rPr>
          <w:lang w:eastAsia="en-US"/>
        </w:rPr>
        <w:t xml:space="preserve">uveden seznam nadcházejících událostí ve farnosti. Tento seznam je na hlavním webu </w:t>
      </w:r>
      <w:r w:rsidR="00DE7C5A">
        <w:rPr>
          <w:lang w:eastAsia="en-US"/>
        </w:rPr>
        <w:t xml:space="preserve">farnosti </w:t>
      </w:r>
      <w:r w:rsidR="00477A0F">
        <w:rPr>
          <w:lang w:eastAsia="en-US"/>
        </w:rPr>
        <w:t>ne příliš dobře přístupný</w:t>
      </w:r>
      <w:r w:rsidR="00E7285D">
        <w:rPr>
          <w:lang w:eastAsia="en-US"/>
        </w:rPr>
        <w:t>, byl jsem požádán, jestli by šlo z hlavního webu tyto události vyčíst a na stránce sbírky zobrazit.</w:t>
      </w:r>
    </w:p>
    <w:p w14:paraId="126052B4" w14:textId="20DDF9E3" w:rsidR="001928E1" w:rsidRDefault="00C460FB" w:rsidP="003A3488">
      <w:pPr>
        <w:pStyle w:val="Nadpis2"/>
      </w:pPr>
      <w:bookmarkStart w:id="154" w:name="_Toc69471838"/>
      <w:r>
        <w:t>Specifikace</w:t>
      </w:r>
      <w:r w:rsidR="001C3E89">
        <w:t xml:space="preserve"> aplikace</w:t>
      </w:r>
      <w:bookmarkEnd w:id="154"/>
    </w:p>
    <w:p w14:paraId="7EC8413E" w14:textId="77777777" w:rsidR="00CF06B9" w:rsidRPr="00CF06B9" w:rsidRDefault="00CF06B9" w:rsidP="00CF06B9">
      <w:pPr>
        <w:rPr>
          <w:lang w:eastAsia="en-US"/>
        </w:rPr>
      </w:pPr>
    </w:p>
    <w:p w14:paraId="4CECAEF6" w14:textId="370C42E2" w:rsidR="005D1D64" w:rsidRDefault="005D1D64" w:rsidP="005D1D64">
      <w:pPr>
        <w:pStyle w:val="Nadpis3"/>
      </w:pPr>
      <w:bookmarkStart w:id="155" w:name="_Toc69471839"/>
      <w:r>
        <w:t>Hlavička</w:t>
      </w:r>
      <w:bookmarkEnd w:id="155"/>
    </w:p>
    <w:p w14:paraId="6C6EA400" w14:textId="6E2C4AC8" w:rsidR="00E07600" w:rsidRDefault="00BF2302" w:rsidP="00E07600">
      <w:pPr>
        <w:rPr>
          <w:lang w:eastAsia="en-US"/>
        </w:rPr>
      </w:pPr>
      <w:r>
        <w:rPr>
          <w:lang w:eastAsia="en-US"/>
        </w:rPr>
        <w:t xml:space="preserve">Hlavička obsahuje pouze 2 loga. První je logo farnosti, které odkazuje na web farnosti. Druhé je logo webu </w:t>
      </w:r>
      <w:r w:rsidRPr="00D476EC">
        <w:rPr>
          <w:i/>
          <w:iCs/>
          <w:lang w:eastAsia="en-US"/>
        </w:rPr>
        <w:t>farni-sbirka.cz</w:t>
      </w:r>
      <w:r>
        <w:rPr>
          <w:lang w:eastAsia="en-US"/>
        </w:rPr>
        <w:t>, které vede na příslušný web.</w:t>
      </w:r>
    </w:p>
    <w:p w14:paraId="0E3D92D5" w14:textId="77777777" w:rsidR="001839D9" w:rsidRDefault="001839D9" w:rsidP="001839D9">
      <w:pPr>
        <w:keepNext/>
      </w:pPr>
      <w:r w:rsidRPr="001839D9">
        <w:rPr>
          <w:noProof/>
          <w:lang w:eastAsia="en-US"/>
        </w:rPr>
        <w:lastRenderedPageBreak/>
        <w:drawing>
          <wp:inline distT="0" distB="0" distL="0" distR="0" wp14:anchorId="29AC30A2" wp14:editId="2273E32B">
            <wp:extent cx="5579110" cy="24638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110" cy="246380"/>
                    </a:xfrm>
                    <a:prstGeom prst="rect">
                      <a:avLst/>
                    </a:prstGeom>
                  </pic:spPr>
                </pic:pic>
              </a:graphicData>
            </a:graphic>
          </wp:inline>
        </w:drawing>
      </w:r>
    </w:p>
    <w:p w14:paraId="343DC3DB" w14:textId="08E01365" w:rsidR="001839D9" w:rsidRPr="00E07600" w:rsidRDefault="001839D9" w:rsidP="001839D9">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6</w:t>
      </w:r>
      <w:r w:rsidR="00A85E97">
        <w:rPr>
          <w:noProof/>
        </w:rPr>
        <w:fldChar w:fldCharType="end"/>
      </w:r>
      <w:r>
        <w:t xml:space="preserve"> Jednostránková aplikace: hlavička</w:t>
      </w:r>
    </w:p>
    <w:p w14:paraId="364399BE" w14:textId="201E19A7" w:rsidR="005D1D64" w:rsidRDefault="00A365D1" w:rsidP="005D1D64">
      <w:pPr>
        <w:pStyle w:val="Nadpis3"/>
      </w:pPr>
      <w:bookmarkStart w:id="156" w:name="_Toc69471840"/>
      <w:r>
        <w:t>Informace o sbírkách</w:t>
      </w:r>
      <w:bookmarkEnd w:id="156"/>
    </w:p>
    <w:p w14:paraId="3DCACFE5" w14:textId="258B3E00" w:rsidR="00CF4805" w:rsidRDefault="00530A99" w:rsidP="00CF4805">
      <w:pPr>
        <w:rPr>
          <w:lang w:eastAsia="en-US"/>
        </w:rPr>
      </w:pPr>
      <w:r>
        <w:rPr>
          <w:lang w:eastAsia="en-US"/>
        </w:rPr>
        <w:t xml:space="preserve">Tato část má </w:t>
      </w:r>
      <w:r w:rsidR="00773E40">
        <w:rPr>
          <w:lang w:eastAsia="en-US"/>
        </w:rPr>
        <w:t>za cíl informovat</w:t>
      </w:r>
      <w:r w:rsidR="00BB43B7">
        <w:rPr>
          <w:lang w:eastAsia="en-US"/>
        </w:rPr>
        <w:t xml:space="preserve"> návštěvníky o důvodu vzniku webu a vysvětlit rozdíly mezi jednotlivými druhy sbírek.</w:t>
      </w:r>
      <w:r w:rsidR="001824D2">
        <w:rPr>
          <w:lang w:eastAsia="en-US"/>
        </w:rPr>
        <w:t xml:space="preserve"> U každého </w:t>
      </w:r>
      <w:r w:rsidR="0083761F">
        <w:rPr>
          <w:lang w:eastAsia="en-US"/>
        </w:rPr>
        <w:t>druhu sbírky je také tlačítko přispět, které přejede o stránku níž</w:t>
      </w:r>
      <w:r w:rsidR="00A42E64">
        <w:rPr>
          <w:lang w:eastAsia="en-US"/>
        </w:rPr>
        <w:t>e</w:t>
      </w:r>
      <w:r w:rsidR="0083761F">
        <w:rPr>
          <w:lang w:eastAsia="en-US"/>
        </w:rPr>
        <w:t xml:space="preserve"> na formulář pro zadání platby pro </w:t>
      </w:r>
      <w:r w:rsidR="00AA64BF">
        <w:rPr>
          <w:lang w:eastAsia="en-US"/>
        </w:rPr>
        <w:t>vybranou sbírku. Na pozadí této sekce bude fotografie farního sálu.</w:t>
      </w:r>
    </w:p>
    <w:p w14:paraId="11D13EAC" w14:textId="77777777" w:rsidR="00600F70" w:rsidRDefault="00600F70" w:rsidP="00600F70">
      <w:pPr>
        <w:keepNext/>
      </w:pPr>
      <w:r w:rsidRPr="00600F70">
        <w:rPr>
          <w:noProof/>
          <w:lang w:eastAsia="en-US"/>
        </w:rPr>
        <w:drawing>
          <wp:inline distT="0" distB="0" distL="0" distR="0" wp14:anchorId="4C8A6CC4" wp14:editId="53DCB150">
            <wp:extent cx="5579110" cy="2965450"/>
            <wp:effectExtent l="0" t="0" r="0" b="6350"/>
            <wp:docPr id="11" name="Obrázek 1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text&#10;&#10;Popis byl vytvořen automaticky"/>
                    <pic:cNvPicPr/>
                  </pic:nvPicPr>
                  <pic:blipFill>
                    <a:blip r:embed="rId26"/>
                    <a:stretch>
                      <a:fillRect/>
                    </a:stretch>
                  </pic:blipFill>
                  <pic:spPr>
                    <a:xfrm>
                      <a:off x="0" y="0"/>
                      <a:ext cx="5579110" cy="2965450"/>
                    </a:xfrm>
                    <a:prstGeom prst="rect">
                      <a:avLst/>
                    </a:prstGeom>
                  </pic:spPr>
                </pic:pic>
              </a:graphicData>
            </a:graphic>
          </wp:inline>
        </w:drawing>
      </w:r>
    </w:p>
    <w:p w14:paraId="69D65F63" w14:textId="1A9BB060" w:rsidR="00600F70" w:rsidRPr="00CF4805" w:rsidRDefault="00600F70" w:rsidP="00600F70">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7</w:t>
      </w:r>
      <w:r w:rsidR="00A85E97">
        <w:rPr>
          <w:noProof/>
        </w:rPr>
        <w:fldChar w:fldCharType="end"/>
      </w:r>
      <w:r>
        <w:t xml:space="preserve"> Jednostránková aplikace: informace o sbírkách</w:t>
      </w:r>
    </w:p>
    <w:p w14:paraId="16664F2F" w14:textId="6452048B" w:rsidR="00A365D1" w:rsidRDefault="00A365D1" w:rsidP="00A365D1">
      <w:pPr>
        <w:pStyle w:val="Nadpis3"/>
      </w:pPr>
      <w:bookmarkStart w:id="157" w:name="_Toc69471841"/>
      <w:r>
        <w:t xml:space="preserve">Formulář pro </w:t>
      </w:r>
      <w:r w:rsidR="00367517">
        <w:t>vytvoření</w:t>
      </w:r>
      <w:r>
        <w:t xml:space="preserve"> platby</w:t>
      </w:r>
      <w:bookmarkEnd w:id="157"/>
    </w:p>
    <w:p w14:paraId="2A0DB612" w14:textId="787ACDE0" w:rsidR="00A266F9" w:rsidRDefault="00A266F9" w:rsidP="00A266F9">
      <w:pPr>
        <w:rPr>
          <w:lang w:eastAsia="en-US"/>
        </w:rPr>
      </w:pPr>
      <w:r>
        <w:rPr>
          <w:lang w:eastAsia="en-US"/>
        </w:rPr>
        <w:t xml:space="preserve">Jak již bylo </w:t>
      </w:r>
      <w:r w:rsidR="00392C84">
        <w:rPr>
          <w:lang w:eastAsia="en-US"/>
        </w:rPr>
        <w:t>napsáno výše, pomocí této aplikace lze přispět dvěm</w:t>
      </w:r>
      <w:r w:rsidR="00573C28">
        <w:rPr>
          <w:lang w:eastAsia="en-US"/>
        </w:rPr>
        <w:t>a</w:t>
      </w:r>
      <w:r w:rsidR="00392C84">
        <w:rPr>
          <w:lang w:eastAsia="en-US"/>
        </w:rPr>
        <w:t xml:space="preserve"> způsoby </w:t>
      </w:r>
      <w:r w:rsidR="00367517">
        <w:rPr>
          <w:lang w:eastAsia="en-US"/>
        </w:rPr>
        <w:t xml:space="preserve">– jako dar farnosti, nebo nedělní sbírku. Pro každý z těchto způsobů bude lehce odlišný formulář pro vytvoření platby a </w:t>
      </w:r>
      <w:r w:rsidR="00573C28">
        <w:rPr>
          <w:lang w:eastAsia="en-US"/>
        </w:rPr>
        <w:t>také jin</w:t>
      </w:r>
      <w:r w:rsidR="007E07CD">
        <w:rPr>
          <w:lang w:eastAsia="en-US"/>
        </w:rPr>
        <w:t>é parametry platby.</w:t>
      </w:r>
    </w:p>
    <w:p w14:paraId="1F35398C" w14:textId="3F8AC1D5" w:rsidR="00467449" w:rsidRDefault="00333D9D" w:rsidP="00A266F9">
      <w:pPr>
        <w:rPr>
          <w:lang w:eastAsia="en-US"/>
        </w:rPr>
      </w:pPr>
      <w:r>
        <w:rPr>
          <w:lang w:eastAsia="en-US"/>
        </w:rPr>
        <w:t>V horní části formuláře je pře</w:t>
      </w:r>
      <w:r w:rsidR="0085048C">
        <w:rPr>
          <w:lang w:eastAsia="en-US"/>
        </w:rPr>
        <w:t>pínač mezi jednotlivými způsoby.</w:t>
      </w:r>
      <w:r w:rsidR="00CA5461">
        <w:rPr>
          <w:lang w:eastAsia="en-US"/>
        </w:rPr>
        <w:t xml:space="preserve"> </w:t>
      </w:r>
      <w:r w:rsidR="00E6552F">
        <w:rPr>
          <w:lang w:eastAsia="en-US"/>
        </w:rPr>
        <w:t xml:space="preserve">Kromě samotného formuláře pro vyplnění částky a </w:t>
      </w:r>
      <w:r w:rsidR="0018382A">
        <w:rPr>
          <w:lang w:eastAsia="en-US"/>
        </w:rPr>
        <w:t xml:space="preserve">případných dalších informací je </w:t>
      </w:r>
      <w:r w:rsidR="00C83477">
        <w:rPr>
          <w:lang w:eastAsia="en-US"/>
        </w:rPr>
        <w:t>zobrazen</w:t>
      </w:r>
      <w:r w:rsidR="00A245C3">
        <w:rPr>
          <w:lang w:eastAsia="en-US"/>
        </w:rPr>
        <w:t xml:space="preserve"> vygenerovaný</w:t>
      </w:r>
      <w:r w:rsidR="00C83477">
        <w:rPr>
          <w:lang w:eastAsia="en-US"/>
        </w:rPr>
        <w:t xml:space="preserve"> QR kód pro platbu</w:t>
      </w:r>
      <w:r w:rsidR="00204F38">
        <w:rPr>
          <w:lang w:eastAsia="en-US"/>
        </w:rPr>
        <w:t>.</w:t>
      </w:r>
      <w:r w:rsidR="00A46879">
        <w:rPr>
          <w:lang w:eastAsia="en-US"/>
        </w:rPr>
        <w:t xml:space="preserve"> </w:t>
      </w:r>
      <w:r w:rsidR="00E92573">
        <w:rPr>
          <w:lang w:eastAsia="en-US"/>
        </w:rPr>
        <w:t xml:space="preserve">Pod </w:t>
      </w:r>
      <w:r w:rsidR="00A46879">
        <w:rPr>
          <w:lang w:eastAsia="en-US"/>
        </w:rPr>
        <w:t>QR kódem</w:t>
      </w:r>
      <w:r w:rsidR="00E92573">
        <w:rPr>
          <w:lang w:eastAsia="en-US"/>
        </w:rPr>
        <w:t xml:space="preserve"> bude tlačítko</w:t>
      </w:r>
      <w:r w:rsidR="00A46879">
        <w:rPr>
          <w:lang w:eastAsia="en-US"/>
        </w:rPr>
        <w:t xml:space="preserve"> umožňující stažení</w:t>
      </w:r>
      <w:r w:rsidR="00CA6EED">
        <w:rPr>
          <w:lang w:eastAsia="en-US"/>
        </w:rPr>
        <w:t xml:space="preserve"> tohoto kódu na zařízení</w:t>
      </w:r>
      <w:r w:rsidR="00E92573">
        <w:rPr>
          <w:lang w:eastAsia="en-US"/>
        </w:rPr>
        <w:t xml:space="preserve">. </w:t>
      </w:r>
      <w:r w:rsidR="002F4D03">
        <w:rPr>
          <w:lang w:eastAsia="en-US"/>
        </w:rPr>
        <w:t>Tohoto využijí především návštěvníci na</w:t>
      </w:r>
      <w:r w:rsidR="00272A4B">
        <w:rPr>
          <w:lang w:eastAsia="en-US"/>
        </w:rPr>
        <w:t xml:space="preserve"> chytrých telefonech, kteří chtějí zaplatit bankovní aplikací nainstalovanou</w:t>
      </w:r>
      <w:r w:rsidR="004D7D3E">
        <w:rPr>
          <w:lang w:eastAsia="en-US"/>
        </w:rPr>
        <w:t xml:space="preserve"> na tom samém telefonu na kterém mají zobrazenou tuto stránku</w:t>
      </w:r>
      <w:r w:rsidR="00CA6EED">
        <w:rPr>
          <w:lang w:eastAsia="en-US"/>
        </w:rPr>
        <w:t>.</w:t>
      </w:r>
      <w:r w:rsidR="00204F38">
        <w:rPr>
          <w:lang w:eastAsia="en-US"/>
        </w:rPr>
        <w:t xml:space="preserve"> Vedle QR kódu musí být také zobrazeny konkrétní platební údaje pro daný </w:t>
      </w:r>
      <w:r w:rsidR="005B5764">
        <w:rPr>
          <w:lang w:eastAsia="en-US"/>
        </w:rPr>
        <w:t>druh sbírky</w:t>
      </w:r>
      <w:r w:rsidR="00657616">
        <w:rPr>
          <w:lang w:eastAsia="en-US"/>
        </w:rPr>
        <w:t xml:space="preserve"> </w:t>
      </w:r>
      <w:r w:rsidR="00CC5008">
        <w:rPr>
          <w:lang w:eastAsia="en-US"/>
        </w:rPr>
        <w:t>pro případ</w:t>
      </w:r>
      <w:r w:rsidR="00657616">
        <w:rPr>
          <w:lang w:eastAsia="en-US"/>
        </w:rPr>
        <w:t xml:space="preserve">, že </w:t>
      </w:r>
      <w:r w:rsidR="00CC5008">
        <w:rPr>
          <w:lang w:eastAsia="en-US"/>
        </w:rPr>
        <w:t xml:space="preserve">by </w:t>
      </w:r>
      <w:r w:rsidR="00657616">
        <w:rPr>
          <w:lang w:eastAsia="en-US"/>
        </w:rPr>
        <w:t>uživatel nech</w:t>
      </w:r>
      <w:r w:rsidR="00CC5008">
        <w:rPr>
          <w:lang w:eastAsia="en-US"/>
        </w:rPr>
        <w:t>těl</w:t>
      </w:r>
      <w:r w:rsidR="00B72C21">
        <w:rPr>
          <w:lang w:eastAsia="en-US"/>
        </w:rPr>
        <w:t xml:space="preserve"> </w:t>
      </w:r>
      <w:r w:rsidR="00657616">
        <w:rPr>
          <w:lang w:eastAsia="en-US"/>
        </w:rPr>
        <w:t>QR platbu</w:t>
      </w:r>
      <w:r w:rsidR="00B72C21">
        <w:rPr>
          <w:lang w:eastAsia="en-US"/>
        </w:rPr>
        <w:t xml:space="preserve"> využít</w:t>
      </w:r>
      <w:r w:rsidR="008D6365">
        <w:rPr>
          <w:lang w:eastAsia="en-US"/>
        </w:rPr>
        <w:t>.</w:t>
      </w:r>
    </w:p>
    <w:p w14:paraId="70F2C845" w14:textId="7E11C26B" w:rsidR="008D6365" w:rsidRDefault="008D6365" w:rsidP="008D6365">
      <w:pPr>
        <w:pStyle w:val="Nadpis4"/>
        <w:rPr>
          <w:rStyle w:val="Siln"/>
          <w:b/>
          <w:bCs w:val="0"/>
        </w:rPr>
      </w:pPr>
      <w:r>
        <w:rPr>
          <w:rStyle w:val="Siln"/>
          <w:b/>
          <w:bCs w:val="0"/>
        </w:rPr>
        <w:t>Dar farnosti</w:t>
      </w:r>
    </w:p>
    <w:p w14:paraId="100C12EA" w14:textId="0826449A" w:rsidR="00FD3315" w:rsidRPr="00072209" w:rsidRDefault="00EA54A5" w:rsidP="00FD3315">
      <w:pPr>
        <w:rPr>
          <w:lang w:eastAsia="en-US"/>
        </w:rPr>
      </w:pPr>
      <w:r>
        <w:rPr>
          <w:lang w:eastAsia="en-US"/>
        </w:rPr>
        <w:t xml:space="preserve">Pro dar farnosti </w:t>
      </w:r>
      <w:r w:rsidR="006F0637">
        <w:rPr>
          <w:lang w:eastAsia="en-US"/>
        </w:rPr>
        <w:t xml:space="preserve">jsou předvoleny k výběru částky </w:t>
      </w:r>
      <w:r w:rsidR="00A35C13">
        <w:rPr>
          <w:lang w:eastAsia="en-US"/>
        </w:rPr>
        <w:t>200, 300, 500 a 1000 Kč.</w:t>
      </w:r>
      <w:r w:rsidR="00574968">
        <w:rPr>
          <w:lang w:eastAsia="en-US"/>
        </w:rPr>
        <w:t xml:space="preserve"> </w:t>
      </w:r>
      <w:r w:rsidR="004F769F">
        <w:rPr>
          <w:lang w:eastAsia="en-US"/>
        </w:rPr>
        <w:t xml:space="preserve">Číslo účtu farnosti </w:t>
      </w:r>
      <w:r w:rsidR="00260751">
        <w:rPr>
          <w:lang w:eastAsia="en-US"/>
        </w:rPr>
        <w:t xml:space="preserve">pro platbu je </w:t>
      </w:r>
      <w:r w:rsidR="00FD3315" w:rsidRPr="00FD3315">
        <w:rPr>
          <w:i/>
          <w:iCs/>
          <w:lang w:eastAsia="en-US"/>
        </w:rPr>
        <w:t>19-9362170227/0100</w:t>
      </w:r>
      <w:r w:rsidR="00FD3315">
        <w:rPr>
          <w:lang w:eastAsia="en-US"/>
        </w:rPr>
        <w:t xml:space="preserve">, variabilní symbol </w:t>
      </w:r>
      <w:r w:rsidR="00FD3315">
        <w:rPr>
          <w:i/>
          <w:iCs/>
          <w:lang w:eastAsia="en-US"/>
        </w:rPr>
        <w:t>11</w:t>
      </w:r>
      <w:r w:rsidR="00072209">
        <w:rPr>
          <w:i/>
          <w:iCs/>
          <w:lang w:eastAsia="en-US"/>
        </w:rPr>
        <w:t>11</w:t>
      </w:r>
      <w:r w:rsidR="00072209">
        <w:rPr>
          <w:lang w:eastAsia="en-US"/>
        </w:rPr>
        <w:t>.</w:t>
      </w:r>
    </w:p>
    <w:p w14:paraId="59B70FB0" w14:textId="3A3E58C0" w:rsidR="00574968" w:rsidRDefault="00574968" w:rsidP="00DA08F1">
      <w:pPr>
        <w:rPr>
          <w:lang w:eastAsia="en-US"/>
        </w:rPr>
      </w:pPr>
    </w:p>
    <w:p w14:paraId="095574C9" w14:textId="3FEE9C76" w:rsidR="00DA08F1" w:rsidRPr="008D6365" w:rsidRDefault="00E042CC" w:rsidP="00DA08F1">
      <w:pPr>
        <w:rPr>
          <w:lang w:eastAsia="en-US"/>
        </w:rPr>
      </w:pPr>
      <w:r>
        <w:rPr>
          <w:lang w:eastAsia="en-US"/>
        </w:rPr>
        <w:lastRenderedPageBreak/>
        <w:t xml:space="preserve">Pro dar farnosti je také potřeba do zprávy pro příjemce </w:t>
      </w:r>
      <w:r w:rsidR="004959DC">
        <w:rPr>
          <w:lang w:eastAsia="en-US"/>
        </w:rPr>
        <w:t xml:space="preserve">uvést jméno a adresu dárce, proto </w:t>
      </w:r>
      <w:r w:rsidR="002C1560">
        <w:rPr>
          <w:lang w:eastAsia="en-US"/>
        </w:rPr>
        <w:t xml:space="preserve">tento druh </w:t>
      </w:r>
      <w:r w:rsidR="00574968">
        <w:rPr>
          <w:lang w:eastAsia="en-US"/>
        </w:rPr>
        <w:t>sbírky bude obsahovat</w:t>
      </w:r>
      <w:r w:rsidR="004959DC">
        <w:rPr>
          <w:lang w:eastAsia="en-US"/>
        </w:rPr>
        <w:t xml:space="preserve"> také formulář pro vyplnění těchto údajů.</w:t>
      </w:r>
      <w:r w:rsidR="002C1560">
        <w:rPr>
          <w:lang w:eastAsia="en-US"/>
        </w:rPr>
        <w:t xml:space="preserve"> </w:t>
      </w:r>
      <w:r w:rsidR="00072209">
        <w:rPr>
          <w:lang w:eastAsia="en-US"/>
        </w:rPr>
        <w:t>Tyto údaje poté předáme do zprávy příjemci.</w:t>
      </w:r>
    </w:p>
    <w:p w14:paraId="25B00F39" w14:textId="77777777" w:rsidR="00EA0B89" w:rsidRDefault="001B1F6D" w:rsidP="00EA0B89">
      <w:pPr>
        <w:keepNext/>
      </w:pPr>
      <w:r w:rsidRPr="001B1F6D">
        <w:rPr>
          <w:noProof/>
          <w:lang w:eastAsia="en-US"/>
        </w:rPr>
        <w:drawing>
          <wp:inline distT="0" distB="0" distL="0" distR="0" wp14:anchorId="523FEE12" wp14:editId="6A5DFED4">
            <wp:extent cx="5579110" cy="4070350"/>
            <wp:effectExtent l="0" t="0" r="0" b="635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110" cy="4070350"/>
                    </a:xfrm>
                    <a:prstGeom prst="rect">
                      <a:avLst/>
                    </a:prstGeom>
                  </pic:spPr>
                </pic:pic>
              </a:graphicData>
            </a:graphic>
          </wp:inline>
        </w:drawing>
      </w:r>
    </w:p>
    <w:p w14:paraId="2932C384" w14:textId="11886410" w:rsidR="00554BB8" w:rsidRDefault="00EA0B89" w:rsidP="00EA0B89">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8</w:t>
      </w:r>
      <w:r w:rsidR="00A85E97">
        <w:rPr>
          <w:noProof/>
        </w:rPr>
        <w:fldChar w:fldCharType="end"/>
      </w:r>
      <w:r>
        <w:t xml:space="preserve"> Jednostránková aplikace: formulář pro zadání platby </w:t>
      </w:r>
      <w:r w:rsidR="00B92BD4">
        <w:t>–</w:t>
      </w:r>
      <w:r>
        <w:t xml:space="preserve"> dar farnosti</w:t>
      </w:r>
    </w:p>
    <w:p w14:paraId="240377F6" w14:textId="73EBAEB4" w:rsidR="00DA08F1" w:rsidRDefault="00DA08F1" w:rsidP="00DA08F1">
      <w:pPr>
        <w:pStyle w:val="Nadpis4"/>
      </w:pPr>
      <w:r>
        <w:t>Nedělní sbírka</w:t>
      </w:r>
    </w:p>
    <w:p w14:paraId="339A1FA2" w14:textId="31816979" w:rsidR="00DA08F1" w:rsidRPr="002A116C" w:rsidRDefault="00A626FE" w:rsidP="00DA08F1">
      <w:pPr>
        <w:rPr>
          <w:lang w:eastAsia="en-US"/>
        </w:rPr>
      </w:pPr>
      <w:r>
        <w:rPr>
          <w:lang w:eastAsia="en-US"/>
        </w:rPr>
        <w:t xml:space="preserve">Nedělní sbírka má předvolené částky v hodnotách 20, 50, 100 a 200 Kč. </w:t>
      </w:r>
      <w:r w:rsidR="00D6048A">
        <w:rPr>
          <w:lang w:eastAsia="en-US"/>
        </w:rPr>
        <w:t xml:space="preserve">Číslo účtu je stejné, liší se pouze </w:t>
      </w:r>
      <w:r w:rsidR="002A116C">
        <w:rPr>
          <w:lang w:eastAsia="en-US"/>
        </w:rPr>
        <w:t xml:space="preserve">variabilní symbol </w:t>
      </w:r>
      <w:r w:rsidR="002A116C">
        <w:rPr>
          <w:i/>
          <w:iCs/>
          <w:lang w:eastAsia="en-US"/>
        </w:rPr>
        <w:t>1122</w:t>
      </w:r>
      <w:r w:rsidR="002A116C">
        <w:rPr>
          <w:lang w:eastAsia="en-US"/>
        </w:rPr>
        <w:t xml:space="preserve"> a ve zprávě příjemci bude uvedeno </w:t>
      </w:r>
      <w:r w:rsidR="002A116C">
        <w:rPr>
          <w:i/>
          <w:iCs/>
          <w:lang w:eastAsia="en-US"/>
        </w:rPr>
        <w:t>NEDELNI SBIRKA</w:t>
      </w:r>
      <w:r w:rsidR="002A116C">
        <w:rPr>
          <w:lang w:eastAsia="en-US"/>
        </w:rPr>
        <w:t>.</w:t>
      </w:r>
    </w:p>
    <w:p w14:paraId="10F58F71" w14:textId="2B2ACCE7" w:rsidR="00DF3385" w:rsidRDefault="00DF3385" w:rsidP="00DF3385">
      <w:pPr>
        <w:keepNext/>
      </w:pPr>
      <w:r w:rsidRPr="00DF3385">
        <w:rPr>
          <w:noProof/>
        </w:rPr>
        <w:lastRenderedPageBreak/>
        <w:drawing>
          <wp:inline distT="0" distB="0" distL="0" distR="0" wp14:anchorId="25C3ED63" wp14:editId="5E19295B">
            <wp:extent cx="5579110" cy="335343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110" cy="3353435"/>
                    </a:xfrm>
                    <a:prstGeom prst="rect">
                      <a:avLst/>
                    </a:prstGeom>
                  </pic:spPr>
                </pic:pic>
              </a:graphicData>
            </a:graphic>
          </wp:inline>
        </w:drawing>
      </w:r>
    </w:p>
    <w:p w14:paraId="2C083C49" w14:textId="4044278F" w:rsidR="00DF3385" w:rsidRDefault="00DF3385" w:rsidP="00DF3385">
      <w:pPr>
        <w:pStyle w:val="Titulek"/>
        <w:jc w:val="left"/>
      </w:pPr>
      <w:bookmarkStart w:id="158" w:name="_Ref69500771"/>
      <w:r>
        <w:t xml:space="preserve">Obrázek </w:t>
      </w:r>
      <w:r w:rsidR="00A85E97">
        <w:fldChar w:fldCharType="begin"/>
      </w:r>
      <w:r w:rsidR="00A85E97">
        <w:instrText xml:space="preserve"> SEQ Obrázek \* ARABIC </w:instrText>
      </w:r>
      <w:r w:rsidR="00A85E97">
        <w:fldChar w:fldCharType="separate"/>
      </w:r>
      <w:r w:rsidR="002E2237">
        <w:rPr>
          <w:noProof/>
        </w:rPr>
        <w:t>9</w:t>
      </w:r>
      <w:r w:rsidR="00A85E97">
        <w:rPr>
          <w:noProof/>
        </w:rPr>
        <w:fldChar w:fldCharType="end"/>
      </w:r>
      <w:bookmarkEnd w:id="158"/>
      <w:r>
        <w:t xml:space="preserve"> </w:t>
      </w:r>
      <w:r w:rsidRPr="00B71308">
        <w:t xml:space="preserve">Jednostránková aplikace: formulář pro zadání platby </w:t>
      </w:r>
      <w:r w:rsidR="00A266F9">
        <w:t>–</w:t>
      </w:r>
      <w:r w:rsidRPr="00B71308">
        <w:t xml:space="preserve"> </w:t>
      </w:r>
      <w:r>
        <w:t>nedělní sbírka</w:t>
      </w:r>
    </w:p>
    <w:p w14:paraId="35B784DF" w14:textId="3F00FD55" w:rsidR="00A365D1" w:rsidRDefault="00A365D1" w:rsidP="00A365D1">
      <w:pPr>
        <w:pStyle w:val="Nadpis3"/>
      </w:pPr>
      <w:bookmarkStart w:id="159" w:name="_Toc69471842"/>
      <w:r>
        <w:t>Výpis akcí ve farnosti</w:t>
      </w:r>
      <w:bookmarkEnd w:id="159"/>
    </w:p>
    <w:p w14:paraId="24037262" w14:textId="26DFE9D6" w:rsidR="000654EA" w:rsidRDefault="004737A3" w:rsidP="000654EA">
      <w:pPr>
        <w:rPr>
          <w:lang w:eastAsia="en-US"/>
        </w:rPr>
      </w:pPr>
      <w:r>
        <w:rPr>
          <w:lang w:eastAsia="en-US"/>
        </w:rPr>
        <w:t>Farnost na svém webu uv</w:t>
      </w:r>
      <w:r w:rsidR="00F32FC6">
        <w:rPr>
          <w:lang w:eastAsia="en-US"/>
        </w:rPr>
        <w:t>e</w:t>
      </w:r>
      <w:r>
        <w:rPr>
          <w:lang w:eastAsia="en-US"/>
        </w:rPr>
        <w:t xml:space="preserve">řejňuje </w:t>
      </w:r>
      <w:r w:rsidR="0008634B">
        <w:rPr>
          <w:lang w:eastAsia="en-US"/>
        </w:rPr>
        <w:t>různé události a akce, které pořádá</w:t>
      </w:r>
      <w:r w:rsidR="009269A9">
        <w:rPr>
          <w:lang w:eastAsia="en-US"/>
        </w:rPr>
        <w:t xml:space="preserve"> </w:t>
      </w:r>
      <w:r w:rsidR="009269A9">
        <w:rPr>
          <w:lang w:eastAsia="en-US"/>
        </w:rPr>
        <w:fldChar w:fldCharType="begin"/>
      </w:r>
      <w:r w:rsidR="00F62737">
        <w:rPr>
          <w:lang w:eastAsia="en-US"/>
        </w:rPr>
        <w:instrText xml:space="preserve"> ADDIN ZOTERO_ITEM CSL_CITATION {"citationID":"l39J5IRP","properties":{"formattedCitation":"(Komunitn\\uc0\\u237{} centrum Matky Terezy, 2020)","plainCitation":"(Komunitní centrum Matky Terezy, 2020)","noteIndex":0},"citationItems":[{"id":82,"uris":["http://zotero.org/users/local/drXuekKW/items/3FYZTA3M"],"uri":["http://zotero.org/users/local/drXuekKW/items/3FYZTA3M"],"itemData":{"id":82,"type":"webpage","language":"cs","title":"Akce","URL":"https://www.kcmt.cz/kalendar-akci/","author":[{"family":"Komunitní centrum Matky Terezy","given":""}],"accessed":{"date-parts":[["2021",2,20]]},"issued":{"date-parts":[["2020"]],"season":"2"}}}],"schema":"https://github.com/citation-style-language/schema/raw/master/csl-citation.json"} </w:instrText>
      </w:r>
      <w:r w:rsidR="009269A9">
        <w:rPr>
          <w:lang w:eastAsia="en-US"/>
        </w:rPr>
        <w:fldChar w:fldCharType="separate"/>
      </w:r>
      <w:r w:rsidR="001B6D44" w:rsidRPr="001B6D44">
        <w:t>(Komunitní centrum Matky Terezy, 2020)</w:t>
      </w:r>
      <w:r w:rsidR="009269A9">
        <w:rPr>
          <w:lang w:eastAsia="en-US"/>
        </w:rPr>
        <w:fldChar w:fldCharType="end"/>
      </w:r>
      <w:r w:rsidR="00664C0F">
        <w:rPr>
          <w:lang w:eastAsia="en-US"/>
        </w:rPr>
        <w:t>.</w:t>
      </w:r>
      <w:r w:rsidR="00214C1D">
        <w:rPr>
          <w:lang w:eastAsia="en-US"/>
        </w:rPr>
        <w:t xml:space="preserve"> V rámci implementace této aplikace by </w:t>
      </w:r>
      <w:r w:rsidR="004B2D79">
        <w:rPr>
          <w:lang w:eastAsia="en-US"/>
        </w:rPr>
        <w:t xml:space="preserve">měly být tyto události každý den z webu farnosti </w:t>
      </w:r>
      <w:proofErr w:type="spellStart"/>
      <w:r w:rsidR="004B2D79">
        <w:rPr>
          <w:i/>
          <w:iCs/>
          <w:lang w:eastAsia="en-US"/>
        </w:rPr>
        <w:t>vysc</w:t>
      </w:r>
      <w:r w:rsidR="0040509D">
        <w:rPr>
          <w:i/>
          <w:iCs/>
          <w:lang w:eastAsia="en-US"/>
        </w:rPr>
        <w:t>r</w:t>
      </w:r>
      <w:r w:rsidR="004B2D79">
        <w:rPr>
          <w:i/>
          <w:iCs/>
          <w:lang w:eastAsia="en-US"/>
        </w:rPr>
        <w:t>apovány</w:t>
      </w:r>
      <w:proofErr w:type="spellEnd"/>
      <w:r w:rsidR="004B2D79">
        <w:rPr>
          <w:lang w:eastAsia="en-US"/>
        </w:rPr>
        <w:t xml:space="preserve"> a</w:t>
      </w:r>
      <w:r w:rsidR="0040509D">
        <w:rPr>
          <w:lang w:eastAsia="en-US"/>
        </w:rPr>
        <w:t xml:space="preserve"> aplikace jako taková by měla všechny </w:t>
      </w:r>
      <w:r w:rsidR="00A30B4A">
        <w:rPr>
          <w:lang w:eastAsia="en-US"/>
        </w:rPr>
        <w:t xml:space="preserve">budoucí události vypisovat. Web farnosti bohužel nemá </w:t>
      </w:r>
      <w:r w:rsidR="00606F9B">
        <w:rPr>
          <w:lang w:eastAsia="en-US"/>
        </w:rPr>
        <w:t>žádné API, obsah je potřeba vyčíst přímo z webové stránky.</w:t>
      </w:r>
    </w:p>
    <w:p w14:paraId="5E948232" w14:textId="632E01BE" w:rsidR="00315473" w:rsidRPr="004B2D79" w:rsidRDefault="00280677" w:rsidP="000654EA">
      <w:pPr>
        <w:rPr>
          <w:lang w:eastAsia="en-US"/>
        </w:rPr>
      </w:pPr>
      <w:r>
        <w:rPr>
          <w:lang w:eastAsia="en-US"/>
        </w:rPr>
        <w:t xml:space="preserve">Každá událost obsahuje název, který je zároveň odkazem na detail události na farním webu. </w:t>
      </w:r>
      <w:r w:rsidR="009A3E4E">
        <w:rPr>
          <w:lang w:eastAsia="en-US"/>
        </w:rPr>
        <w:t>Dále je u události uvedeno datum a místo konání</w:t>
      </w:r>
      <w:r w:rsidR="002A5B9B">
        <w:rPr>
          <w:lang w:eastAsia="en-US"/>
        </w:rPr>
        <w:t xml:space="preserve"> události, fotografie a krátký útržek popisu události.</w:t>
      </w:r>
    </w:p>
    <w:p w14:paraId="78986455" w14:textId="77777777" w:rsidR="000654EA" w:rsidRDefault="000654EA" w:rsidP="000654EA">
      <w:pPr>
        <w:keepNext/>
      </w:pPr>
      <w:r w:rsidRPr="000654EA">
        <w:rPr>
          <w:noProof/>
          <w:lang w:eastAsia="en-US"/>
        </w:rPr>
        <w:lastRenderedPageBreak/>
        <w:drawing>
          <wp:inline distT="0" distB="0" distL="0" distR="0" wp14:anchorId="49949360" wp14:editId="5F9EB61A">
            <wp:extent cx="5579110" cy="4888992"/>
            <wp:effectExtent l="0" t="0" r="0" b="635"/>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rotWithShape="1">
                    <a:blip r:embed="rId29"/>
                    <a:srcRect b="9676"/>
                    <a:stretch/>
                  </pic:blipFill>
                  <pic:spPr bwMode="auto">
                    <a:xfrm>
                      <a:off x="0" y="0"/>
                      <a:ext cx="5579110" cy="4888992"/>
                    </a:xfrm>
                    <a:prstGeom prst="rect">
                      <a:avLst/>
                    </a:prstGeom>
                    <a:ln>
                      <a:noFill/>
                    </a:ln>
                    <a:extLst>
                      <a:ext uri="{53640926-AAD7-44D8-BBD7-CCE9431645EC}">
                        <a14:shadowObscured xmlns:a14="http://schemas.microsoft.com/office/drawing/2010/main"/>
                      </a:ext>
                    </a:extLst>
                  </pic:spPr>
                </pic:pic>
              </a:graphicData>
            </a:graphic>
          </wp:inline>
        </w:drawing>
      </w:r>
    </w:p>
    <w:p w14:paraId="3903A30C" w14:textId="372C5CF0" w:rsidR="003B58EB" w:rsidRPr="003B58EB" w:rsidRDefault="000654EA" w:rsidP="000654EA">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10</w:t>
      </w:r>
      <w:r w:rsidR="00A85E97">
        <w:rPr>
          <w:noProof/>
        </w:rPr>
        <w:fldChar w:fldCharType="end"/>
      </w:r>
      <w:r>
        <w:t xml:space="preserve"> Jednostránková aplikace: výpis akcí ve farnosti</w:t>
      </w:r>
    </w:p>
    <w:p w14:paraId="214A0EE4" w14:textId="1AD5F7C1" w:rsidR="00940FA4" w:rsidRDefault="00940FA4" w:rsidP="003B33CC">
      <w:pPr>
        <w:pStyle w:val="Nadpis1"/>
      </w:pPr>
      <w:bookmarkStart w:id="160" w:name="_Ref68558541"/>
      <w:bookmarkStart w:id="161" w:name="_Toc69471843"/>
      <w:r>
        <w:lastRenderedPageBreak/>
        <w:t>Specifikace</w:t>
      </w:r>
      <w:r w:rsidR="000E5966">
        <w:t xml:space="preserve"> e-</w:t>
      </w:r>
      <w:proofErr w:type="spellStart"/>
      <w:r w:rsidR="000E5966">
        <w:t>shop</w:t>
      </w:r>
      <w:proofErr w:type="spellEnd"/>
      <w:r>
        <w:t xml:space="preserve"> </w:t>
      </w:r>
      <w:r w:rsidRPr="003B33CC">
        <w:t>aplikace</w:t>
      </w:r>
      <w:bookmarkEnd w:id="160"/>
      <w:bookmarkEnd w:id="161"/>
    </w:p>
    <w:p w14:paraId="6E5D079F" w14:textId="5EC7B51B" w:rsidR="00F8227F" w:rsidRDefault="0048600F" w:rsidP="00F8227F">
      <w:pPr>
        <w:pStyle w:val="Nadpis2"/>
      </w:pPr>
      <w:bookmarkStart w:id="162" w:name="_Toc69471844"/>
      <w:r>
        <w:t>Volba aplikace</w:t>
      </w:r>
      <w:bookmarkEnd w:id="162"/>
    </w:p>
    <w:p w14:paraId="6887438B" w14:textId="2CC5813B" w:rsidR="00BA5117" w:rsidRDefault="00816B10" w:rsidP="008978F1">
      <w:pPr>
        <w:rPr>
          <w:lang w:eastAsia="en-US"/>
        </w:rPr>
      </w:pPr>
      <w:r>
        <w:rPr>
          <w:lang w:eastAsia="en-US"/>
        </w:rPr>
        <w:t>Jako druhá aplikace byl zvolen</w:t>
      </w:r>
      <w:r w:rsidR="008978F1">
        <w:rPr>
          <w:lang w:eastAsia="en-US"/>
        </w:rPr>
        <w:t xml:space="preserve"> e-</w:t>
      </w:r>
      <w:proofErr w:type="spellStart"/>
      <w:r w:rsidR="008978F1">
        <w:rPr>
          <w:lang w:eastAsia="en-US"/>
        </w:rPr>
        <w:t>shop</w:t>
      </w:r>
      <w:proofErr w:type="spellEnd"/>
      <w:r w:rsidR="008978F1">
        <w:rPr>
          <w:lang w:eastAsia="en-US"/>
        </w:rPr>
        <w:t xml:space="preserve"> fiktivního zahradnictví.</w:t>
      </w:r>
      <w:r w:rsidR="00483591">
        <w:rPr>
          <w:lang w:eastAsia="en-US"/>
        </w:rPr>
        <w:t xml:space="preserve"> </w:t>
      </w:r>
      <w:r w:rsidR="00D02142">
        <w:rPr>
          <w:lang w:eastAsia="en-US"/>
        </w:rPr>
        <w:t>Na rozdíl od aplikace farní sbírk</w:t>
      </w:r>
      <w:r w:rsidR="005F22BD">
        <w:rPr>
          <w:lang w:eastAsia="en-US"/>
        </w:rPr>
        <w:t>y</w:t>
      </w:r>
      <w:r w:rsidR="00D02142">
        <w:rPr>
          <w:lang w:eastAsia="en-US"/>
        </w:rPr>
        <w:t xml:space="preserve"> </w:t>
      </w:r>
      <w:r w:rsidR="00BA307B">
        <w:rPr>
          <w:lang w:eastAsia="en-US"/>
        </w:rPr>
        <w:t xml:space="preserve">již </w:t>
      </w:r>
      <w:r w:rsidR="00D02142">
        <w:rPr>
          <w:lang w:eastAsia="en-US"/>
        </w:rPr>
        <w:t>tento e-</w:t>
      </w:r>
      <w:proofErr w:type="spellStart"/>
      <w:r w:rsidR="00D02142">
        <w:rPr>
          <w:lang w:eastAsia="en-US"/>
        </w:rPr>
        <w:t>shop</w:t>
      </w:r>
      <w:proofErr w:type="spellEnd"/>
      <w:r w:rsidR="00780B10">
        <w:rPr>
          <w:lang w:eastAsia="en-US"/>
        </w:rPr>
        <w:t xml:space="preserve"> </w:t>
      </w:r>
      <w:r w:rsidR="004E4380">
        <w:rPr>
          <w:lang w:eastAsia="en-US"/>
        </w:rPr>
        <w:t>není</w:t>
      </w:r>
      <w:r w:rsidR="00D02142">
        <w:rPr>
          <w:lang w:eastAsia="en-US"/>
        </w:rPr>
        <w:t xml:space="preserve"> určen pro reálnou entit</w:t>
      </w:r>
      <w:r w:rsidR="003B76CC">
        <w:rPr>
          <w:lang w:eastAsia="en-US"/>
        </w:rPr>
        <w:t>u</w:t>
      </w:r>
      <w:r w:rsidR="002F032A">
        <w:rPr>
          <w:lang w:eastAsia="en-US"/>
        </w:rPr>
        <w:t>.</w:t>
      </w:r>
      <w:r w:rsidR="004E4380">
        <w:rPr>
          <w:lang w:eastAsia="en-US"/>
        </w:rPr>
        <w:t xml:space="preserve"> Volba zahradnictví nemá žádný hlubší význam, produkty </w:t>
      </w:r>
      <w:r w:rsidR="001D41DC">
        <w:rPr>
          <w:lang w:eastAsia="en-US"/>
        </w:rPr>
        <w:t xml:space="preserve">a jejich popisy </w:t>
      </w:r>
      <w:r w:rsidR="004E4380">
        <w:rPr>
          <w:lang w:eastAsia="en-US"/>
        </w:rPr>
        <w:t>budou za účelem měření</w:t>
      </w:r>
      <w:r w:rsidR="001D41DC">
        <w:rPr>
          <w:lang w:eastAsia="en-US"/>
        </w:rPr>
        <w:t xml:space="preserve"> náhodně generovány z latinských slov – což </w:t>
      </w:r>
      <w:r w:rsidR="005B685E">
        <w:rPr>
          <w:lang w:eastAsia="en-US"/>
        </w:rPr>
        <w:t xml:space="preserve">v případě rostlin nebude až tak </w:t>
      </w:r>
      <w:r w:rsidR="003713C6">
        <w:rPr>
          <w:lang w:eastAsia="en-US"/>
        </w:rPr>
        <w:t>vadit</w:t>
      </w:r>
      <w:r w:rsidR="001D41DC">
        <w:rPr>
          <w:lang w:eastAsia="en-US"/>
        </w:rPr>
        <w:t>.</w:t>
      </w:r>
    </w:p>
    <w:p w14:paraId="459460CC" w14:textId="50B5CF2B" w:rsidR="0048600F" w:rsidRDefault="0048600F" w:rsidP="0048600F">
      <w:pPr>
        <w:pStyle w:val="Nadpis2"/>
      </w:pPr>
      <w:bookmarkStart w:id="163" w:name="_Toc69471845"/>
      <w:r>
        <w:t>Popis aplikace</w:t>
      </w:r>
      <w:bookmarkEnd w:id="163"/>
    </w:p>
    <w:p w14:paraId="073B2670" w14:textId="4B06BA71" w:rsidR="0099793A" w:rsidRDefault="009664ED" w:rsidP="00ED2066">
      <w:pPr>
        <w:rPr>
          <w:lang w:eastAsia="en-US"/>
        </w:rPr>
      </w:pPr>
      <w:r>
        <w:rPr>
          <w:lang w:eastAsia="en-US"/>
        </w:rPr>
        <w:t>E-</w:t>
      </w:r>
      <w:proofErr w:type="spellStart"/>
      <w:r>
        <w:rPr>
          <w:lang w:eastAsia="en-US"/>
        </w:rPr>
        <w:t>shop</w:t>
      </w:r>
      <w:proofErr w:type="spellEnd"/>
      <w:r>
        <w:rPr>
          <w:lang w:eastAsia="en-US"/>
        </w:rPr>
        <w:t xml:space="preserve"> se všemi funkcionalitami je poměrně</w:t>
      </w:r>
      <w:r w:rsidR="00016E35">
        <w:rPr>
          <w:lang w:eastAsia="en-US"/>
        </w:rPr>
        <w:t xml:space="preserve"> </w:t>
      </w:r>
      <w:r w:rsidR="0099793A">
        <w:rPr>
          <w:lang w:eastAsia="en-US"/>
        </w:rPr>
        <w:t>komplikovaná aplikace. Pro</w:t>
      </w:r>
      <w:r w:rsidR="000C7831">
        <w:rPr>
          <w:lang w:eastAsia="en-US"/>
        </w:rPr>
        <w:t xml:space="preserve"> </w:t>
      </w:r>
      <w:r w:rsidR="0099793A">
        <w:rPr>
          <w:lang w:eastAsia="en-US"/>
        </w:rPr>
        <w:t>potřeb</w:t>
      </w:r>
      <w:r w:rsidR="002D3B3E">
        <w:rPr>
          <w:lang w:eastAsia="en-US"/>
        </w:rPr>
        <w:t xml:space="preserve">y </w:t>
      </w:r>
      <w:r w:rsidR="000C7831">
        <w:rPr>
          <w:lang w:eastAsia="en-US"/>
        </w:rPr>
        <w:t>této práce</w:t>
      </w:r>
      <w:r w:rsidR="00100C0F">
        <w:rPr>
          <w:lang w:eastAsia="en-US"/>
        </w:rPr>
        <w:t xml:space="preserve"> </w:t>
      </w:r>
      <w:r w:rsidR="002D3B3E">
        <w:rPr>
          <w:lang w:eastAsia="en-US"/>
        </w:rPr>
        <w:t xml:space="preserve">není potřeba programovat </w:t>
      </w:r>
      <w:r w:rsidR="00EC3479">
        <w:rPr>
          <w:lang w:eastAsia="en-US"/>
        </w:rPr>
        <w:t>všechny funkce, které by reálný e-</w:t>
      </w:r>
      <w:proofErr w:type="spellStart"/>
      <w:r w:rsidR="00EC3479">
        <w:rPr>
          <w:lang w:eastAsia="en-US"/>
        </w:rPr>
        <w:t>shop</w:t>
      </w:r>
      <w:proofErr w:type="spellEnd"/>
      <w:r w:rsidR="00EC3479">
        <w:rPr>
          <w:lang w:eastAsia="en-US"/>
        </w:rPr>
        <w:t xml:space="preserve"> musel mít</w:t>
      </w:r>
      <w:r w:rsidR="002D3688">
        <w:rPr>
          <w:lang w:eastAsia="en-US"/>
        </w:rPr>
        <w:t>.</w:t>
      </w:r>
      <w:r w:rsidR="00CB1ECF">
        <w:rPr>
          <w:lang w:eastAsia="en-US"/>
        </w:rPr>
        <w:t xml:space="preserve"> </w:t>
      </w:r>
      <w:r w:rsidR="00ED2066">
        <w:rPr>
          <w:lang w:eastAsia="en-US"/>
        </w:rPr>
        <w:t xml:space="preserve">Explicitně tedy </w:t>
      </w:r>
      <w:r w:rsidR="00CB1ECF">
        <w:rPr>
          <w:lang w:eastAsia="en-US"/>
        </w:rPr>
        <w:t>není potřeba implementovat</w:t>
      </w:r>
      <w:r w:rsidR="00ED2066">
        <w:rPr>
          <w:lang w:eastAsia="en-US"/>
        </w:rPr>
        <w:t xml:space="preserve"> část</w:t>
      </w:r>
      <w:r w:rsidR="00CB1ECF">
        <w:rPr>
          <w:lang w:eastAsia="en-US"/>
        </w:rPr>
        <w:t>i</w:t>
      </w:r>
      <w:r w:rsidR="00ED2066">
        <w:rPr>
          <w:lang w:eastAsia="en-US"/>
        </w:rPr>
        <w:t xml:space="preserve"> vytvoření</w:t>
      </w:r>
      <w:r w:rsidR="00CB1ECF">
        <w:rPr>
          <w:lang w:eastAsia="en-US"/>
        </w:rPr>
        <w:t xml:space="preserve">, správa a zobrazení </w:t>
      </w:r>
      <w:r w:rsidR="00ED2066">
        <w:rPr>
          <w:lang w:eastAsia="en-US"/>
        </w:rPr>
        <w:t>objedná</w:t>
      </w:r>
      <w:r w:rsidR="00CB1ECF">
        <w:rPr>
          <w:lang w:eastAsia="en-US"/>
        </w:rPr>
        <w:t>vek</w:t>
      </w:r>
      <w:r w:rsidR="00ED2066">
        <w:rPr>
          <w:lang w:eastAsia="en-US"/>
        </w:rPr>
        <w:t>, správu uživatelů</w:t>
      </w:r>
      <w:r w:rsidR="00AE7A2E">
        <w:rPr>
          <w:lang w:eastAsia="en-US"/>
        </w:rPr>
        <w:t xml:space="preserve">. Dále lze </w:t>
      </w:r>
      <w:r w:rsidR="00AB53A9">
        <w:rPr>
          <w:lang w:eastAsia="en-US"/>
        </w:rPr>
        <w:t>nahradit v</w:t>
      </w:r>
      <w:r w:rsidR="00ED2066">
        <w:rPr>
          <w:lang w:eastAsia="en-US"/>
        </w:rPr>
        <w:t xml:space="preserve"> jednotliv</w:t>
      </w:r>
      <w:r w:rsidR="00AB53A9">
        <w:rPr>
          <w:lang w:eastAsia="en-US"/>
        </w:rPr>
        <w:t>ých</w:t>
      </w:r>
      <w:r w:rsidR="00ED2066">
        <w:rPr>
          <w:lang w:eastAsia="en-US"/>
        </w:rPr>
        <w:t xml:space="preserve"> statick</w:t>
      </w:r>
      <w:r w:rsidR="00AB53A9">
        <w:rPr>
          <w:lang w:eastAsia="en-US"/>
        </w:rPr>
        <w:t>ých</w:t>
      </w:r>
      <w:r w:rsidR="00ED2066">
        <w:rPr>
          <w:lang w:eastAsia="en-US"/>
        </w:rPr>
        <w:t xml:space="preserve"> stránk</w:t>
      </w:r>
      <w:r w:rsidR="00AB53A9">
        <w:rPr>
          <w:lang w:eastAsia="en-US"/>
        </w:rPr>
        <w:t>ách</w:t>
      </w:r>
      <w:r w:rsidR="00ED2066">
        <w:rPr>
          <w:lang w:eastAsia="en-US"/>
        </w:rPr>
        <w:t xml:space="preserve"> jako </w:t>
      </w:r>
      <w:r w:rsidR="00AB53A9">
        <w:rPr>
          <w:lang w:eastAsia="en-US"/>
        </w:rPr>
        <w:t xml:space="preserve">jsou </w:t>
      </w:r>
      <w:r w:rsidR="00ED2066">
        <w:rPr>
          <w:lang w:eastAsia="en-US"/>
        </w:rPr>
        <w:t>obchodní podmínky</w:t>
      </w:r>
      <w:r w:rsidR="00651FC9">
        <w:rPr>
          <w:lang w:eastAsia="en-US"/>
        </w:rPr>
        <w:t xml:space="preserve"> </w:t>
      </w:r>
      <w:r w:rsidR="00E24C47">
        <w:rPr>
          <w:lang w:eastAsia="en-US"/>
        </w:rPr>
        <w:t xml:space="preserve">text těchto stránek za </w:t>
      </w:r>
      <w:r w:rsidR="00AB53A9">
        <w:rPr>
          <w:lang w:eastAsia="en-US"/>
        </w:rPr>
        <w:t xml:space="preserve">pouze </w:t>
      </w:r>
      <w:r w:rsidR="00E24C47">
        <w:rPr>
          <w:lang w:eastAsia="en-US"/>
        </w:rPr>
        <w:t xml:space="preserve">náhodně </w:t>
      </w:r>
      <w:r w:rsidR="00AB53A9">
        <w:rPr>
          <w:lang w:eastAsia="en-US"/>
        </w:rPr>
        <w:t>generovaný text</w:t>
      </w:r>
      <w:r w:rsidR="00ED2066">
        <w:rPr>
          <w:lang w:eastAsia="en-US"/>
        </w:rPr>
        <w:t>.</w:t>
      </w:r>
    </w:p>
    <w:p w14:paraId="3A7709AA" w14:textId="30DC83EB" w:rsidR="00A92787" w:rsidRDefault="004068DE" w:rsidP="005953AC">
      <w:pPr>
        <w:rPr>
          <w:lang w:eastAsia="en-US"/>
        </w:rPr>
      </w:pPr>
      <w:r>
        <w:rPr>
          <w:lang w:eastAsia="en-US"/>
        </w:rPr>
        <w:t>Obchod</w:t>
      </w:r>
      <w:r w:rsidR="007F2292">
        <w:rPr>
          <w:lang w:eastAsia="en-US"/>
        </w:rPr>
        <w:t xml:space="preserve"> bude obsahovat </w:t>
      </w:r>
      <w:r w:rsidR="001E6676">
        <w:rPr>
          <w:lang w:eastAsia="en-US"/>
        </w:rPr>
        <w:t xml:space="preserve">zahrádkářské zboží zařazené do kategorií, které lze přidat do košíku. </w:t>
      </w:r>
      <w:r w:rsidR="005C12AC">
        <w:rPr>
          <w:lang w:eastAsia="en-US"/>
        </w:rPr>
        <w:t>Aplikace jako taková tedy bude obsahovat pět druhů stránek: hlavní stránku, detail kategorie, detail zboží, košík a statickou stránku (např. obchodní podmínky).</w:t>
      </w:r>
    </w:p>
    <w:p w14:paraId="33E0A8B0" w14:textId="58A92E6C" w:rsidR="006F0E52" w:rsidRPr="00BA5117" w:rsidRDefault="006F0E52" w:rsidP="00BA5117">
      <w:pPr>
        <w:rPr>
          <w:lang w:eastAsia="en-US"/>
        </w:rPr>
      </w:pPr>
      <w:r>
        <w:rPr>
          <w:lang w:eastAsia="en-US"/>
        </w:rPr>
        <w:t xml:space="preserve">V rámci specifikace byl vytvořen </w:t>
      </w:r>
      <w:proofErr w:type="spellStart"/>
      <w:r>
        <w:rPr>
          <w:lang w:eastAsia="en-US"/>
        </w:rPr>
        <w:t>wireframe</w:t>
      </w:r>
      <w:proofErr w:type="spellEnd"/>
      <w:r w:rsidR="00E40FA2">
        <w:rPr>
          <w:lang w:eastAsia="en-US"/>
        </w:rPr>
        <w:t xml:space="preserve"> </w:t>
      </w:r>
      <w:r w:rsidR="00E04440">
        <w:rPr>
          <w:lang w:eastAsia="en-US"/>
        </w:rPr>
        <w:t>(</w:t>
      </w:r>
      <w:r w:rsidR="00E40FA2">
        <w:rPr>
          <w:lang w:eastAsia="en-US"/>
        </w:rPr>
        <w:fldChar w:fldCharType="begin"/>
      </w:r>
      <w:r w:rsidR="00E40FA2">
        <w:rPr>
          <w:lang w:eastAsia="en-US"/>
        </w:rPr>
        <w:instrText xml:space="preserve"> REF _Ref64158836 \r \h </w:instrText>
      </w:r>
      <w:r w:rsidR="00E40FA2">
        <w:rPr>
          <w:lang w:eastAsia="en-US"/>
        </w:rPr>
      </w:r>
      <w:r w:rsidR="00E40FA2">
        <w:rPr>
          <w:lang w:eastAsia="en-US"/>
        </w:rPr>
        <w:fldChar w:fldCharType="separate"/>
      </w:r>
      <w:r w:rsidR="00E04440">
        <w:rPr>
          <w:lang w:eastAsia="en-US"/>
        </w:rPr>
        <w:t>Příloha B</w:t>
      </w:r>
      <w:r w:rsidR="00E40FA2">
        <w:rPr>
          <w:lang w:eastAsia="en-US"/>
        </w:rPr>
        <w:fldChar w:fldCharType="end"/>
      </w:r>
      <w:r w:rsidR="00E04440">
        <w:rPr>
          <w:lang w:eastAsia="en-US"/>
        </w:rPr>
        <w:t>)</w:t>
      </w:r>
      <w:r>
        <w:rPr>
          <w:lang w:eastAsia="en-US"/>
        </w:rPr>
        <w:t xml:space="preserve">, </w:t>
      </w:r>
      <w:r w:rsidR="001A2252">
        <w:rPr>
          <w:lang w:eastAsia="en-US"/>
        </w:rPr>
        <w:t>který může lépe vizualizovat finální představu aplikace jako takové.</w:t>
      </w:r>
    </w:p>
    <w:p w14:paraId="69D89252" w14:textId="2C3BA963" w:rsidR="00C958A8" w:rsidRPr="00C958A8" w:rsidRDefault="0048600F" w:rsidP="00C958A8">
      <w:pPr>
        <w:pStyle w:val="Nadpis2"/>
      </w:pPr>
      <w:bookmarkStart w:id="164" w:name="_Toc69471846"/>
      <w:r>
        <w:t xml:space="preserve">Specifikace </w:t>
      </w:r>
      <w:r w:rsidR="00C260E6">
        <w:t xml:space="preserve">komponent </w:t>
      </w:r>
      <w:r>
        <w:t>aplikace</w:t>
      </w:r>
      <w:bookmarkEnd w:id="164"/>
    </w:p>
    <w:p w14:paraId="7FCB7F29" w14:textId="36153395" w:rsidR="00A5708F" w:rsidRDefault="0052083E" w:rsidP="00A5708F">
      <w:pPr>
        <w:pStyle w:val="Nadpis3"/>
      </w:pPr>
      <w:bookmarkStart w:id="165" w:name="_Toc69471847"/>
      <w:r>
        <w:t>Záhlaví</w:t>
      </w:r>
      <w:bookmarkEnd w:id="165"/>
    </w:p>
    <w:p w14:paraId="2275ED2D" w14:textId="77777777" w:rsidR="008B2A51" w:rsidRDefault="00D55FAE" w:rsidP="00B01F4F">
      <w:pPr>
        <w:rPr>
          <w:lang w:eastAsia="en-US"/>
        </w:rPr>
      </w:pPr>
      <w:r>
        <w:rPr>
          <w:lang w:eastAsia="en-US"/>
        </w:rPr>
        <w:t>V záhlaví budou zobrazeny základní informace</w:t>
      </w:r>
      <w:r w:rsidR="000009BE">
        <w:rPr>
          <w:lang w:eastAsia="en-US"/>
        </w:rPr>
        <w:t xml:space="preserve"> důležité pro zákazníka. Budou zde uvedeny odkazy na </w:t>
      </w:r>
      <w:r w:rsidR="00AC4B4B">
        <w:rPr>
          <w:lang w:eastAsia="en-US"/>
        </w:rPr>
        <w:t xml:space="preserve">stránky typu statická stránka popisující přepravu rostlin, informace o </w:t>
      </w:r>
      <w:r w:rsidR="00DB1A84">
        <w:rPr>
          <w:lang w:eastAsia="en-US"/>
        </w:rPr>
        <w:t>zahradnictví, kontakt</w:t>
      </w:r>
      <w:r w:rsidR="00325195">
        <w:rPr>
          <w:lang w:eastAsia="en-US"/>
        </w:rPr>
        <w:t>y a obchodní podmínky.</w:t>
      </w:r>
      <w:r w:rsidR="00C3304E">
        <w:rPr>
          <w:lang w:eastAsia="en-US"/>
        </w:rPr>
        <w:t xml:space="preserve"> </w:t>
      </w:r>
      <w:r w:rsidR="00472BB2">
        <w:rPr>
          <w:lang w:eastAsia="en-US"/>
        </w:rPr>
        <w:t>Kromě toho je v záhlaví také uvedeno telefonní číslo na zákaznickou podporu a otevírací doba.</w:t>
      </w:r>
    </w:p>
    <w:p w14:paraId="5AA2014D" w14:textId="77777777" w:rsidR="00512AD1" w:rsidRDefault="008B2A51" w:rsidP="00512AD1">
      <w:pPr>
        <w:keepNext/>
      </w:pPr>
      <w:r w:rsidRPr="008B2A51">
        <w:rPr>
          <w:noProof/>
          <w:lang w:eastAsia="en-US"/>
        </w:rPr>
        <w:drawing>
          <wp:inline distT="0" distB="0" distL="0" distR="0" wp14:anchorId="6683901C" wp14:editId="0C4449DB">
            <wp:extent cx="5579110" cy="18923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110" cy="189230"/>
                    </a:xfrm>
                    <a:prstGeom prst="rect">
                      <a:avLst/>
                    </a:prstGeom>
                  </pic:spPr>
                </pic:pic>
              </a:graphicData>
            </a:graphic>
          </wp:inline>
        </w:drawing>
      </w:r>
    </w:p>
    <w:p w14:paraId="1418C742" w14:textId="603352F7" w:rsidR="00512AD1" w:rsidRDefault="00512AD1" w:rsidP="00512AD1">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11</w:t>
      </w:r>
      <w:r w:rsidR="00A85E97">
        <w:rPr>
          <w:noProof/>
        </w:rPr>
        <w:fldChar w:fldCharType="end"/>
      </w:r>
      <w:r>
        <w:t xml:space="preserve"> E-</w:t>
      </w:r>
      <w:proofErr w:type="spellStart"/>
      <w:r>
        <w:t>shop</w:t>
      </w:r>
      <w:proofErr w:type="spellEnd"/>
      <w:r>
        <w:t>: záhlaví</w:t>
      </w:r>
    </w:p>
    <w:p w14:paraId="6668A096" w14:textId="567827F7" w:rsidR="00B01F4F" w:rsidRPr="00B01F4F" w:rsidRDefault="00AC4B4B" w:rsidP="00B01F4F">
      <w:pPr>
        <w:rPr>
          <w:lang w:eastAsia="en-US"/>
        </w:rPr>
      </w:pPr>
      <w:r>
        <w:rPr>
          <w:lang w:eastAsia="en-US"/>
        </w:rPr>
        <w:t xml:space="preserve"> </w:t>
      </w:r>
    </w:p>
    <w:p w14:paraId="12B85DA0" w14:textId="0DD04E8C" w:rsidR="00152590" w:rsidRDefault="0052083E" w:rsidP="00D073CD">
      <w:pPr>
        <w:pStyle w:val="Nadpis3"/>
      </w:pPr>
      <w:bookmarkStart w:id="166" w:name="_Toc69471848"/>
      <w:r>
        <w:t>Hlavička</w:t>
      </w:r>
      <w:bookmarkEnd w:id="166"/>
    </w:p>
    <w:p w14:paraId="7774A236" w14:textId="6AC8424C" w:rsidR="00176DCA" w:rsidRPr="002A0740" w:rsidRDefault="002A0740" w:rsidP="002A0740">
      <w:pPr>
        <w:rPr>
          <w:lang w:eastAsia="en-US"/>
        </w:rPr>
      </w:pPr>
      <w:r>
        <w:rPr>
          <w:lang w:eastAsia="en-US"/>
        </w:rPr>
        <w:t>Hlavička obsahuje logo zahradnictví</w:t>
      </w:r>
      <w:r w:rsidR="002431A4">
        <w:rPr>
          <w:lang w:eastAsia="en-US"/>
        </w:rPr>
        <w:t>, vyhledávácí pol</w:t>
      </w:r>
      <w:r w:rsidR="007172B4">
        <w:rPr>
          <w:lang w:eastAsia="en-US"/>
        </w:rPr>
        <w:t>e</w:t>
      </w:r>
      <w:r w:rsidR="002431A4">
        <w:rPr>
          <w:lang w:eastAsia="en-US"/>
        </w:rPr>
        <w:t>,</w:t>
      </w:r>
      <w:r w:rsidR="007172B4">
        <w:rPr>
          <w:lang w:eastAsia="en-US"/>
        </w:rPr>
        <w:t xml:space="preserve"> </w:t>
      </w:r>
      <w:r w:rsidR="00B2625E">
        <w:rPr>
          <w:lang w:eastAsia="en-US"/>
        </w:rPr>
        <w:t>položku</w:t>
      </w:r>
      <w:r w:rsidR="006624E4">
        <w:rPr>
          <w:lang w:eastAsia="en-US"/>
        </w:rPr>
        <w:t xml:space="preserve"> košík</w:t>
      </w:r>
      <w:r w:rsidR="00B2625E">
        <w:rPr>
          <w:lang w:eastAsia="en-US"/>
        </w:rPr>
        <w:t>u</w:t>
      </w:r>
      <w:r w:rsidR="006624E4">
        <w:rPr>
          <w:lang w:eastAsia="en-US"/>
        </w:rPr>
        <w:t xml:space="preserve"> a menu </w:t>
      </w:r>
      <w:r w:rsidR="00D34554">
        <w:rPr>
          <w:lang w:eastAsia="en-US"/>
        </w:rPr>
        <w:t>odkazující na stránky</w:t>
      </w:r>
      <w:r w:rsidR="00B2625E">
        <w:rPr>
          <w:lang w:eastAsia="en-US"/>
        </w:rPr>
        <w:t xml:space="preserve"> detailů jednotlivých kategorií na e-</w:t>
      </w:r>
      <w:proofErr w:type="spellStart"/>
      <w:r w:rsidR="00B2625E">
        <w:rPr>
          <w:lang w:eastAsia="en-US"/>
        </w:rPr>
        <w:t>shopu</w:t>
      </w:r>
      <w:proofErr w:type="spellEnd"/>
      <w:r w:rsidR="00B2625E">
        <w:rPr>
          <w:lang w:eastAsia="en-US"/>
        </w:rPr>
        <w:t>.</w:t>
      </w:r>
      <w:r w:rsidR="002B5518">
        <w:rPr>
          <w:lang w:eastAsia="en-US"/>
        </w:rPr>
        <w:t xml:space="preserve"> Logo zahradnictví je zároveň odkazem na domovskou stránku. </w:t>
      </w:r>
      <w:r w:rsidR="00730850">
        <w:rPr>
          <w:lang w:eastAsia="en-US"/>
        </w:rPr>
        <w:t>Vyhl</w:t>
      </w:r>
      <w:r w:rsidR="00E02ECC">
        <w:rPr>
          <w:lang w:eastAsia="en-US"/>
        </w:rPr>
        <w:t xml:space="preserve">edávací pole bude pouze textový input, vyhledávání jako takové nebude </w:t>
      </w:r>
      <w:r w:rsidR="00615879">
        <w:rPr>
          <w:lang w:eastAsia="en-US"/>
        </w:rPr>
        <w:t xml:space="preserve">implementováno. </w:t>
      </w:r>
      <w:r w:rsidR="00DE6FFF">
        <w:rPr>
          <w:lang w:eastAsia="en-US"/>
        </w:rPr>
        <w:t xml:space="preserve">Kliknutím na košík se dostaneme na stránku košíku. Zároveň je na </w:t>
      </w:r>
      <w:r w:rsidR="00DE6FFF">
        <w:rPr>
          <w:lang w:eastAsia="en-US"/>
        </w:rPr>
        <w:lastRenderedPageBreak/>
        <w:t>tomto odkazu zobrazen aktuální počet položek v košíku.</w:t>
      </w:r>
      <w:r w:rsidR="00961D21">
        <w:rPr>
          <w:lang w:eastAsia="en-US"/>
        </w:rPr>
        <w:t xml:space="preserve"> Přidání / odebrání položek z košíku </w:t>
      </w:r>
      <w:r w:rsidR="00742EDB">
        <w:rPr>
          <w:lang w:eastAsia="en-US"/>
        </w:rPr>
        <w:t>musí aktualizovat toto číslo.</w:t>
      </w:r>
    </w:p>
    <w:p w14:paraId="66FAF3C6" w14:textId="04DBF2D3" w:rsidR="002A0740" w:rsidRDefault="00A211D6" w:rsidP="002A0740">
      <w:pPr>
        <w:keepNext/>
      </w:pPr>
      <w:r w:rsidRPr="00607D75">
        <w:rPr>
          <w:noProof/>
          <w:lang w:eastAsia="en-US"/>
        </w:rPr>
        <w:drawing>
          <wp:inline distT="0" distB="0" distL="0" distR="0" wp14:anchorId="04FF3E01" wp14:editId="383AB4F1">
            <wp:extent cx="5579110" cy="59690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110" cy="596900"/>
                    </a:xfrm>
                    <a:prstGeom prst="rect">
                      <a:avLst/>
                    </a:prstGeom>
                  </pic:spPr>
                </pic:pic>
              </a:graphicData>
            </a:graphic>
          </wp:inline>
        </w:drawing>
      </w:r>
    </w:p>
    <w:p w14:paraId="418F6B0A" w14:textId="21020E53" w:rsidR="00512AD1" w:rsidRPr="00512AD1" w:rsidRDefault="002A0740" w:rsidP="002A0740">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12</w:t>
      </w:r>
      <w:r w:rsidR="00A85E97">
        <w:rPr>
          <w:noProof/>
        </w:rPr>
        <w:fldChar w:fldCharType="end"/>
      </w:r>
      <w:r>
        <w:t xml:space="preserve"> E-</w:t>
      </w:r>
      <w:proofErr w:type="spellStart"/>
      <w:r>
        <w:t>shop</w:t>
      </w:r>
      <w:proofErr w:type="spellEnd"/>
      <w:r>
        <w:t>: hlavička</w:t>
      </w:r>
    </w:p>
    <w:p w14:paraId="70FC9293" w14:textId="0B2C5CA9" w:rsidR="0052083E" w:rsidRDefault="00F0402E" w:rsidP="0052083E">
      <w:pPr>
        <w:pStyle w:val="Nadpis3"/>
      </w:pPr>
      <w:bookmarkStart w:id="167" w:name="_Testimonial"/>
      <w:bookmarkStart w:id="168" w:name="_Ref64654392"/>
      <w:bookmarkStart w:id="169" w:name="_Toc69471849"/>
      <w:bookmarkEnd w:id="167"/>
      <w:r>
        <w:t>Banner</w:t>
      </w:r>
      <w:bookmarkEnd w:id="168"/>
      <w:bookmarkEnd w:id="169"/>
    </w:p>
    <w:p w14:paraId="46901747" w14:textId="5B3BAD8E" w:rsidR="00850430" w:rsidRPr="00850430" w:rsidRDefault="00F0402E" w:rsidP="00850430">
      <w:pPr>
        <w:rPr>
          <w:lang w:eastAsia="en-US"/>
        </w:rPr>
      </w:pPr>
      <w:r>
        <w:rPr>
          <w:lang w:eastAsia="en-US"/>
        </w:rPr>
        <w:t>Banner</w:t>
      </w:r>
      <w:r w:rsidR="00850430">
        <w:rPr>
          <w:lang w:eastAsia="en-US"/>
        </w:rPr>
        <w:t xml:space="preserve"> je jednoduchá komponenta obsahující pouze nadpis na </w:t>
      </w:r>
      <w:r w:rsidR="00980207">
        <w:rPr>
          <w:lang w:eastAsia="en-US"/>
        </w:rPr>
        <w:t>pozadí</w:t>
      </w:r>
      <w:r>
        <w:rPr>
          <w:lang w:eastAsia="en-US"/>
        </w:rPr>
        <w:t xml:space="preserve"> s fotografií</w:t>
      </w:r>
      <w:r w:rsidR="00980207">
        <w:rPr>
          <w:lang w:eastAsia="en-US"/>
        </w:rPr>
        <w:t>.</w:t>
      </w:r>
      <w:r>
        <w:rPr>
          <w:lang w:eastAsia="en-US"/>
        </w:rPr>
        <w:t xml:space="preserve"> Tato fotografie bude přizpůsobena formátu metodou </w:t>
      </w:r>
      <w:proofErr w:type="spellStart"/>
      <w:r w:rsidRPr="00F0402E">
        <w:rPr>
          <w:i/>
          <w:iCs/>
          <w:lang w:eastAsia="en-US"/>
        </w:rPr>
        <w:t>cover</w:t>
      </w:r>
      <w:proofErr w:type="spellEnd"/>
      <w:r>
        <w:rPr>
          <w:lang w:eastAsia="en-US"/>
        </w:rPr>
        <w:t>.</w:t>
      </w:r>
    </w:p>
    <w:p w14:paraId="28ACFB94" w14:textId="77777777" w:rsidR="00430FF7" w:rsidRDefault="000D1C2D" w:rsidP="00430FF7">
      <w:pPr>
        <w:keepNext/>
      </w:pPr>
      <w:r w:rsidRPr="000D1C2D">
        <w:rPr>
          <w:noProof/>
          <w:lang w:eastAsia="en-US"/>
        </w:rPr>
        <w:drawing>
          <wp:inline distT="0" distB="0" distL="0" distR="0" wp14:anchorId="59DFEC33" wp14:editId="16CC6981">
            <wp:extent cx="5579110" cy="1062990"/>
            <wp:effectExtent l="0" t="0" r="0" b="381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110" cy="1062990"/>
                    </a:xfrm>
                    <a:prstGeom prst="rect">
                      <a:avLst/>
                    </a:prstGeom>
                  </pic:spPr>
                </pic:pic>
              </a:graphicData>
            </a:graphic>
          </wp:inline>
        </w:drawing>
      </w:r>
    </w:p>
    <w:p w14:paraId="3F279DA0" w14:textId="6ECB5AB0" w:rsidR="00C76A6A" w:rsidRPr="00C76A6A" w:rsidRDefault="00430FF7" w:rsidP="00430FF7">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13</w:t>
      </w:r>
      <w:r w:rsidR="00A85E97">
        <w:rPr>
          <w:noProof/>
        </w:rPr>
        <w:fldChar w:fldCharType="end"/>
      </w:r>
      <w:r>
        <w:t xml:space="preserve"> E-</w:t>
      </w:r>
      <w:proofErr w:type="spellStart"/>
      <w:r>
        <w:t>shop</w:t>
      </w:r>
      <w:proofErr w:type="spellEnd"/>
      <w:r>
        <w:t xml:space="preserve">: </w:t>
      </w:r>
      <w:proofErr w:type="spellStart"/>
      <w:r>
        <w:t>testimonial</w:t>
      </w:r>
      <w:proofErr w:type="spellEnd"/>
    </w:p>
    <w:p w14:paraId="63F3A8DB" w14:textId="1D5E2797" w:rsidR="0052083E" w:rsidRDefault="0052083E" w:rsidP="0052083E">
      <w:pPr>
        <w:pStyle w:val="Nadpis3"/>
      </w:pPr>
      <w:bookmarkStart w:id="170" w:name="_Ref64643851"/>
      <w:bookmarkStart w:id="171" w:name="_Toc69471850"/>
      <w:r>
        <w:t>Karta produktu</w:t>
      </w:r>
      <w:bookmarkEnd w:id="170"/>
      <w:bookmarkEnd w:id="171"/>
    </w:p>
    <w:p w14:paraId="40218746" w14:textId="3175F533" w:rsidR="00E9503E" w:rsidRDefault="00E9503E" w:rsidP="00E9503E">
      <w:pPr>
        <w:rPr>
          <w:lang w:eastAsia="en-US"/>
        </w:rPr>
      </w:pPr>
      <w:r>
        <w:rPr>
          <w:lang w:eastAsia="en-US"/>
        </w:rPr>
        <w:t xml:space="preserve">Karta produktu </w:t>
      </w:r>
      <w:r w:rsidR="0072042E">
        <w:rPr>
          <w:lang w:eastAsia="en-US"/>
        </w:rPr>
        <w:t>obsahuje</w:t>
      </w:r>
      <w:r>
        <w:rPr>
          <w:lang w:eastAsia="en-US"/>
        </w:rPr>
        <w:t xml:space="preserve"> fotografi</w:t>
      </w:r>
      <w:r w:rsidR="0072042E">
        <w:rPr>
          <w:lang w:eastAsia="en-US"/>
        </w:rPr>
        <w:t>i</w:t>
      </w:r>
      <w:r>
        <w:rPr>
          <w:lang w:eastAsia="en-US"/>
        </w:rPr>
        <w:t xml:space="preserve">, </w:t>
      </w:r>
      <w:r w:rsidR="00456CFD">
        <w:rPr>
          <w:lang w:eastAsia="en-US"/>
        </w:rPr>
        <w:t xml:space="preserve">nadpis třetí úrovně </w:t>
      </w:r>
      <w:r w:rsidR="0072042E">
        <w:rPr>
          <w:lang w:eastAsia="en-US"/>
        </w:rPr>
        <w:t>s</w:t>
      </w:r>
      <w:r w:rsidR="00456CFD">
        <w:rPr>
          <w:lang w:eastAsia="en-US"/>
        </w:rPr>
        <w:t xml:space="preserve"> názv</w:t>
      </w:r>
      <w:r w:rsidR="0072042E">
        <w:rPr>
          <w:lang w:eastAsia="en-US"/>
        </w:rPr>
        <w:t>em</w:t>
      </w:r>
      <w:r w:rsidR="00456CFD">
        <w:rPr>
          <w:lang w:eastAsia="en-US"/>
        </w:rPr>
        <w:t xml:space="preserve">, </w:t>
      </w:r>
      <w:r w:rsidR="00704509">
        <w:rPr>
          <w:lang w:eastAsia="en-US"/>
        </w:rPr>
        <w:t>krátk</w:t>
      </w:r>
      <w:r w:rsidR="002847C8">
        <w:rPr>
          <w:lang w:eastAsia="en-US"/>
        </w:rPr>
        <w:t>ý</w:t>
      </w:r>
      <w:r w:rsidR="00A17F5D">
        <w:rPr>
          <w:lang w:eastAsia="en-US"/>
        </w:rPr>
        <w:t xml:space="preserve"> popis, cen</w:t>
      </w:r>
      <w:r w:rsidR="002847C8">
        <w:rPr>
          <w:lang w:eastAsia="en-US"/>
        </w:rPr>
        <w:t>u</w:t>
      </w:r>
      <w:r w:rsidR="00497417">
        <w:rPr>
          <w:lang w:eastAsia="en-US"/>
        </w:rPr>
        <w:t xml:space="preserve">, </w:t>
      </w:r>
      <w:r w:rsidR="00FB09C7">
        <w:rPr>
          <w:lang w:eastAsia="en-US"/>
        </w:rPr>
        <w:t xml:space="preserve">informaci o dostupnosti, </w:t>
      </w:r>
      <w:r w:rsidR="005D039D">
        <w:rPr>
          <w:lang w:eastAsia="en-US"/>
        </w:rPr>
        <w:t xml:space="preserve">input a </w:t>
      </w:r>
      <w:r w:rsidR="00497417">
        <w:rPr>
          <w:lang w:eastAsia="en-US"/>
        </w:rPr>
        <w:t>tlačítk</w:t>
      </w:r>
      <w:r w:rsidR="002847C8">
        <w:rPr>
          <w:lang w:eastAsia="en-US"/>
        </w:rPr>
        <w:t>a</w:t>
      </w:r>
      <w:r w:rsidR="00497417">
        <w:rPr>
          <w:lang w:eastAsia="en-US"/>
        </w:rPr>
        <w:t xml:space="preserve"> </w:t>
      </w:r>
      <w:r w:rsidR="0035115C">
        <w:rPr>
          <w:lang w:eastAsia="en-US"/>
        </w:rPr>
        <w:t>k</w:t>
      </w:r>
      <w:r w:rsidR="00497417">
        <w:rPr>
          <w:lang w:eastAsia="en-US"/>
        </w:rPr>
        <w:t> navolení počtu kusů</w:t>
      </w:r>
      <w:r w:rsidR="00DF56BA">
        <w:rPr>
          <w:lang w:eastAsia="en-US"/>
        </w:rPr>
        <w:t xml:space="preserve"> přidávaných do košíku a tlačítk</w:t>
      </w:r>
      <w:r w:rsidR="002847C8">
        <w:rPr>
          <w:lang w:eastAsia="en-US"/>
        </w:rPr>
        <w:t>o</w:t>
      </w:r>
      <w:r w:rsidR="00DF56BA">
        <w:rPr>
          <w:lang w:eastAsia="en-US"/>
        </w:rPr>
        <w:t xml:space="preserve"> </w:t>
      </w:r>
      <w:r w:rsidR="007653E1">
        <w:rPr>
          <w:lang w:eastAsia="en-US"/>
        </w:rPr>
        <w:t>„Přidat do košíku“</w:t>
      </w:r>
      <w:r w:rsidR="00DF56BA">
        <w:rPr>
          <w:lang w:eastAsia="en-US"/>
        </w:rPr>
        <w:t>.</w:t>
      </w:r>
    </w:p>
    <w:p w14:paraId="58E0ACED" w14:textId="79C98812" w:rsidR="00B569F4" w:rsidRDefault="006B7F14" w:rsidP="00E9503E">
      <w:pPr>
        <w:rPr>
          <w:lang w:eastAsia="en-US"/>
        </w:rPr>
      </w:pPr>
      <w:r>
        <w:rPr>
          <w:lang w:eastAsia="en-US"/>
        </w:rPr>
        <w:t>Horní polovina kartičky (fotka, název, popis, cena, dostupnost) tvoří odkaz na detail produktu.</w:t>
      </w:r>
      <w:r w:rsidR="005F7D6E">
        <w:rPr>
          <w:lang w:eastAsia="en-US"/>
        </w:rPr>
        <w:t xml:space="preserve"> </w:t>
      </w:r>
      <w:r w:rsidR="00D227FA">
        <w:rPr>
          <w:lang w:eastAsia="en-US"/>
        </w:rPr>
        <w:t xml:space="preserve">Fotografie produktů jsou rozměrově přizpůsobeny požadovanému formátu ořezáváním metodou </w:t>
      </w:r>
      <w:proofErr w:type="spellStart"/>
      <w:r w:rsidR="00D227FA" w:rsidRPr="004C3768">
        <w:rPr>
          <w:i/>
          <w:iCs/>
          <w:lang w:eastAsia="en-US"/>
        </w:rPr>
        <w:t>cover</w:t>
      </w:r>
      <w:proofErr w:type="spellEnd"/>
      <w:r w:rsidR="00D227FA">
        <w:rPr>
          <w:lang w:eastAsia="en-US"/>
        </w:rPr>
        <w:t xml:space="preserve">. </w:t>
      </w:r>
      <w:r w:rsidR="00DB2E2E">
        <w:rPr>
          <w:lang w:eastAsia="en-US"/>
        </w:rPr>
        <w:t>V případě, že název produktu přetéká jeden řádek, nadpis</w:t>
      </w:r>
      <w:r w:rsidR="00935806">
        <w:rPr>
          <w:lang w:eastAsia="en-US"/>
        </w:rPr>
        <w:t xml:space="preserve"> je zkrácen</w:t>
      </w:r>
      <w:r w:rsidR="00DB2E2E">
        <w:rPr>
          <w:lang w:eastAsia="en-US"/>
        </w:rPr>
        <w:t xml:space="preserve"> třemi tečkami tak, aby nepřetékal</w:t>
      </w:r>
      <w:r w:rsidR="00935806">
        <w:rPr>
          <w:lang w:eastAsia="en-US"/>
        </w:rPr>
        <w:t xml:space="preserve">. </w:t>
      </w:r>
      <w:r w:rsidR="00DE4162">
        <w:rPr>
          <w:lang w:eastAsia="en-US"/>
        </w:rPr>
        <w:t>Krátký popis je tímtéž způsobem zkrácen na maximální délku dvou řádků.</w:t>
      </w:r>
      <w:r w:rsidR="00F957B7">
        <w:rPr>
          <w:lang w:eastAsia="en-US"/>
        </w:rPr>
        <w:t xml:space="preserve"> Informace o dostupnosti může nabývat hodnot „skladem“, „brzy na skladě“, „nedostupné“</w:t>
      </w:r>
      <w:r w:rsidR="0053475A">
        <w:rPr>
          <w:lang w:eastAsia="en-US"/>
        </w:rPr>
        <w:t>. K navolení počtu kusů přidávaných do košíku můžeme buď použít tlačítka +/- či napsat konkrétní počet kusů do inputu.</w:t>
      </w:r>
      <w:r w:rsidR="000E5981">
        <w:rPr>
          <w:lang w:eastAsia="en-US"/>
        </w:rPr>
        <w:t xml:space="preserve"> Počet přidávaných kusů musí být číslo větší než </w:t>
      </w:r>
      <w:r w:rsidR="00B72DFD">
        <w:rPr>
          <w:lang w:eastAsia="en-US"/>
        </w:rPr>
        <w:t>0</w:t>
      </w:r>
      <w:r w:rsidR="000E5981">
        <w:rPr>
          <w:lang w:eastAsia="en-US"/>
        </w:rPr>
        <w:t>.</w:t>
      </w:r>
      <w:r w:rsidR="0053475A">
        <w:rPr>
          <w:lang w:eastAsia="en-US"/>
        </w:rPr>
        <w:t xml:space="preserve"> </w:t>
      </w:r>
      <w:r w:rsidR="001162A8">
        <w:rPr>
          <w:lang w:eastAsia="en-US"/>
        </w:rPr>
        <w:t>Tlačítkem „Přidat do košíku“ se přidá zvolený počet kusů produktu do košíku.</w:t>
      </w:r>
    </w:p>
    <w:p w14:paraId="60885EC9" w14:textId="77777777" w:rsidR="00D572F5" w:rsidRDefault="004D27AB" w:rsidP="00700053">
      <w:pPr>
        <w:keepNext/>
      </w:pPr>
      <w:r w:rsidRPr="004D27AB">
        <w:rPr>
          <w:noProof/>
          <w:lang w:eastAsia="en-US"/>
        </w:rPr>
        <w:lastRenderedPageBreak/>
        <w:drawing>
          <wp:inline distT="0" distB="0" distL="0" distR="0" wp14:anchorId="0B18C578" wp14:editId="60702F12">
            <wp:extent cx="1691268" cy="246442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342" cy="2484927"/>
                    </a:xfrm>
                    <a:prstGeom prst="rect">
                      <a:avLst/>
                    </a:prstGeom>
                  </pic:spPr>
                </pic:pic>
              </a:graphicData>
            </a:graphic>
          </wp:inline>
        </w:drawing>
      </w:r>
    </w:p>
    <w:p w14:paraId="6F4207DD" w14:textId="5EEA5732" w:rsidR="00F84DFC" w:rsidRDefault="00D572F5" w:rsidP="00700053">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14</w:t>
      </w:r>
      <w:r w:rsidR="00A85E97">
        <w:rPr>
          <w:noProof/>
        </w:rPr>
        <w:fldChar w:fldCharType="end"/>
      </w:r>
      <w:r>
        <w:t xml:space="preserve"> E-</w:t>
      </w:r>
      <w:proofErr w:type="spellStart"/>
      <w:r>
        <w:t>shop</w:t>
      </w:r>
      <w:proofErr w:type="spellEnd"/>
      <w:r>
        <w:t>: Karta produktu</w:t>
      </w:r>
    </w:p>
    <w:p w14:paraId="66625BB3" w14:textId="77777777" w:rsidR="00FF6CBA" w:rsidRPr="00E9503E" w:rsidRDefault="00FF6CBA" w:rsidP="00FF6CBA">
      <w:pPr>
        <w:rPr>
          <w:lang w:eastAsia="en-US"/>
        </w:rPr>
      </w:pPr>
    </w:p>
    <w:p w14:paraId="096E77EA" w14:textId="138EFE19" w:rsidR="00DE681D" w:rsidRDefault="00DE681D" w:rsidP="00DE681D">
      <w:pPr>
        <w:pStyle w:val="Nadpis3"/>
      </w:pPr>
      <w:bookmarkStart w:id="172" w:name="_Stránkovač"/>
      <w:bookmarkStart w:id="173" w:name="_Ref64654439"/>
      <w:bookmarkStart w:id="174" w:name="_Toc69471851"/>
      <w:bookmarkEnd w:id="172"/>
      <w:r>
        <w:t>Stránkovač</w:t>
      </w:r>
      <w:bookmarkEnd w:id="173"/>
      <w:bookmarkEnd w:id="174"/>
    </w:p>
    <w:p w14:paraId="2A3C48E3" w14:textId="2F46FA4A" w:rsidR="004C3768" w:rsidRPr="004C3768" w:rsidRDefault="00253C8E" w:rsidP="004C3768">
      <w:pPr>
        <w:rPr>
          <w:lang w:eastAsia="en-US"/>
        </w:rPr>
      </w:pPr>
      <w:r>
        <w:rPr>
          <w:lang w:eastAsia="en-US"/>
        </w:rPr>
        <w:t xml:space="preserve">Stránkovač má na starosti zobrazit </w:t>
      </w:r>
      <w:r w:rsidR="002A445F">
        <w:rPr>
          <w:lang w:eastAsia="en-US"/>
        </w:rPr>
        <w:t xml:space="preserve">a přepínat se mezi stránkami při výpise produktů. </w:t>
      </w:r>
      <w:r w:rsidR="00FE7A6A">
        <w:rPr>
          <w:lang w:eastAsia="en-US"/>
        </w:rPr>
        <w:t xml:space="preserve">Stránkovač </w:t>
      </w:r>
      <w:r w:rsidR="000E16BF">
        <w:rPr>
          <w:lang w:eastAsia="en-US"/>
        </w:rPr>
        <w:t xml:space="preserve">tvoří jednotlivá čísla stránek, vždy maximálně </w:t>
      </w:r>
      <w:r w:rsidR="00AA06FB">
        <w:rPr>
          <w:lang w:eastAsia="en-US"/>
        </w:rPr>
        <w:t>šest</w:t>
      </w:r>
      <w:r w:rsidR="001C1F14">
        <w:rPr>
          <w:lang w:eastAsia="en-US"/>
        </w:rPr>
        <w:t xml:space="preserve">. Kliknutím na číslo stránky </w:t>
      </w:r>
      <w:r w:rsidR="008D71B5">
        <w:rPr>
          <w:lang w:eastAsia="en-US"/>
        </w:rPr>
        <w:t>aplikace zobrazí</w:t>
      </w:r>
      <w:r w:rsidR="001C1F14">
        <w:rPr>
          <w:lang w:eastAsia="en-US"/>
        </w:rPr>
        <w:t xml:space="preserve"> požadovan</w:t>
      </w:r>
      <w:r w:rsidR="00F07791">
        <w:rPr>
          <w:lang w:eastAsia="en-US"/>
        </w:rPr>
        <w:t xml:space="preserve">ou stránku. </w:t>
      </w:r>
      <w:r w:rsidR="007649A7">
        <w:rPr>
          <w:lang w:eastAsia="en-US"/>
        </w:rPr>
        <w:t xml:space="preserve">Pokud je počet stran </w:t>
      </w:r>
      <w:r w:rsidR="00AA06FB">
        <w:rPr>
          <w:lang w:eastAsia="en-US"/>
        </w:rPr>
        <w:t>větší než šest</w:t>
      </w:r>
      <w:r w:rsidR="00315331">
        <w:rPr>
          <w:lang w:eastAsia="en-US"/>
        </w:rPr>
        <w:t xml:space="preserve">, skryjeme </w:t>
      </w:r>
      <w:r w:rsidR="00FD048F">
        <w:rPr>
          <w:lang w:eastAsia="en-US"/>
        </w:rPr>
        <w:t>čísla za</w:t>
      </w:r>
      <w:r w:rsidR="00315331">
        <w:rPr>
          <w:lang w:eastAsia="en-US"/>
        </w:rPr>
        <w:t xml:space="preserve"> </w:t>
      </w:r>
      <w:r w:rsidR="0012746A">
        <w:rPr>
          <w:lang w:eastAsia="en-US"/>
        </w:rPr>
        <w:t>t</w:t>
      </w:r>
      <w:r w:rsidR="00FD048F">
        <w:rPr>
          <w:lang w:eastAsia="en-US"/>
        </w:rPr>
        <w:t>ři</w:t>
      </w:r>
      <w:r w:rsidR="0012746A">
        <w:rPr>
          <w:lang w:eastAsia="en-US"/>
        </w:rPr>
        <w:t xml:space="preserve"> tečkami – viz </w:t>
      </w:r>
      <w:r w:rsidR="007B23CA">
        <w:rPr>
          <w:lang w:eastAsia="en-US"/>
        </w:rPr>
        <w:fldChar w:fldCharType="begin"/>
      </w:r>
      <w:r w:rsidR="007B23CA">
        <w:rPr>
          <w:lang w:eastAsia="en-US"/>
        </w:rPr>
        <w:instrText xml:space="preserve"> REF _Ref64642075 \h </w:instrText>
      </w:r>
      <w:r w:rsidR="007B23CA">
        <w:rPr>
          <w:lang w:eastAsia="en-US"/>
        </w:rPr>
      </w:r>
      <w:r w:rsidR="007B23CA">
        <w:rPr>
          <w:lang w:eastAsia="en-US"/>
        </w:rPr>
        <w:fldChar w:fldCharType="separate"/>
      </w:r>
      <w:r w:rsidR="007B23CA">
        <w:t xml:space="preserve">Obrázek </w:t>
      </w:r>
      <w:r w:rsidR="007B23CA">
        <w:rPr>
          <w:noProof/>
        </w:rPr>
        <w:t>7</w:t>
      </w:r>
      <w:r w:rsidR="007B23CA">
        <w:rPr>
          <w:lang w:eastAsia="en-US"/>
        </w:rPr>
        <w:fldChar w:fldCharType="end"/>
      </w:r>
      <w:r w:rsidR="007B23CA">
        <w:rPr>
          <w:lang w:eastAsia="en-US"/>
        </w:rPr>
        <w:t>.</w:t>
      </w:r>
    </w:p>
    <w:p w14:paraId="64D15BB7" w14:textId="5FEBB534" w:rsidR="006A1480" w:rsidRDefault="006A1480" w:rsidP="006A1480">
      <w:pPr>
        <w:rPr>
          <w:lang w:eastAsia="en-US"/>
        </w:rPr>
      </w:pPr>
      <w:r>
        <w:rPr>
          <w:lang w:eastAsia="en-US"/>
        </w:rPr>
        <w:t>V případě mobilní verze stránky</w:t>
      </w:r>
      <w:r w:rsidR="007B23CA">
        <w:rPr>
          <w:lang w:eastAsia="en-US"/>
        </w:rPr>
        <w:t xml:space="preserve"> čísla</w:t>
      </w:r>
      <w:r>
        <w:rPr>
          <w:lang w:eastAsia="en-US"/>
        </w:rPr>
        <w:t xml:space="preserve"> nahradíme pouze </w:t>
      </w:r>
      <w:r w:rsidR="00BC60C4">
        <w:rPr>
          <w:lang w:eastAsia="en-US"/>
        </w:rPr>
        <w:t>tlačítky „Předchozí“ a „Další“</w:t>
      </w:r>
      <w:r w:rsidR="007B23CA">
        <w:rPr>
          <w:lang w:eastAsia="en-US"/>
        </w:rPr>
        <w:t>, kterými se bude přepínat mezi stránkami</w:t>
      </w:r>
      <w:r w:rsidR="00BC60C4">
        <w:rPr>
          <w:lang w:eastAsia="en-US"/>
        </w:rPr>
        <w:t>.</w:t>
      </w:r>
    </w:p>
    <w:p w14:paraId="0DB40923" w14:textId="77777777" w:rsidR="00253C8E" w:rsidRDefault="00253C8E" w:rsidP="00253C8E">
      <w:pPr>
        <w:keepNext/>
      </w:pPr>
      <w:r w:rsidRPr="00253C8E">
        <w:rPr>
          <w:noProof/>
          <w:lang w:eastAsia="en-US"/>
        </w:rPr>
        <w:drawing>
          <wp:inline distT="0" distB="0" distL="0" distR="0" wp14:anchorId="7896A190" wp14:editId="4B7D8B08">
            <wp:extent cx="5579110" cy="514985"/>
            <wp:effectExtent l="0" t="0" r="0" b="571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514985"/>
                    </a:xfrm>
                    <a:prstGeom prst="rect">
                      <a:avLst/>
                    </a:prstGeom>
                  </pic:spPr>
                </pic:pic>
              </a:graphicData>
            </a:graphic>
          </wp:inline>
        </w:drawing>
      </w:r>
    </w:p>
    <w:p w14:paraId="0CF44E3F" w14:textId="09B35A5A" w:rsidR="00042289" w:rsidRPr="006A1480" w:rsidRDefault="00253C8E" w:rsidP="00253C8E">
      <w:pPr>
        <w:pStyle w:val="Titulek"/>
        <w:jc w:val="left"/>
      </w:pPr>
      <w:bookmarkStart w:id="175" w:name="_Ref64642075"/>
      <w:bookmarkStart w:id="176" w:name="_Ref64642024"/>
      <w:r>
        <w:t xml:space="preserve">Obrázek </w:t>
      </w:r>
      <w:r w:rsidR="00A85E97">
        <w:fldChar w:fldCharType="begin"/>
      </w:r>
      <w:r w:rsidR="00A85E97">
        <w:instrText xml:space="preserve"> SEQ Obrázek \* ARABIC </w:instrText>
      </w:r>
      <w:r w:rsidR="00A85E97">
        <w:fldChar w:fldCharType="separate"/>
      </w:r>
      <w:r w:rsidR="002E2237">
        <w:rPr>
          <w:noProof/>
        </w:rPr>
        <w:t>15</w:t>
      </w:r>
      <w:r w:rsidR="00A85E97">
        <w:rPr>
          <w:noProof/>
        </w:rPr>
        <w:fldChar w:fldCharType="end"/>
      </w:r>
      <w:bookmarkEnd w:id="175"/>
      <w:r>
        <w:t xml:space="preserve"> E-</w:t>
      </w:r>
      <w:proofErr w:type="spellStart"/>
      <w:r>
        <w:t>shop</w:t>
      </w:r>
      <w:proofErr w:type="spellEnd"/>
      <w:r>
        <w:t>: stránkovač</w:t>
      </w:r>
      <w:bookmarkEnd w:id="176"/>
    </w:p>
    <w:p w14:paraId="310295F6" w14:textId="1D689C8F" w:rsidR="00D6245F" w:rsidRDefault="0090429F" w:rsidP="00D6245F">
      <w:pPr>
        <w:pStyle w:val="Nadpis3"/>
      </w:pPr>
      <w:bookmarkStart w:id="177" w:name="_Ref64657011"/>
      <w:bookmarkStart w:id="178" w:name="_Toc69471852"/>
      <w:r>
        <w:t>Karta vlastnost produktu</w:t>
      </w:r>
      <w:bookmarkEnd w:id="177"/>
      <w:bookmarkEnd w:id="178"/>
    </w:p>
    <w:p w14:paraId="514ADD4F" w14:textId="37E17EF6" w:rsidR="00D6245F" w:rsidRPr="00D6245F" w:rsidRDefault="00F847F5" w:rsidP="00D6245F">
      <w:pPr>
        <w:rPr>
          <w:lang w:eastAsia="en-US"/>
        </w:rPr>
      </w:pPr>
      <w:r>
        <w:rPr>
          <w:lang w:eastAsia="en-US"/>
        </w:rPr>
        <w:t xml:space="preserve">Komponenta má za cíl zobrazit vlastnost produktu, jako </w:t>
      </w:r>
      <w:r w:rsidR="00DF48B8">
        <w:rPr>
          <w:lang w:eastAsia="en-US"/>
        </w:rPr>
        <w:t xml:space="preserve">jsou </w:t>
      </w:r>
      <w:r>
        <w:rPr>
          <w:lang w:eastAsia="en-US"/>
        </w:rPr>
        <w:t>nároky na vláhu</w:t>
      </w:r>
      <w:r w:rsidR="00DF48B8">
        <w:rPr>
          <w:lang w:eastAsia="en-US"/>
        </w:rPr>
        <w:t xml:space="preserve"> apod</w:t>
      </w:r>
      <w:r>
        <w:rPr>
          <w:lang w:eastAsia="en-US"/>
        </w:rPr>
        <w:t>.</w:t>
      </w:r>
      <w:r w:rsidR="00DF48B8">
        <w:rPr>
          <w:lang w:eastAsia="en-US"/>
        </w:rPr>
        <w:t xml:space="preserve"> </w:t>
      </w:r>
      <w:r w:rsidR="00E83B6D">
        <w:rPr>
          <w:lang w:eastAsia="en-US"/>
        </w:rPr>
        <w:t xml:space="preserve">Karta se skládá z nadpisu vlastnosti, </w:t>
      </w:r>
      <w:r w:rsidR="00EE6DCC">
        <w:rPr>
          <w:lang w:eastAsia="en-US"/>
        </w:rPr>
        <w:t>textu s hodnotou pro danou vlastnost a volitelnou ikonou dané vlastnosti. V případě karty s ikonkou je text vlastnosti uveden pod ikon</w:t>
      </w:r>
      <w:r w:rsidR="00250C14">
        <w:rPr>
          <w:lang w:eastAsia="en-US"/>
        </w:rPr>
        <w:t>kou. V případě karty bez ikonky je text vlastnosti vycentrován na střed karty.</w:t>
      </w:r>
    </w:p>
    <w:p w14:paraId="386E3AF3" w14:textId="77777777" w:rsidR="00402774" w:rsidRPr="00402774" w:rsidRDefault="00402774" w:rsidP="00402774">
      <w:pPr>
        <w:rPr>
          <w:lang w:eastAsia="en-US"/>
        </w:rPr>
      </w:pPr>
    </w:p>
    <w:p w14:paraId="75BC683B" w14:textId="77777777" w:rsidR="00402774" w:rsidRDefault="004A6430" w:rsidP="00402774">
      <w:pPr>
        <w:keepNext/>
      </w:pPr>
      <w:r w:rsidRPr="004A6430">
        <w:rPr>
          <w:noProof/>
          <w:lang w:eastAsia="en-US"/>
        </w:rPr>
        <w:lastRenderedPageBreak/>
        <w:drawing>
          <wp:inline distT="0" distB="0" distL="0" distR="0" wp14:anchorId="52A582E3" wp14:editId="03B9111C">
            <wp:extent cx="1660593" cy="1252728"/>
            <wp:effectExtent l="0" t="0" r="3175" b="508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6186" cy="1264491"/>
                    </a:xfrm>
                    <a:prstGeom prst="rect">
                      <a:avLst/>
                    </a:prstGeom>
                  </pic:spPr>
                </pic:pic>
              </a:graphicData>
            </a:graphic>
          </wp:inline>
        </w:drawing>
      </w:r>
    </w:p>
    <w:p w14:paraId="57F786C2" w14:textId="3E37DC49" w:rsidR="00402774" w:rsidRDefault="00402774" w:rsidP="00402774">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16</w:t>
      </w:r>
      <w:r w:rsidR="00A85E97">
        <w:rPr>
          <w:noProof/>
        </w:rPr>
        <w:fldChar w:fldCharType="end"/>
      </w:r>
      <w:r>
        <w:t xml:space="preserve"> E-</w:t>
      </w:r>
      <w:proofErr w:type="spellStart"/>
      <w:r>
        <w:t>shop</w:t>
      </w:r>
      <w:proofErr w:type="spellEnd"/>
      <w:r>
        <w:t>: Karta vlastnost produktu s ikonkou</w:t>
      </w:r>
    </w:p>
    <w:p w14:paraId="1F0DF7BE" w14:textId="77777777" w:rsidR="00D6245F" w:rsidRDefault="00402774" w:rsidP="00D6245F">
      <w:pPr>
        <w:keepNext/>
      </w:pPr>
      <w:r w:rsidRPr="00402774">
        <w:rPr>
          <w:noProof/>
          <w:lang w:eastAsia="en-US"/>
        </w:rPr>
        <w:drawing>
          <wp:inline distT="0" distB="0" distL="0" distR="0" wp14:anchorId="0D9E052C" wp14:editId="7FA78779">
            <wp:extent cx="1650503" cy="1243330"/>
            <wp:effectExtent l="0" t="0" r="63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87581" cy="1271261"/>
                    </a:xfrm>
                    <a:prstGeom prst="rect">
                      <a:avLst/>
                    </a:prstGeom>
                  </pic:spPr>
                </pic:pic>
              </a:graphicData>
            </a:graphic>
          </wp:inline>
        </w:drawing>
      </w:r>
    </w:p>
    <w:p w14:paraId="6D08BDC9" w14:textId="765828B7" w:rsidR="00FF70DB" w:rsidRPr="00FF70DB" w:rsidRDefault="00D6245F" w:rsidP="00D6245F">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17</w:t>
      </w:r>
      <w:r w:rsidR="00A85E97">
        <w:rPr>
          <w:noProof/>
        </w:rPr>
        <w:fldChar w:fldCharType="end"/>
      </w:r>
      <w:r>
        <w:t xml:space="preserve"> E-</w:t>
      </w:r>
      <w:proofErr w:type="spellStart"/>
      <w:r>
        <w:t>shop</w:t>
      </w:r>
      <w:proofErr w:type="spellEnd"/>
      <w:r>
        <w:t>: Karta vlastnost produktu bez ikonky</w:t>
      </w:r>
    </w:p>
    <w:p w14:paraId="36960BAB" w14:textId="1FE7C603" w:rsidR="0090429F" w:rsidRDefault="00FA365A" w:rsidP="0090429F">
      <w:pPr>
        <w:pStyle w:val="Nadpis3"/>
      </w:pPr>
      <w:bookmarkStart w:id="179" w:name="_Ref64657619"/>
      <w:bookmarkStart w:id="180" w:name="_Toc69471853"/>
      <w:r>
        <w:t>Box přidat do košíku</w:t>
      </w:r>
      <w:bookmarkEnd w:id="179"/>
      <w:bookmarkEnd w:id="180"/>
    </w:p>
    <w:p w14:paraId="19A42893" w14:textId="0D0AF60C" w:rsidR="00504BC9" w:rsidRPr="00504BC9" w:rsidRDefault="009C3338" w:rsidP="00504BC9">
      <w:pPr>
        <w:rPr>
          <w:lang w:eastAsia="en-US"/>
        </w:rPr>
      </w:pPr>
      <w:r>
        <w:rPr>
          <w:lang w:eastAsia="en-US"/>
        </w:rPr>
        <w:t xml:space="preserve">Box slouží především k tomu, aby uživatel mohl </w:t>
      </w:r>
      <w:r w:rsidR="00B96B74">
        <w:rPr>
          <w:lang w:eastAsia="en-US"/>
        </w:rPr>
        <w:t xml:space="preserve">přidat vybrané zboží do košíku. Kromě ceny, tlačítek k navolení počtu kusů a tlačítka </w:t>
      </w:r>
      <w:r w:rsidR="004E2AAB">
        <w:rPr>
          <w:lang w:eastAsia="en-US"/>
        </w:rPr>
        <w:t>pro přidání do košíku, které fungují úplně stejně jako v</w:t>
      </w:r>
      <w:r w:rsidR="008D3203">
        <w:rPr>
          <w:lang w:eastAsia="en-US"/>
        </w:rPr>
        <w:t xml:space="preserve"> komponentě </w:t>
      </w:r>
      <w:r w:rsidR="00134115" w:rsidRPr="00B33F4F">
        <w:rPr>
          <w:i/>
          <w:iCs/>
          <w:lang w:eastAsia="en-US"/>
        </w:rPr>
        <w:fldChar w:fldCharType="begin"/>
      </w:r>
      <w:r w:rsidR="00134115" w:rsidRPr="00B33F4F">
        <w:rPr>
          <w:i/>
          <w:iCs/>
          <w:lang w:eastAsia="en-US"/>
        </w:rPr>
        <w:instrText xml:space="preserve"> REF _Ref64643851 \h </w:instrText>
      </w:r>
      <w:r w:rsidR="00B33F4F">
        <w:rPr>
          <w:i/>
          <w:iCs/>
          <w:lang w:eastAsia="en-US"/>
        </w:rPr>
        <w:instrText xml:space="preserve"> \* MERGEFORMAT </w:instrText>
      </w:r>
      <w:r w:rsidR="00134115" w:rsidRPr="00B33F4F">
        <w:rPr>
          <w:i/>
          <w:iCs/>
          <w:lang w:eastAsia="en-US"/>
        </w:rPr>
      </w:r>
      <w:r w:rsidR="00134115" w:rsidRPr="00B33F4F">
        <w:rPr>
          <w:i/>
          <w:iCs/>
          <w:lang w:eastAsia="en-US"/>
        </w:rPr>
        <w:fldChar w:fldCharType="separate"/>
      </w:r>
      <w:r w:rsidR="00134115" w:rsidRPr="00B33F4F">
        <w:rPr>
          <w:i/>
          <w:iCs/>
        </w:rPr>
        <w:t>Karta produktu</w:t>
      </w:r>
      <w:r w:rsidR="00134115" w:rsidRPr="00B33F4F">
        <w:rPr>
          <w:i/>
          <w:iCs/>
          <w:lang w:eastAsia="en-US"/>
        </w:rPr>
        <w:fldChar w:fldCharType="end"/>
      </w:r>
      <w:r w:rsidR="00FA1BD0">
        <w:rPr>
          <w:lang w:eastAsia="en-US"/>
        </w:rPr>
        <w:t>.</w:t>
      </w:r>
      <w:r w:rsidR="003C52FC">
        <w:rPr>
          <w:lang w:eastAsia="en-US"/>
        </w:rPr>
        <w:t xml:space="preserve"> Kromě toho box také obsahuje informaci o počtu kusů na skladě a předpokládanou dobu doručení.</w:t>
      </w:r>
    </w:p>
    <w:p w14:paraId="19AE0F50" w14:textId="77777777" w:rsidR="000444CB" w:rsidRDefault="000444CB" w:rsidP="000444CB">
      <w:pPr>
        <w:keepNext/>
      </w:pPr>
      <w:r w:rsidRPr="000444CB">
        <w:rPr>
          <w:noProof/>
          <w:lang w:eastAsia="en-US"/>
        </w:rPr>
        <w:drawing>
          <wp:inline distT="0" distB="0" distL="0" distR="0" wp14:anchorId="0C2A428C" wp14:editId="7DF54A3C">
            <wp:extent cx="2492809" cy="1320800"/>
            <wp:effectExtent l="0" t="0" r="0" b="0"/>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rotWithShape="1">
                    <a:blip r:embed="rId37"/>
                    <a:srcRect l="2129" t="5685" r="2108" b="3954"/>
                    <a:stretch/>
                  </pic:blipFill>
                  <pic:spPr bwMode="auto">
                    <a:xfrm>
                      <a:off x="0" y="0"/>
                      <a:ext cx="2505700" cy="1327630"/>
                    </a:xfrm>
                    <a:prstGeom prst="rect">
                      <a:avLst/>
                    </a:prstGeom>
                    <a:ln>
                      <a:noFill/>
                    </a:ln>
                    <a:extLst>
                      <a:ext uri="{53640926-AAD7-44D8-BBD7-CCE9431645EC}">
                        <a14:shadowObscured xmlns:a14="http://schemas.microsoft.com/office/drawing/2010/main"/>
                      </a:ext>
                    </a:extLst>
                  </pic:spPr>
                </pic:pic>
              </a:graphicData>
            </a:graphic>
          </wp:inline>
        </w:drawing>
      </w:r>
    </w:p>
    <w:p w14:paraId="71774BBA" w14:textId="312DACF2" w:rsidR="00FE752A" w:rsidRPr="00FE752A" w:rsidRDefault="000444CB" w:rsidP="000444CB">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18</w:t>
      </w:r>
      <w:r w:rsidR="00A85E97">
        <w:rPr>
          <w:noProof/>
        </w:rPr>
        <w:fldChar w:fldCharType="end"/>
      </w:r>
      <w:r>
        <w:t xml:space="preserve"> E-</w:t>
      </w:r>
      <w:proofErr w:type="spellStart"/>
      <w:r>
        <w:t>shop</w:t>
      </w:r>
      <w:proofErr w:type="spellEnd"/>
      <w:r>
        <w:t>: box přidat do košíku</w:t>
      </w:r>
    </w:p>
    <w:p w14:paraId="382D9408" w14:textId="0C0E2E6F" w:rsidR="00FA365A" w:rsidRDefault="008400D8" w:rsidP="00FA365A">
      <w:pPr>
        <w:pStyle w:val="Nadpis3"/>
      </w:pPr>
      <w:bookmarkStart w:id="181" w:name="_Ref64664786"/>
      <w:bookmarkStart w:id="182" w:name="_Toc69471854"/>
      <w:r>
        <w:t>Box objednávka</w:t>
      </w:r>
      <w:bookmarkEnd w:id="181"/>
      <w:bookmarkEnd w:id="182"/>
    </w:p>
    <w:p w14:paraId="1718104C" w14:textId="5E30D2C4" w:rsidR="003450B2" w:rsidRPr="00D32708" w:rsidRDefault="003450B2" w:rsidP="003450B2">
      <w:pPr>
        <w:rPr>
          <w:lang w:eastAsia="en-US"/>
        </w:rPr>
      </w:pPr>
      <w:r>
        <w:rPr>
          <w:lang w:eastAsia="en-US"/>
        </w:rPr>
        <w:t>Tato komponenta s</w:t>
      </w:r>
      <w:r w:rsidR="00FA6789">
        <w:rPr>
          <w:lang w:eastAsia="en-US"/>
        </w:rPr>
        <w:t>hrnuje stav košíku a umožňuje přejít k objednání zboží.</w:t>
      </w:r>
      <w:r w:rsidR="00C83831">
        <w:rPr>
          <w:lang w:eastAsia="en-US"/>
        </w:rPr>
        <w:t xml:space="preserve"> </w:t>
      </w:r>
      <w:r w:rsidR="0040590B">
        <w:rPr>
          <w:lang w:eastAsia="en-US"/>
        </w:rPr>
        <w:t>Předpokládáme, že na e-</w:t>
      </w:r>
      <w:proofErr w:type="spellStart"/>
      <w:r w:rsidR="0040590B">
        <w:rPr>
          <w:lang w:eastAsia="en-US"/>
        </w:rPr>
        <w:t>shopu</w:t>
      </w:r>
      <w:proofErr w:type="spellEnd"/>
      <w:r w:rsidR="0040590B">
        <w:rPr>
          <w:lang w:eastAsia="en-US"/>
        </w:rPr>
        <w:t xml:space="preserve"> bude určitý limit pro poštovné zdarma</w:t>
      </w:r>
      <w:r w:rsidR="00D32708">
        <w:rPr>
          <w:lang w:eastAsia="en-US"/>
        </w:rPr>
        <w:t xml:space="preserve">. </w:t>
      </w:r>
      <w:r w:rsidR="00A62A9F">
        <w:rPr>
          <w:lang w:eastAsia="en-US"/>
        </w:rPr>
        <w:t>V horní části</w:t>
      </w:r>
      <w:r w:rsidR="00D32708">
        <w:rPr>
          <w:lang w:eastAsia="en-US"/>
        </w:rPr>
        <w:t xml:space="preserve"> boxu</w:t>
      </w:r>
      <w:r w:rsidR="00A62A9F">
        <w:rPr>
          <w:lang w:eastAsia="en-US"/>
        </w:rPr>
        <w:t xml:space="preserve"> </w:t>
      </w:r>
      <w:r w:rsidR="0040590B">
        <w:rPr>
          <w:lang w:eastAsia="en-US"/>
        </w:rPr>
        <w:t xml:space="preserve">je </w:t>
      </w:r>
      <w:proofErr w:type="spellStart"/>
      <w:r w:rsidR="0040590B" w:rsidRPr="0040590B">
        <w:rPr>
          <w:i/>
          <w:iCs/>
          <w:lang w:eastAsia="en-US"/>
        </w:rPr>
        <w:t>progress</w:t>
      </w:r>
      <w:proofErr w:type="spellEnd"/>
      <w:r w:rsidR="0040590B" w:rsidRPr="0040590B">
        <w:rPr>
          <w:i/>
          <w:iCs/>
          <w:lang w:eastAsia="en-US"/>
        </w:rPr>
        <w:t xml:space="preserve"> bar</w:t>
      </w:r>
      <w:r w:rsidR="00D32708">
        <w:rPr>
          <w:lang w:eastAsia="en-US"/>
        </w:rPr>
        <w:t xml:space="preserve"> </w:t>
      </w:r>
      <w:proofErr w:type="spellStart"/>
      <w:r w:rsidR="00D32708">
        <w:rPr>
          <w:lang w:eastAsia="en-US"/>
        </w:rPr>
        <w:t>vizualizující</w:t>
      </w:r>
      <w:proofErr w:type="spellEnd"/>
      <w:r w:rsidR="00D32708">
        <w:rPr>
          <w:lang w:eastAsia="en-US"/>
        </w:rPr>
        <w:t xml:space="preserve"> </w:t>
      </w:r>
      <w:r w:rsidR="00340BE3">
        <w:rPr>
          <w:lang w:eastAsia="en-US"/>
        </w:rPr>
        <w:t>tento limit vzhledem k aktuálnímu zboží v košíku.</w:t>
      </w:r>
      <w:r w:rsidR="00E24BA0">
        <w:rPr>
          <w:lang w:eastAsia="en-US"/>
        </w:rPr>
        <w:t xml:space="preserve"> </w:t>
      </w:r>
      <w:r w:rsidR="002134B7">
        <w:rPr>
          <w:lang w:eastAsia="en-US"/>
        </w:rPr>
        <w:t xml:space="preserve">V prostřední části je textové pole s tlačítkem pro aplikování slevového kuponu na danou objednávku. </w:t>
      </w:r>
      <w:r w:rsidR="00B57346">
        <w:rPr>
          <w:lang w:eastAsia="en-US"/>
        </w:rPr>
        <w:t>V dolní části</w:t>
      </w:r>
      <w:r w:rsidR="00E448C4">
        <w:rPr>
          <w:lang w:eastAsia="en-US"/>
        </w:rPr>
        <w:t xml:space="preserve"> je již souhrn částky k úhradě a tlačítko pokračovat</w:t>
      </w:r>
      <w:r w:rsidR="000860DB">
        <w:rPr>
          <w:lang w:eastAsia="en-US"/>
        </w:rPr>
        <w:t>, které by v </w:t>
      </w:r>
      <w:r w:rsidR="00437288">
        <w:rPr>
          <w:lang w:eastAsia="en-US"/>
        </w:rPr>
        <w:t>reálné</w:t>
      </w:r>
      <w:r w:rsidR="000860DB">
        <w:rPr>
          <w:lang w:eastAsia="en-US"/>
        </w:rPr>
        <w:t xml:space="preserve"> aplikaci vedlo na zadávání adresy a vytvoření objednávky.</w:t>
      </w:r>
    </w:p>
    <w:p w14:paraId="335DBFE0" w14:textId="7929A4A6" w:rsidR="00D00ADD" w:rsidRDefault="0013484E" w:rsidP="00D00ADD">
      <w:pPr>
        <w:keepNext/>
      </w:pPr>
      <w:r w:rsidRPr="0013484E">
        <w:rPr>
          <w:noProof/>
          <w:lang w:eastAsia="en-US"/>
        </w:rPr>
        <w:lastRenderedPageBreak/>
        <w:drawing>
          <wp:inline distT="0" distB="0" distL="0" distR="0" wp14:anchorId="70C3E057" wp14:editId="4CD2D8EB">
            <wp:extent cx="2239574" cy="2512290"/>
            <wp:effectExtent l="0" t="0" r="0" b="254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0559" cy="2535831"/>
                    </a:xfrm>
                    <a:prstGeom prst="rect">
                      <a:avLst/>
                    </a:prstGeom>
                  </pic:spPr>
                </pic:pic>
              </a:graphicData>
            </a:graphic>
          </wp:inline>
        </w:drawing>
      </w:r>
    </w:p>
    <w:p w14:paraId="4E8A3D68" w14:textId="31AA924A" w:rsidR="00984C50" w:rsidRPr="00984C50" w:rsidRDefault="00D00ADD" w:rsidP="00D00ADD">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19</w:t>
      </w:r>
      <w:r w:rsidR="00A85E97">
        <w:rPr>
          <w:noProof/>
        </w:rPr>
        <w:fldChar w:fldCharType="end"/>
      </w:r>
      <w:r>
        <w:t xml:space="preserve"> E-</w:t>
      </w:r>
      <w:proofErr w:type="spellStart"/>
      <w:r>
        <w:t>shop</w:t>
      </w:r>
      <w:proofErr w:type="spellEnd"/>
      <w:r>
        <w:t>: box objednávka</w:t>
      </w:r>
    </w:p>
    <w:p w14:paraId="22CAED45" w14:textId="6C6973F2" w:rsidR="008400D8" w:rsidRDefault="00FD63DF" w:rsidP="008400D8">
      <w:pPr>
        <w:pStyle w:val="Nadpis3"/>
      </w:pPr>
      <w:bookmarkStart w:id="183" w:name="_Ref64664782"/>
      <w:bookmarkStart w:id="184" w:name="_Toc69471855"/>
      <w:r>
        <w:t>List produktů v</w:t>
      </w:r>
      <w:r w:rsidR="00900C00">
        <w:t> </w:t>
      </w:r>
      <w:r>
        <w:t>košíku</w:t>
      </w:r>
      <w:bookmarkEnd w:id="183"/>
      <w:bookmarkEnd w:id="184"/>
    </w:p>
    <w:p w14:paraId="35BE618B" w14:textId="2F1F3759" w:rsidR="00FF7553" w:rsidRPr="000975FB" w:rsidRDefault="007D590C" w:rsidP="00900C00">
      <w:pPr>
        <w:rPr>
          <w:lang w:eastAsia="en-US"/>
        </w:rPr>
      </w:pPr>
      <w:r>
        <w:rPr>
          <w:lang w:eastAsia="en-US"/>
        </w:rPr>
        <w:t>Komponenta list produktů v košíku má za cíl zobrazit jednotlivé položky v košíku a upravit jejich objednávané množství</w:t>
      </w:r>
      <w:r w:rsidR="009E0A19">
        <w:rPr>
          <w:lang w:eastAsia="en-US"/>
        </w:rPr>
        <w:t>.</w:t>
      </w:r>
      <w:r w:rsidR="00070ABF">
        <w:rPr>
          <w:lang w:eastAsia="en-US"/>
        </w:rPr>
        <w:t xml:space="preserve"> </w:t>
      </w:r>
      <w:r w:rsidR="00473191">
        <w:rPr>
          <w:lang w:eastAsia="en-US"/>
        </w:rPr>
        <w:t xml:space="preserve">Zobrazeny jsou jednotlivé položky odděleny </w:t>
      </w:r>
      <w:r w:rsidR="00BF61F5">
        <w:rPr>
          <w:lang w:eastAsia="en-US"/>
        </w:rPr>
        <w:t xml:space="preserve">horizontální </w:t>
      </w:r>
      <w:r w:rsidR="00473191">
        <w:rPr>
          <w:lang w:eastAsia="en-US"/>
        </w:rPr>
        <w:t>čárou</w:t>
      </w:r>
      <w:r w:rsidR="00FD6AC7">
        <w:rPr>
          <w:lang w:eastAsia="en-US"/>
        </w:rPr>
        <w:t xml:space="preserve">. </w:t>
      </w:r>
      <w:r w:rsidR="00F71688">
        <w:rPr>
          <w:lang w:eastAsia="en-US"/>
        </w:rPr>
        <w:t xml:space="preserve">Každá položka obsahuje obrázek produktu, název, stav </w:t>
      </w:r>
      <w:r w:rsidR="003F098C">
        <w:rPr>
          <w:lang w:eastAsia="en-US"/>
        </w:rPr>
        <w:t xml:space="preserve">zboží na skladě, </w:t>
      </w:r>
      <w:r w:rsidR="000975FB">
        <w:rPr>
          <w:i/>
          <w:iCs/>
          <w:lang w:eastAsia="en-US"/>
        </w:rPr>
        <w:t>input</w:t>
      </w:r>
      <w:r w:rsidR="000975FB">
        <w:rPr>
          <w:lang w:eastAsia="en-US"/>
        </w:rPr>
        <w:t xml:space="preserve"> a </w:t>
      </w:r>
      <w:r w:rsidR="007F26F4">
        <w:rPr>
          <w:lang w:eastAsia="en-US"/>
        </w:rPr>
        <w:t>tlačítka k navolení počtu kusů, cenu za kus a tlačítko pro odebrání produktu z košíku.</w:t>
      </w:r>
    </w:p>
    <w:p w14:paraId="0A108AFF" w14:textId="77777777" w:rsidR="00401232" w:rsidRDefault="00D55CDF" w:rsidP="00401232">
      <w:pPr>
        <w:keepNext/>
      </w:pPr>
      <w:r w:rsidRPr="00D55CDF">
        <w:rPr>
          <w:noProof/>
          <w:lang w:eastAsia="en-US"/>
        </w:rPr>
        <w:drawing>
          <wp:inline distT="0" distB="0" distL="0" distR="0" wp14:anchorId="79130857" wp14:editId="6A33DE8D">
            <wp:extent cx="4457700" cy="2565400"/>
            <wp:effectExtent l="0" t="0" r="0" b="0"/>
            <wp:docPr id="14" name="Obrázek 1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10;&#10;Popis byl vytvořen automaticky"/>
                    <pic:cNvPicPr/>
                  </pic:nvPicPr>
                  <pic:blipFill>
                    <a:blip r:embed="rId39"/>
                    <a:stretch>
                      <a:fillRect/>
                    </a:stretch>
                  </pic:blipFill>
                  <pic:spPr>
                    <a:xfrm>
                      <a:off x="0" y="0"/>
                      <a:ext cx="4457700" cy="2565400"/>
                    </a:xfrm>
                    <a:prstGeom prst="rect">
                      <a:avLst/>
                    </a:prstGeom>
                  </pic:spPr>
                </pic:pic>
              </a:graphicData>
            </a:graphic>
          </wp:inline>
        </w:drawing>
      </w:r>
    </w:p>
    <w:p w14:paraId="277D2704" w14:textId="1D1779B2" w:rsidR="00900C00" w:rsidRPr="00900C00" w:rsidRDefault="00401232" w:rsidP="00401232">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20</w:t>
      </w:r>
      <w:r w:rsidR="00A85E97">
        <w:rPr>
          <w:noProof/>
        </w:rPr>
        <w:fldChar w:fldCharType="end"/>
      </w:r>
      <w:r>
        <w:t xml:space="preserve"> E-</w:t>
      </w:r>
      <w:proofErr w:type="spellStart"/>
      <w:r>
        <w:t>shop</w:t>
      </w:r>
      <w:proofErr w:type="spellEnd"/>
      <w:r>
        <w:t>: list produktů v košíku</w:t>
      </w:r>
    </w:p>
    <w:p w14:paraId="647A1B33" w14:textId="034D2330" w:rsidR="000B6DE5" w:rsidRDefault="000B6DE5" w:rsidP="000B6DE5">
      <w:pPr>
        <w:pStyle w:val="Nadpis3"/>
      </w:pPr>
      <w:bookmarkStart w:id="185" w:name="_Toc69471856"/>
      <w:r>
        <w:t>Patička</w:t>
      </w:r>
      <w:bookmarkEnd w:id="185"/>
    </w:p>
    <w:p w14:paraId="6DFCC27C" w14:textId="6CBA3009" w:rsidR="00D0561C" w:rsidRDefault="00EA1E7C" w:rsidP="00CD3A80">
      <w:pPr>
        <w:rPr>
          <w:lang w:eastAsia="en-US"/>
        </w:rPr>
      </w:pPr>
      <w:r>
        <w:rPr>
          <w:lang w:eastAsia="en-US"/>
        </w:rPr>
        <w:t>Patička o</w:t>
      </w:r>
      <w:r w:rsidR="009F5B97">
        <w:rPr>
          <w:lang w:eastAsia="en-US"/>
        </w:rPr>
        <w:t>bsahuje tři sloupce</w:t>
      </w:r>
      <w:r w:rsidR="00B11802">
        <w:rPr>
          <w:lang w:eastAsia="en-US"/>
        </w:rPr>
        <w:t xml:space="preserve"> </w:t>
      </w:r>
      <w:r w:rsidR="001A470D">
        <w:rPr>
          <w:lang w:eastAsia="en-US"/>
        </w:rPr>
        <w:t>s užitečnými informacemi týkajících se e-</w:t>
      </w:r>
      <w:proofErr w:type="spellStart"/>
      <w:r w:rsidR="001A470D">
        <w:rPr>
          <w:lang w:eastAsia="en-US"/>
        </w:rPr>
        <w:t>shopu</w:t>
      </w:r>
      <w:proofErr w:type="spellEnd"/>
      <w:r w:rsidR="001A470D">
        <w:rPr>
          <w:lang w:eastAsia="en-US"/>
        </w:rPr>
        <w:t>.</w:t>
      </w:r>
      <w:r w:rsidR="00306BC1">
        <w:rPr>
          <w:lang w:eastAsia="en-US"/>
        </w:rPr>
        <w:t xml:space="preserve"> </w:t>
      </w:r>
      <w:r w:rsidR="00537C63">
        <w:rPr>
          <w:lang w:eastAsia="en-US"/>
        </w:rPr>
        <w:t xml:space="preserve">V prvním sloupci </w:t>
      </w:r>
      <w:r w:rsidR="00D0561C">
        <w:rPr>
          <w:lang w:eastAsia="en-US"/>
        </w:rPr>
        <w:t xml:space="preserve">je sekce kontakty obsahující telefonní číslo a kontaktní email. Dále je zde </w:t>
      </w:r>
      <w:r w:rsidR="00581FA8">
        <w:rPr>
          <w:lang w:eastAsia="en-US"/>
        </w:rPr>
        <w:t xml:space="preserve">uvedena </w:t>
      </w:r>
      <w:r w:rsidR="00452BEE">
        <w:rPr>
          <w:lang w:eastAsia="en-US"/>
        </w:rPr>
        <w:t>adresa pobočky e-</w:t>
      </w:r>
      <w:proofErr w:type="spellStart"/>
      <w:r w:rsidR="00452BEE">
        <w:rPr>
          <w:lang w:eastAsia="en-US"/>
        </w:rPr>
        <w:t>shopu</w:t>
      </w:r>
      <w:proofErr w:type="spellEnd"/>
      <w:r w:rsidR="00452BEE">
        <w:rPr>
          <w:lang w:eastAsia="en-US"/>
        </w:rPr>
        <w:t>, kde lze zboží vyzvednout osobně.</w:t>
      </w:r>
      <w:r w:rsidR="00860A3C">
        <w:rPr>
          <w:lang w:eastAsia="en-US"/>
        </w:rPr>
        <w:t xml:space="preserve"> V druhém sloupci je uvedena otevírací doba zahradnictví pro jednotlivé dny. </w:t>
      </w:r>
      <w:r w:rsidR="0083094C">
        <w:rPr>
          <w:lang w:eastAsia="en-US"/>
        </w:rPr>
        <w:t xml:space="preserve">V třetím sloupci je seznam odkazů na stránky typu </w:t>
      </w:r>
      <w:r w:rsidR="00BA48B4">
        <w:rPr>
          <w:lang w:eastAsia="en-US"/>
        </w:rPr>
        <w:fldChar w:fldCharType="begin"/>
      </w:r>
      <w:r w:rsidR="00BA48B4">
        <w:rPr>
          <w:lang w:eastAsia="en-US"/>
        </w:rPr>
        <w:instrText xml:space="preserve"> REF _Ref64647675 \h </w:instrText>
      </w:r>
      <w:r w:rsidR="00BA48B4">
        <w:rPr>
          <w:lang w:eastAsia="en-US"/>
        </w:rPr>
      </w:r>
      <w:r w:rsidR="00BA48B4">
        <w:rPr>
          <w:lang w:eastAsia="en-US"/>
        </w:rPr>
        <w:fldChar w:fldCharType="separate"/>
      </w:r>
      <w:r w:rsidR="00BA48B4">
        <w:t>Statická stránka</w:t>
      </w:r>
      <w:r w:rsidR="00BA48B4">
        <w:rPr>
          <w:lang w:eastAsia="en-US"/>
        </w:rPr>
        <w:fldChar w:fldCharType="end"/>
      </w:r>
      <w:r w:rsidR="00657D9C">
        <w:rPr>
          <w:lang w:eastAsia="en-US"/>
        </w:rPr>
        <w:t xml:space="preserve"> obsahující </w:t>
      </w:r>
      <w:r w:rsidR="002D1F61">
        <w:rPr>
          <w:lang w:eastAsia="en-US"/>
        </w:rPr>
        <w:t xml:space="preserve">užitečné informace jako obchodní a reklamační podmínky, </w:t>
      </w:r>
      <w:r w:rsidR="00734806">
        <w:rPr>
          <w:lang w:eastAsia="en-US"/>
        </w:rPr>
        <w:t>informace o přepravě a podobně</w:t>
      </w:r>
      <w:r w:rsidR="00BA48B4">
        <w:rPr>
          <w:lang w:eastAsia="en-US"/>
        </w:rPr>
        <w:t>.</w:t>
      </w:r>
    </w:p>
    <w:p w14:paraId="414BA5BB" w14:textId="747A985C" w:rsidR="00CD3A80" w:rsidRPr="00CD3A80" w:rsidRDefault="009D528A" w:rsidP="00CD3A80">
      <w:pPr>
        <w:rPr>
          <w:lang w:eastAsia="en-US"/>
        </w:rPr>
      </w:pPr>
      <w:r>
        <w:rPr>
          <w:lang w:eastAsia="en-US"/>
        </w:rPr>
        <w:lastRenderedPageBreak/>
        <w:t xml:space="preserve">Ve mobilní verzi se </w:t>
      </w:r>
      <w:r w:rsidR="00E92C60">
        <w:rPr>
          <w:lang w:eastAsia="en-US"/>
        </w:rPr>
        <w:t>patička přeskládá do</w:t>
      </w:r>
      <w:r>
        <w:rPr>
          <w:lang w:eastAsia="en-US"/>
        </w:rPr>
        <w:t xml:space="preserve"> jednoho sloupce.</w:t>
      </w:r>
      <w:r w:rsidR="00306BC1">
        <w:rPr>
          <w:lang w:eastAsia="en-US"/>
        </w:rPr>
        <w:t xml:space="preserve"> </w:t>
      </w:r>
    </w:p>
    <w:p w14:paraId="743BB402" w14:textId="77777777" w:rsidR="00072792" w:rsidRDefault="00F948C4" w:rsidP="00072792">
      <w:pPr>
        <w:keepNext/>
      </w:pPr>
      <w:r w:rsidRPr="00F948C4">
        <w:rPr>
          <w:noProof/>
          <w:lang w:eastAsia="en-US"/>
        </w:rPr>
        <w:drawing>
          <wp:inline distT="0" distB="0" distL="0" distR="0" wp14:anchorId="5A999AC5" wp14:editId="46DABBB8">
            <wp:extent cx="5579110" cy="1870710"/>
            <wp:effectExtent l="0" t="0" r="0" b="0"/>
            <wp:docPr id="15" name="Obrázek 15"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stůl&#10;&#10;Popis byl vytvořen automaticky"/>
                    <pic:cNvPicPr/>
                  </pic:nvPicPr>
                  <pic:blipFill>
                    <a:blip r:embed="rId40"/>
                    <a:stretch>
                      <a:fillRect/>
                    </a:stretch>
                  </pic:blipFill>
                  <pic:spPr>
                    <a:xfrm>
                      <a:off x="0" y="0"/>
                      <a:ext cx="5579110" cy="1870710"/>
                    </a:xfrm>
                    <a:prstGeom prst="rect">
                      <a:avLst/>
                    </a:prstGeom>
                  </pic:spPr>
                </pic:pic>
              </a:graphicData>
            </a:graphic>
          </wp:inline>
        </w:drawing>
      </w:r>
    </w:p>
    <w:p w14:paraId="7D3F51FB" w14:textId="06BB1F43" w:rsidR="006447D8" w:rsidRPr="006447D8" w:rsidRDefault="00072792" w:rsidP="00072792">
      <w:pPr>
        <w:pStyle w:val="Titulek"/>
        <w:jc w:val="left"/>
      </w:pPr>
      <w:r>
        <w:t xml:space="preserve">Obrázek </w:t>
      </w:r>
      <w:r w:rsidR="00A85E97">
        <w:fldChar w:fldCharType="begin"/>
      </w:r>
      <w:r w:rsidR="00A85E97">
        <w:instrText xml:space="preserve"> SEQ Obrázek \* ARABIC </w:instrText>
      </w:r>
      <w:r w:rsidR="00A85E97">
        <w:fldChar w:fldCharType="separate"/>
      </w:r>
      <w:r w:rsidR="002E2237">
        <w:rPr>
          <w:noProof/>
        </w:rPr>
        <w:t>21</w:t>
      </w:r>
      <w:r w:rsidR="00A85E97">
        <w:rPr>
          <w:noProof/>
        </w:rPr>
        <w:fldChar w:fldCharType="end"/>
      </w:r>
      <w:r>
        <w:t xml:space="preserve"> E-</w:t>
      </w:r>
      <w:proofErr w:type="spellStart"/>
      <w:r>
        <w:t>shop</w:t>
      </w:r>
      <w:proofErr w:type="spellEnd"/>
      <w:r>
        <w:t>: patička</w:t>
      </w:r>
    </w:p>
    <w:p w14:paraId="2CA59974" w14:textId="383890DA" w:rsidR="00C260E6" w:rsidRDefault="00C260E6" w:rsidP="00C260E6">
      <w:pPr>
        <w:pStyle w:val="Nadpis2"/>
      </w:pPr>
      <w:bookmarkStart w:id="186" w:name="_Toc69471857"/>
      <w:r>
        <w:t>Specifikace jednotlivých stránek aplikace</w:t>
      </w:r>
      <w:bookmarkEnd w:id="186"/>
    </w:p>
    <w:p w14:paraId="6D19BE8E" w14:textId="6F350AED" w:rsidR="00B85FF2" w:rsidRPr="00B85FF2" w:rsidRDefault="00B85FF2" w:rsidP="00B85FF2">
      <w:pPr>
        <w:rPr>
          <w:lang w:eastAsia="en-US"/>
        </w:rPr>
      </w:pPr>
      <w:r>
        <w:rPr>
          <w:lang w:eastAsia="en-US"/>
        </w:rPr>
        <w:t xml:space="preserve">Všechny níže uvedené stránky obsahují </w:t>
      </w:r>
      <w:r w:rsidR="006C66E4">
        <w:rPr>
          <w:lang w:eastAsia="en-US"/>
        </w:rPr>
        <w:t>záhlaví, hlavičku a patičku. Liší se pouze obsahem mezi hlavičkou a patičkou</w:t>
      </w:r>
      <w:r w:rsidR="00646635">
        <w:rPr>
          <w:lang w:eastAsia="en-US"/>
        </w:rPr>
        <w:t xml:space="preserve">. V následující podkapitole </w:t>
      </w:r>
      <w:r w:rsidR="0033340A">
        <w:rPr>
          <w:lang w:eastAsia="en-US"/>
        </w:rPr>
        <w:t>je</w:t>
      </w:r>
      <w:r w:rsidR="00300760">
        <w:rPr>
          <w:lang w:eastAsia="en-US"/>
        </w:rPr>
        <w:t xml:space="preserve"> </w:t>
      </w:r>
      <w:r w:rsidR="0033340A">
        <w:rPr>
          <w:lang w:eastAsia="en-US"/>
        </w:rPr>
        <w:t>detailně popsáno</w:t>
      </w:r>
      <w:r w:rsidR="00D63640">
        <w:rPr>
          <w:lang w:eastAsia="en-US"/>
        </w:rPr>
        <w:t>, spolu s dalšími požadavky na stránky,</w:t>
      </w:r>
      <w:r w:rsidR="0033340A">
        <w:rPr>
          <w:lang w:eastAsia="en-US"/>
        </w:rPr>
        <w:t xml:space="preserve"> jak.</w:t>
      </w:r>
    </w:p>
    <w:p w14:paraId="442A80D0" w14:textId="7E0E0F6B" w:rsidR="00304BB6" w:rsidRDefault="00171869" w:rsidP="00304BB6">
      <w:pPr>
        <w:pStyle w:val="Nadpis3"/>
      </w:pPr>
      <w:bookmarkStart w:id="187" w:name="_Toc69471858"/>
      <w:r>
        <w:t>Domovská stránka</w:t>
      </w:r>
      <w:bookmarkEnd w:id="187"/>
    </w:p>
    <w:p w14:paraId="7C726E49" w14:textId="23F58041" w:rsidR="00786514" w:rsidRDefault="00945115" w:rsidP="00786514">
      <w:pPr>
        <w:rPr>
          <w:lang w:eastAsia="en-US"/>
        </w:rPr>
      </w:pPr>
      <w:r>
        <w:rPr>
          <w:lang w:eastAsia="en-US"/>
        </w:rPr>
        <w:t xml:space="preserve">Na domovské stránce máme </w:t>
      </w:r>
      <w:r w:rsidR="00831E11">
        <w:rPr>
          <w:lang w:eastAsia="en-US"/>
        </w:rPr>
        <w:t xml:space="preserve">komponentu </w:t>
      </w:r>
      <w:r w:rsidR="00831E11" w:rsidRPr="00ED45F5">
        <w:rPr>
          <w:i/>
          <w:iCs/>
          <w:lang w:eastAsia="en-US"/>
        </w:rPr>
        <w:fldChar w:fldCharType="begin"/>
      </w:r>
      <w:r w:rsidR="00831E11" w:rsidRPr="00ED45F5">
        <w:rPr>
          <w:i/>
          <w:iCs/>
          <w:lang w:eastAsia="en-US"/>
        </w:rPr>
        <w:instrText xml:space="preserve"> REF _Ref64654392 \h </w:instrText>
      </w:r>
      <w:r w:rsidR="00ED45F5">
        <w:rPr>
          <w:i/>
          <w:iCs/>
          <w:lang w:eastAsia="en-US"/>
        </w:rPr>
        <w:instrText xml:space="preserve"> \* MERGEFORMAT </w:instrText>
      </w:r>
      <w:r w:rsidR="00831E11" w:rsidRPr="00ED45F5">
        <w:rPr>
          <w:i/>
          <w:iCs/>
          <w:lang w:eastAsia="en-US"/>
        </w:rPr>
      </w:r>
      <w:r w:rsidR="00831E11" w:rsidRPr="00ED45F5">
        <w:rPr>
          <w:i/>
          <w:iCs/>
          <w:lang w:eastAsia="en-US"/>
        </w:rPr>
        <w:fldChar w:fldCharType="separate"/>
      </w:r>
      <w:r w:rsidR="00831E11" w:rsidRPr="00ED45F5">
        <w:rPr>
          <w:i/>
          <w:iCs/>
        </w:rPr>
        <w:t>Banner</w:t>
      </w:r>
      <w:r w:rsidR="00831E11" w:rsidRPr="00ED45F5">
        <w:rPr>
          <w:i/>
          <w:iCs/>
          <w:lang w:eastAsia="en-US"/>
        </w:rPr>
        <w:fldChar w:fldCharType="end"/>
      </w:r>
      <w:r w:rsidR="00831E11">
        <w:rPr>
          <w:lang w:eastAsia="en-US"/>
        </w:rPr>
        <w:t xml:space="preserve"> obsahující slogan zahradnictví. Na pozadí banneru </w:t>
      </w:r>
      <w:r w:rsidR="00ED370D">
        <w:rPr>
          <w:lang w:eastAsia="en-US"/>
        </w:rPr>
        <w:t xml:space="preserve">bude </w:t>
      </w:r>
      <w:r w:rsidR="00636F01">
        <w:rPr>
          <w:lang w:eastAsia="en-US"/>
        </w:rPr>
        <w:t xml:space="preserve">fotografie zahradnictví. </w:t>
      </w:r>
      <w:r w:rsidR="008E3D20">
        <w:rPr>
          <w:lang w:eastAsia="en-US"/>
        </w:rPr>
        <w:t xml:space="preserve">Pod bannerem </w:t>
      </w:r>
      <w:r w:rsidR="00A4277D">
        <w:rPr>
          <w:lang w:eastAsia="en-US"/>
        </w:rPr>
        <w:t xml:space="preserve">máme seznam </w:t>
      </w:r>
      <w:r w:rsidR="00C114C3">
        <w:rPr>
          <w:lang w:eastAsia="en-US"/>
        </w:rPr>
        <w:t>obchodních</w:t>
      </w:r>
      <w:r w:rsidR="00EE353C">
        <w:rPr>
          <w:lang w:eastAsia="en-US"/>
        </w:rPr>
        <w:t xml:space="preserve"> kampaní. </w:t>
      </w:r>
      <w:r w:rsidR="00C114C3">
        <w:rPr>
          <w:lang w:eastAsia="en-US"/>
        </w:rPr>
        <w:t xml:space="preserve">Každá taková kampaň je tvořena nadpisem a čtyřmi vybranými produkty zobrazenými pomocí komponenty </w:t>
      </w:r>
      <w:r w:rsidR="00D8001B" w:rsidRPr="00ED45F5">
        <w:rPr>
          <w:i/>
          <w:iCs/>
          <w:lang w:eastAsia="en-US"/>
        </w:rPr>
        <w:fldChar w:fldCharType="begin"/>
      </w:r>
      <w:r w:rsidR="00D8001B" w:rsidRPr="00ED45F5">
        <w:rPr>
          <w:i/>
          <w:iCs/>
          <w:lang w:eastAsia="en-US"/>
        </w:rPr>
        <w:instrText xml:space="preserve"> REF _Ref64643851 \h </w:instrText>
      </w:r>
      <w:r w:rsidR="00ED45F5">
        <w:rPr>
          <w:i/>
          <w:iCs/>
          <w:lang w:eastAsia="en-US"/>
        </w:rPr>
        <w:instrText xml:space="preserve"> \* MERGEFORMAT </w:instrText>
      </w:r>
      <w:r w:rsidR="00D8001B" w:rsidRPr="00ED45F5">
        <w:rPr>
          <w:i/>
          <w:iCs/>
          <w:lang w:eastAsia="en-US"/>
        </w:rPr>
      </w:r>
      <w:r w:rsidR="00D8001B" w:rsidRPr="00ED45F5">
        <w:rPr>
          <w:i/>
          <w:iCs/>
          <w:lang w:eastAsia="en-US"/>
        </w:rPr>
        <w:fldChar w:fldCharType="separate"/>
      </w:r>
      <w:r w:rsidR="00D8001B" w:rsidRPr="00ED45F5">
        <w:rPr>
          <w:i/>
          <w:iCs/>
        </w:rPr>
        <w:t>Karta produktu</w:t>
      </w:r>
      <w:r w:rsidR="00D8001B" w:rsidRPr="00ED45F5">
        <w:rPr>
          <w:i/>
          <w:iCs/>
          <w:lang w:eastAsia="en-US"/>
        </w:rPr>
        <w:fldChar w:fldCharType="end"/>
      </w:r>
      <w:r w:rsidR="00D8001B">
        <w:rPr>
          <w:lang w:eastAsia="en-US"/>
        </w:rPr>
        <w:t>.</w:t>
      </w:r>
    </w:p>
    <w:p w14:paraId="0753510C" w14:textId="17518432" w:rsidR="00C6362D" w:rsidRPr="00B21673" w:rsidRDefault="00B21673" w:rsidP="00786514">
      <w:pPr>
        <w:rPr>
          <w:lang w:eastAsia="en-US"/>
        </w:rPr>
      </w:pPr>
      <w:proofErr w:type="spellStart"/>
      <w:r>
        <w:rPr>
          <w:i/>
          <w:iCs/>
          <w:lang w:eastAsia="en-US"/>
        </w:rPr>
        <w:t>Title</w:t>
      </w:r>
      <w:proofErr w:type="spellEnd"/>
      <w:r>
        <w:rPr>
          <w:lang w:eastAsia="en-US"/>
        </w:rPr>
        <w:t xml:space="preserve"> stránky </w:t>
      </w:r>
      <w:r w:rsidR="006F4878">
        <w:rPr>
          <w:lang w:eastAsia="en-US"/>
        </w:rPr>
        <w:t>je „Zahradnictví Březina“</w:t>
      </w:r>
      <w:r w:rsidR="00A64DAC">
        <w:rPr>
          <w:lang w:eastAsia="en-US"/>
        </w:rPr>
        <w:t>.</w:t>
      </w:r>
    </w:p>
    <w:p w14:paraId="0051EAB6" w14:textId="114A96F5" w:rsidR="00D2066C" w:rsidRDefault="00171869" w:rsidP="00D2066C">
      <w:pPr>
        <w:pStyle w:val="Nadpis3"/>
      </w:pPr>
      <w:bookmarkStart w:id="188" w:name="_Toc69471859"/>
      <w:r>
        <w:t>Detail kategorie</w:t>
      </w:r>
      <w:bookmarkEnd w:id="188"/>
    </w:p>
    <w:p w14:paraId="758DE21C" w14:textId="3F177875" w:rsidR="00587509" w:rsidRDefault="00587509" w:rsidP="00587509">
      <w:pPr>
        <w:rPr>
          <w:lang w:eastAsia="en-US"/>
        </w:rPr>
      </w:pPr>
      <w:r>
        <w:rPr>
          <w:lang w:eastAsia="en-US"/>
        </w:rPr>
        <w:t xml:space="preserve">Detail kategorie </w:t>
      </w:r>
      <w:r w:rsidR="001A6BE5">
        <w:rPr>
          <w:lang w:eastAsia="en-US"/>
        </w:rPr>
        <w:t xml:space="preserve">má v horní části </w:t>
      </w:r>
      <w:r w:rsidR="00B2769C">
        <w:rPr>
          <w:lang w:eastAsia="en-US"/>
        </w:rPr>
        <w:t>komponentu</w:t>
      </w:r>
      <w:r w:rsidR="00B2769C" w:rsidRPr="00C056A1">
        <w:rPr>
          <w:i/>
          <w:iCs/>
          <w:lang w:eastAsia="en-US"/>
        </w:rPr>
        <w:t xml:space="preserve"> </w:t>
      </w:r>
      <w:r w:rsidR="007B08D4" w:rsidRPr="00C056A1">
        <w:rPr>
          <w:i/>
          <w:iCs/>
          <w:lang w:eastAsia="en-US"/>
        </w:rPr>
        <w:fldChar w:fldCharType="begin"/>
      </w:r>
      <w:r w:rsidR="007B08D4" w:rsidRPr="00C056A1">
        <w:rPr>
          <w:i/>
          <w:iCs/>
          <w:lang w:eastAsia="en-US"/>
        </w:rPr>
        <w:instrText xml:space="preserve"> REF _Ref64654392 \h </w:instrText>
      </w:r>
      <w:r w:rsidR="00C056A1">
        <w:rPr>
          <w:i/>
          <w:iCs/>
          <w:lang w:eastAsia="en-US"/>
        </w:rPr>
        <w:instrText xml:space="preserve"> \* MERGEFORMAT </w:instrText>
      </w:r>
      <w:r w:rsidR="007B08D4" w:rsidRPr="00C056A1">
        <w:rPr>
          <w:i/>
          <w:iCs/>
          <w:lang w:eastAsia="en-US"/>
        </w:rPr>
      </w:r>
      <w:r w:rsidR="007B08D4" w:rsidRPr="00C056A1">
        <w:rPr>
          <w:i/>
          <w:iCs/>
          <w:lang w:eastAsia="en-US"/>
        </w:rPr>
        <w:fldChar w:fldCharType="separate"/>
      </w:r>
      <w:r w:rsidR="007B08D4" w:rsidRPr="00C056A1">
        <w:rPr>
          <w:i/>
          <w:iCs/>
        </w:rPr>
        <w:t>Banner</w:t>
      </w:r>
      <w:r w:rsidR="007B08D4" w:rsidRPr="00C056A1">
        <w:rPr>
          <w:i/>
          <w:iCs/>
          <w:lang w:eastAsia="en-US"/>
        </w:rPr>
        <w:fldChar w:fldCharType="end"/>
      </w:r>
      <w:r w:rsidR="00131611">
        <w:t xml:space="preserve"> </w:t>
      </w:r>
      <w:r w:rsidR="00B2769C">
        <w:rPr>
          <w:lang w:eastAsia="en-US"/>
        </w:rPr>
        <w:t xml:space="preserve">obsahující v nadpisu název dané kategorie </w:t>
      </w:r>
      <w:r w:rsidR="005F28DA">
        <w:rPr>
          <w:lang w:eastAsia="en-US"/>
        </w:rPr>
        <w:t>s pozadím vybraným pro danou kategorii.</w:t>
      </w:r>
      <w:r w:rsidR="0016168F">
        <w:rPr>
          <w:lang w:eastAsia="en-US"/>
        </w:rPr>
        <w:t xml:space="preserve"> Pod </w:t>
      </w:r>
      <w:r w:rsidR="007B08D4">
        <w:rPr>
          <w:lang w:eastAsia="en-US"/>
        </w:rPr>
        <w:t>bannerem</w:t>
      </w:r>
      <w:r w:rsidR="0016168F">
        <w:rPr>
          <w:lang w:eastAsia="en-US"/>
        </w:rPr>
        <w:t xml:space="preserve"> je již výpis jednotlivých produktů stránkovaný pomocí komponenty</w:t>
      </w:r>
      <w:r w:rsidR="007B08D4">
        <w:t xml:space="preserve"> </w:t>
      </w:r>
      <w:r w:rsidR="001A49A3">
        <w:fldChar w:fldCharType="begin"/>
      </w:r>
      <w:r w:rsidR="001A49A3">
        <w:instrText xml:space="preserve"> REF _Ref64654439 \h </w:instrText>
      </w:r>
      <w:r w:rsidR="001A49A3">
        <w:fldChar w:fldCharType="separate"/>
      </w:r>
      <w:r w:rsidR="001A49A3">
        <w:t>Stránkovač</w:t>
      </w:r>
      <w:r w:rsidR="001A49A3">
        <w:fldChar w:fldCharType="end"/>
      </w:r>
      <w:r w:rsidR="0016168F">
        <w:rPr>
          <w:lang w:eastAsia="en-US"/>
        </w:rPr>
        <w:t>.</w:t>
      </w:r>
    </w:p>
    <w:p w14:paraId="351962D0" w14:textId="137E9FC4" w:rsidR="00C167BD" w:rsidRPr="00587509" w:rsidRDefault="00B21673" w:rsidP="00587509">
      <w:pPr>
        <w:rPr>
          <w:lang w:eastAsia="en-US"/>
        </w:rPr>
      </w:pPr>
      <w:proofErr w:type="spellStart"/>
      <w:r w:rsidRPr="00B21673">
        <w:rPr>
          <w:i/>
          <w:iCs/>
          <w:lang w:eastAsia="en-US"/>
        </w:rPr>
        <w:t>Title</w:t>
      </w:r>
      <w:proofErr w:type="spellEnd"/>
      <w:r w:rsidR="00C167BD">
        <w:rPr>
          <w:lang w:eastAsia="en-US"/>
        </w:rPr>
        <w:t xml:space="preserve"> stránky obsahuje „Název kategorie | </w:t>
      </w:r>
      <w:r w:rsidR="00831E11">
        <w:rPr>
          <w:lang w:eastAsia="en-US"/>
        </w:rPr>
        <w:t>Zahradnictví Březina</w:t>
      </w:r>
      <w:r w:rsidR="007645BD">
        <w:rPr>
          <w:lang w:eastAsia="en-US"/>
        </w:rPr>
        <w:t xml:space="preserve">“. </w:t>
      </w:r>
      <w:r w:rsidR="00FF3429">
        <w:rPr>
          <w:lang w:eastAsia="en-US"/>
        </w:rPr>
        <w:t xml:space="preserve">Stránka pomocí vhodných </w:t>
      </w:r>
      <w:proofErr w:type="spellStart"/>
      <w:r w:rsidR="00FF3429">
        <w:rPr>
          <w:lang w:eastAsia="en-US"/>
        </w:rPr>
        <w:t>og</w:t>
      </w:r>
      <w:proofErr w:type="spellEnd"/>
      <w:r w:rsidR="00FF3429">
        <w:rPr>
          <w:lang w:eastAsia="en-US"/>
        </w:rPr>
        <w:t xml:space="preserve"> </w:t>
      </w:r>
      <w:proofErr w:type="spellStart"/>
      <w:r w:rsidR="00FF3429">
        <w:rPr>
          <w:lang w:eastAsia="en-US"/>
        </w:rPr>
        <w:t>tagů</w:t>
      </w:r>
      <w:proofErr w:type="spellEnd"/>
      <w:r w:rsidR="00FF3429">
        <w:rPr>
          <w:lang w:eastAsia="en-US"/>
        </w:rPr>
        <w:t xml:space="preserve"> sdílí fotografii dané kategorie.</w:t>
      </w:r>
      <w:r w:rsidR="00AD6A2D">
        <w:rPr>
          <w:lang w:eastAsia="en-US"/>
        </w:rPr>
        <w:t xml:space="preserve"> </w:t>
      </w:r>
      <w:r w:rsidR="00C36686">
        <w:rPr>
          <w:lang w:eastAsia="en-US"/>
        </w:rPr>
        <w:t xml:space="preserve">Stránkování </w:t>
      </w:r>
      <w:r w:rsidR="00B95DAC">
        <w:rPr>
          <w:lang w:eastAsia="en-US"/>
        </w:rPr>
        <w:t xml:space="preserve">správně nastavuje </w:t>
      </w:r>
      <w:r w:rsidR="00B95DAC" w:rsidRPr="00B95DAC">
        <w:rPr>
          <w:rStyle w:val="TextprogramovhokduChar"/>
        </w:rPr>
        <w:t>&lt;link</w:t>
      </w:r>
      <w:r w:rsidR="00184761">
        <w:rPr>
          <w:rStyle w:val="TextprogramovhokduChar"/>
        </w:rPr>
        <w:t> </w:t>
      </w:r>
      <w:proofErr w:type="spellStart"/>
      <w:r w:rsidR="00B95DAC" w:rsidRPr="00B95DAC">
        <w:rPr>
          <w:rStyle w:val="TextprogramovhokduChar"/>
        </w:rPr>
        <w:t>rel</w:t>
      </w:r>
      <w:proofErr w:type="spellEnd"/>
      <w:r w:rsidR="00B95DAC" w:rsidRPr="00B95DAC">
        <w:rPr>
          <w:rStyle w:val="TextprogramovhokduChar"/>
        </w:rPr>
        <w:t>=“</w:t>
      </w:r>
      <w:proofErr w:type="spellStart"/>
      <w:r w:rsidR="00B95DAC" w:rsidRPr="00B95DAC">
        <w:rPr>
          <w:rStyle w:val="TextprogramovhokduChar"/>
        </w:rPr>
        <w:t>prev</w:t>
      </w:r>
      <w:proofErr w:type="spellEnd"/>
      <w:r w:rsidR="00B95DAC" w:rsidRPr="00B95DAC">
        <w:rPr>
          <w:rStyle w:val="TextprogramovhokduChar"/>
        </w:rPr>
        <w:t>/</w:t>
      </w:r>
      <w:proofErr w:type="spellStart"/>
      <w:r w:rsidR="00B95DAC" w:rsidRPr="00B95DAC">
        <w:rPr>
          <w:rStyle w:val="TextprogramovhokduChar"/>
        </w:rPr>
        <w:t>next</w:t>
      </w:r>
      <w:proofErr w:type="spellEnd"/>
      <w:r w:rsidR="00B95DAC" w:rsidRPr="00B95DAC">
        <w:rPr>
          <w:rStyle w:val="TextprogramovhokduChar"/>
        </w:rPr>
        <w:t>/</w:t>
      </w:r>
      <w:proofErr w:type="spellStart"/>
      <w:r w:rsidR="00B95DAC" w:rsidRPr="00B95DAC">
        <w:rPr>
          <w:rStyle w:val="TextprogramovhokduChar"/>
        </w:rPr>
        <w:t>canonical</w:t>
      </w:r>
      <w:proofErr w:type="spellEnd"/>
      <w:r w:rsidR="00B95DAC" w:rsidRPr="00B95DAC">
        <w:rPr>
          <w:rStyle w:val="TextprogramovhokduChar"/>
        </w:rPr>
        <w:t>“&gt;</w:t>
      </w:r>
      <w:r w:rsidR="00B95DAC" w:rsidRPr="00B95DAC">
        <w:t>.</w:t>
      </w:r>
    </w:p>
    <w:p w14:paraId="56AED50E" w14:textId="2D492E2F" w:rsidR="00171869" w:rsidRDefault="00171869" w:rsidP="00171869">
      <w:pPr>
        <w:pStyle w:val="Nadpis3"/>
      </w:pPr>
      <w:bookmarkStart w:id="189" w:name="_Toc69471860"/>
      <w:r>
        <w:t>Detail produktu</w:t>
      </w:r>
      <w:bookmarkEnd w:id="189"/>
    </w:p>
    <w:p w14:paraId="6B7D8781" w14:textId="366B0275" w:rsidR="00E43D69" w:rsidRDefault="00BC36BE" w:rsidP="00E43D69">
      <w:pPr>
        <w:rPr>
          <w:lang w:eastAsia="en-US"/>
        </w:rPr>
      </w:pPr>
      <w:r>
        <w:rPr>
          <w:lang w:eastAsia="en-US"/>
        </w:rPr>
        <w:t>Detail produktu obsahuje fotografii produktu</w:t>
      </w:r>
      <w:r w:rsidR="00BE1D82">
        <w:rPr>
          <w:lang w:eastAsia="en-US"/>
        </w:rPr>
        <w:t>.</w:t>
      </w:r>
      <w:r w:rsidR="00615F3A">
        <w:rPr>
          <w:lang w:eastAsia="en-US"/>
        </w:rPr>
        <w:t xml:space="preserve"> Kromě toho </w:t>
      </w:r>
      <w:r w:rsidR="00B04F99">
        <w:rPr>
          <w:lang w:eastAsia="en-US"/>
        </w:rPr>
        <w:t>obsahuje také v horní části v nadpisu název produktu a krátký útržek detailního popisu produktu.</w:t>
      </w:r>
      <w:r w:rsidR="00553256">
        <w:rPr>
          <w:lang w:eastAsia="en-US"/>
        </w:rPr>
        <w:t xml:space="preserve"> Pod popisem obsahuje komponenty </w:t>
      </w:r>
      <w:r w:rsidR="007C112C" w:rsidRPr="00C056A1">
        <w:rPr>
          <w:i/>
          <w:iCs/>
          <w:lang w:eastAsia="en-US"/>
        </w:rPr>
        <w:fldChar w:fldCharType="begin"/>
      </w:r>
      <w:r w:rsidR="007C112C" w:rsidRPr="00C056A1">
        <w:rPr>
          <w:i/>
          <w:iCs/>
          <w:lang w:eastAsia="en-US"/>
        </w:rPr>
        <w:instrText xml:space="preserve"> REF _Ref64657011 \h </w:instrText>
      </w:r>
      <w:r w:rsidR="00C056A1">
        <w:rPr>
          <w:i/>
          <w:iCs/>
          <w:lang w:eastAsia="en-US"/>
        </w:rPr>
        <w:instrText xml:space="preserve"> \* MERGEFORMAT </w:instrText>
      </w:r>
      <w:r w:rsidR="007C112C" w:rsidRPr="00C056A1">
        <w:rPr>
          <w:i/>
          <w:iCs/>
          <w:lang w:eastAsia="en-US"/>
        </w:rPr>
      </w:r>
      <w:r w:rsidR="007C112C" w:rsidRPr="00C056A1">
        <w:rPr>
          <w:i/>
          <w:iCs/>
          <w:lang w:eastAsia="en-US"/>
        </w:rPr>
        <w:fldChar w:fldCharType="separate"/>
      </w:r>
      <w:r w:rsidR="007C112C" w:rsidRPr="00C056A1">
        <w:rPr>
          <w:i/>
          <w:iCs/>
        </w:rPr>
        <w:t>Karta vlastnost produktu</w:t>
      </w:r>
      <w:r w:rsidR="007C112C" w:rsidRPr="00C056A1">
        <w:rPr>
          <w:i/>
          <w:iCs/>
          <w:lang w:eastAsia="en-US"/>
        </w:rPr>
        <w:fldChar w:fldCharType="end"/>
      </w:r>
      <w:r w:rsidR="007C112C">
        <w:rPr>
          <w:lang w:eastAsia="en-US"/>
        </w:rPr>
        <w:t xml:space="preserve"> pro každou vlastnost </w:t>
      </w:r>
      <w:r w:rsidR="00527BB5">
        <w:rPr>
          <w:lang w:eastAsia="en-US"/>
        </w:rPr>
        <w:t xml:space="preserve">zobrazovaného produktu. </w:t>
      </w:r>
      <w:r w:rsidR="00D05D8D">
        <w:rPr>
          <w:lang w:eastAsia="en-US"/>
        </w:rPr>
        <w:t>Na stránce detailu produktu bude také</w:t>
      </w:r>
      <w:r w:rsidR="00553256">
        <w:rPr>
          <w:lang w:eastAsia="en-US"/>
        </w:rPr>
        <w:t xml:space="preserve"> </w:t>
      </w:r>
      <w:r w:rsidR="00FD5383" w:rsidRPr="00C056A1">
        <w:rPr>
          <w:i/>
          <w:iCs/>
          <w:lang w:eastAsia="en-US"/>
        </w:rPr>
        <w:fldChar w:fldCharType="begin"/>
      </w:r>
      <w:r w:rsidR="00FD5383" w:rsidRPr="00C056A1">
        <w:rPr>
          <w:i/>
          <w:iCs/>
          <w:lang w:eastAsia="en-US"/>
        </w:rPr>
        <w:instrText xml:space="preserve"> REF _Ref64657619 \h </w:instrText>
      </w:r>
      <w:r w:rsidR="00C056A1">
        <w:rPr>
          <w:i/>
          <w:iCs/>
          <w:lang w:eastAsia="en-US"/>
        </w:rPr>
        <w:instrText xml:space="preserve"> \* MERGEFORMAT </w:instrText>
      </w:r>
      <w:r w:rsidR="00FD5383" w:rsidRPr="00C056A1">
        <w:rPr>
          <w:i/>
          <w:iCs/>
          <w:lang w:eastAsia="en-US"/>
        </w:rPr>
      </w:r>
      <w:r w:rsidR="00FD5383" w:rsidRPr="00C056A1">
        <w:rPr>
          <w:i/>
          <w:iCs/>
          <w:lang w:eastAsia="en-US"/>
        </w:rPr>
        <w:fldChar w:fldCharType="separate"/>
      </w:r>
      <w:r w:rsidR="00FD5383" w:rsidRPr="00C056A1">
        <w:rPr>
          <w:i/>
          <w:iCs/>
        </w:rPr>
        <w:t>Box přidat do košíku</w:t>
      </w:r>
      <w:r w:rsidR="00FD5383" w:rsidRPr="00C056A1">
        <w:rPr>
          <w:i/>
          <w:iCs/>
          <w:lang w:eastAsia="en-US"/>
        </w:rPr>
        <w:fldChar w:fldCharType="end"/>
      </w:r>
      <w:r w:rsidR="00FD5383">
        <w:rPr>
          <w:lang w:eastAsia="en-US"/>
        </w:rPr>
        <w:t>.</w:t>
      </w:r>
      <w:r w:rsidR="00CE5BAC">
        <w:rPr>
          <w:lang w:eastAsia="en-US"/>
        </w:rPr>
        <w:t xml:space="preserve"> </w:t>
      </w:r>
      <w:r w:rsidR="00601B36">
        <w:rPr>
          <w:lang w:eastAsia="en-US"/>
        </w:rPr>
        <w:t xml:space="preserve">Ve střední části stránky </w:t>
      </w:r>
      <w:r w:rsidR="003714A1">
        <w:rPr>
          <w:lang w:eastAsia="en-US"/>
        </w:rPr>
        <w:t>se vyskytuje úplný popis produktu. Pod tímto popisem</w:t>
      </w:r>
      <w:r w:rsidR="0093139A">
        <w:rPr>
          <w:lang w:eastAsia="en-US"/>
        </w:rPr>
        <w:t xml:space="preserve"> jsou čtyři podobné produkty k</w:t>
      </w:r>
      <w:r w:rsidR="000C2A2C">
        <w:rPr>
          <w:lang w:eastAsia="en-US"/>
        </w:rPr>
        <w:t xml:space="preserve"> právě vybranému produktu zobrazené pomocí komponent </w:t>
      </w:r>
      <w:r w:rsidR="000C2A2C" w:rsidRPr="00ED45F5">
        <w:rPr>
          <w:i/>
          <w:iCs/>
          <w:lang w:eastAsia="en-US"/>
        </w:rPr>
        <w:fldChar w:fldCharType="begin"/>
      </w:r>
      <w:r w:rsidR="000C2A2C" w:rsidRPr="00ED45F5">
        <w:rPr>
          <w:i/>
          <w:iCs/>
          <w:lang w:eastAsia="en-US"/>
        </w:rPr>
        <w:instrText xml:space="preserve"> REF _Ref64643851 \h </w:instrText>
      </w:r>
      <w:r w:rsidR="000C2A2C">
        <w:rPr>
          <w:i/>
          <w:iCs/>
          <w:lang w:eastAsia="en-US"/>
        </w:rPr>
        <w:instrText xml:space="preserve"> \* MERGEFORMAT </w:instrText>
      </w:r>
      <w:r w:rsidR="000C2A2C" w:rsidRPr="00ED45F5">
        <w:rPr>
          <w:i/>
          <w:iCs/>
          <w:lang w:eastAsia="en-US"/>
        </w:rPr>
      </w:r>
      <w:r w:rsidR="000C2A2C" w:rsidRPr="00ED45F5">
        <w:rPr>
          <w:i/>
          <w:iCs/>
          <w:lang w:eastAsia="en-US"/>
        </w:rPr>
        <w:fldChar w:fldCharType="separate"/>
      </w:r>
      <w:r w:rsidR="000C2A2C" w:rsidRPr="00ED45F5">
        <w:rPr>
          <w:i/>
          <w:iCs/>
        </w:rPr>
        <w:t>Karta produktu</w:t>
      </w:r>
      <w:r w:rsidR="000C2A2C" w:rsidRPr="00ED45F5">
        <w:rPr>
          <w:i/>
          <w:iCs/>
          <w:lang w:eastAsia="en-US"/>
        </w:rPr>
        <w:fldChar w:fldCharType="end"/>
      </w:r>
      <w:r w:rsidR="000C2A2C">
        <w:rPr>
          <w:lang w:eastAsia="en-US"/>
        </w:rPr>
        <w:t>.</w:t>
      </w:r>
    </w:p>
    <w:p w14:paraId="095DFFFF" w14:textId="7CA99FD1" w:rsidR="008434BE" w:rsidRPr="008434BE" w:rsidRDefault="00574ED1" w:rsidP="008434BE">
      <w:pPr>
        <w:rPr>
          <w:color w:val="FF0000"/>
          <w:lang w:eastAsia="en-US"/>
        </w:rPr>
      </w:pPr>
      <w:r>
        <w:rPr>
          <w:lang w:eastAsia="en-US"/>
        </w:rPr>
        <w:lastRenderedPageBreak/>
        <w:t>S</w:t>
      </w:r>
      <w:r w:rsidR="005A5CAC">
        <w:rPr>
          <w:lang w:eastAsia="en-US"/>
        </w:rPr>
        <w:t xml:space="preserve">tránka má správně nastaveny vhodné </w:t>
      </w:r>
      <w:proofErr w:type="spellStart"/>
      <w:r w:rsidR="005A5CAC">
        <w:rPr>
          <w:lang w:eastAsia="en-US"/>
        </w:rPr>
        <w:t>mikroformáty</w:t>
      </w:r>
      <w:proofErr w:type="spellEnd"/>
      <w:r w:rsidR="005A5CAC">
        <w:rPr>
          <w:lang w:eastAsia="en-US"/>
        </w:rPr>
        <w:t xml:space="preserve"> (</w:t>
      </w:r>
      <w:r w:rsidR="005A5CAC" w:rsidRPr="005A5CAC">
        <w:rPr>
          <w:i/>
          <w:iCs/>
          <w:lang w:eastAsia="en-US"/>
        </w:rPr>
        <w:t xml:space="preserve">JSONLD </w:t>
      </w:r>
      <w:proofErr w:type="spellStart"/>
      <w:r w:rsidR="005A5CAC" w:rsidRPr="005A5CAC">
        <w:rPr>
          <w:i/>
          <w:iCs/>
          <w:lang w:eastAsia="en-US"/>
        </w:rPr>
        <w:t>product</w:t>
      </w:r>
      <w:proofErr w:type="spellEnd"/>
      <w:r w:rsidR="005A5CAC">
        <w:rPr>
          <w:lang w:eastAsia="en-US"/>
        </w:rPr>
        <w:t>,</w:t>
      </w:r>
      <w:r w:rsidR="005166F3">
        <w:rPr>
          <w:lang w:eastAsia="en-US"/>
        </w:rPr>
        <w:t xml:space="preserve"> </w:t>
      </w:r>
      <w:r w:rsidR="0056364D" w:rsidRPr="0056364D">
        <w:rPr>
          <w:i/>
          <w:iCs/>
          <w:lang w:eastAsia="en-US"/>
        </w:rPr>
        <w:t>JSONLD</w:t>
      </w:r>
      <w:r w:rsidR="0056364D">
        <w:rPr>
          <w:i/>
          <w:iCs/>
          <w:lang w:eastAsia="en-US"/>
        </w:rPr>
        <w:t xml:space="preserve"> </w:t>
      </w:r>
      <w:proofErr w:type="spellStart"/>
      <w:r w:rsidR="0056364D">
        <w:rPr>
          <w:i/>
          <w:iCs/>
          <w:lang w:eastAsia="en-US"/>
        </w:rPr>
        <w:t>breadcrumb</w:t>
      </w:r>
      <w:proofErr w:type="spellEnd"/>
      <w:r w:rsidR="0056364D">
        <w:rPr>
          <w:b/>
          <w:bCs/>
          <w:lang w:eastAsia="en-US"/>
        </w:rPr>
        <w:t xml:space="preserve"> </w:t>
      </w:r>
      <w:r w:rsidR="0056364D">
        <w:rPr>
          <w:lang w:eastAsia="en-US"/>
        </w:rPr>
        <w:t>s</w:t>
      </w:r>
      <w:r w:rsidR="00FC1B10">
        <w:rPr>
          <w:lang w:eastAsia="en-US"/>
        </w:rPr>
        <w:t> nadřazenou stránkou detailu kategorie produktu,</w:t>
      </w:r>
      <w:r w:rsidR="005A5CAC">
        <w:rPr>
          <w:lang w:eastAsia="en-US"/>
        </w:rPr>
        <w:t xml:space="preserve"> </w:t>
      </w:r>
      <w:proofErr w:type="spellStart"/>
      <w:proofErr w:type="gramStart"/>
      <w:r w:rsidR="005A5CAC" w:rsidRPr="005A5CAC">
        <w:rPr>
          <w:i/>
          <w:iCs/>
          <w:lang w:eastAsia="en-US"/>
        </w:rPr>
        <w:t>og:image</w:t>
      </w:r>
      <w:proofErr w:type="spellEnd"/>
      <w:proofErr w:type="gramEnd"/>
      <w:r w:rsidR="005A5CAC">
        <w:rPr>
          <w:lang w:eastAsia="en-US"/>
        </w:rPr>
        <w:t xml:space="preserve"> s</w:t>
      </w:r>
      <w:r w:rsidR="00224A0E">
        <w:rPr>
          <w:lang w:eastAsia="en-US"/>
        </w:rPr>
        <w:t xml:space="preserve"> obrázkem produktu) a </w:t>
      </w:r>
      <w:proofErr w:type="spellStart"/>
      <w:r w:rsidR="004C17B6">
        <w:rPr>
          <w:i/>
          <w:iCs/>
          <w:lang w:eastAsia="en-US"/>
        </w:rPr>
        <w:t>title</w:t>
      </w:r>
      <w:proofErr w:type="spellEnd"/>
      <w:r w:rsidR="004C17B6">
        <w:rPr>
          <w:lang w:eastAsia="en-US"/>
        </w:rPr>
        <w:t xml:space="preserve"> </w:t>
      </w:r>
      <w:r w:rsidR="00F90FCB">
        <w:rPr>
          <w:lang w:eastAsia="en-US"/>
        </w:rPr>
        <w:t>jako „Název produktu | Zahradnictví Březina“.</w:t>
      </w:r>
    </w:p>
    <w:p w14:paraId="440C3C07" w14:textId="5D7C4EC0" w:rsidR="00171869" w:rsidRDefault="00D2066C" w:rsidP="00171869">
      <w:pPr>
        <w:pStyle w:val="Nadpis3"/>
      </w:pPr>
      <w:bookmarkStart w:id="190" w:name="_Toc69471861"/>
      <w:r>
        <w:t>Košík</w:t>
      </w:r>
      <w:bookmarkEnd w:id="190"/>
    </w:p>
    <w:p w14:paraId="04E5F299" w14:textId="5B24E919" w:rsidR="007A5B39" w:rsidRPr="007A5B39" w:rsidRDefault="00C10F81" w:rsidP="007A5B39">
      <w:pPr>
        <w:rPr>
          <w:lang w:eastAsia="en-US"/>
        </w:rPr>
      </w:pPr>
      <w:r>
        <w:rPr>
          <w:lang w:eastAsia="en-US"/>
        </w:rPr>
        <w:t xml:space="preserve">Stránka košíku má </w:t>
      </w:r>
      <w:r w:rsidR="006C0406">
        <w:rPr>
          <w:lang w:eastAsia="en-US"/>
        </w:rPr>
        <w:t>zrekapitulovat zboží, které si zákazník během návštěvy</w:t>
      </w:r>
      <w:r w:rsidR="000106BB">
        <w:rPr>
          <w:lang w:eastAsia="en-US"/>
        </w:rPr>
        <w:t xml:space="preserve"> e-</w:t>
      </w:r>
      <w:proofErr w:type="spellStart"/>
      <w:r w:rsidR="000106BB">
        <w:rPr>
          <w:lang w:eastAsia="en-US"/>
        </w:rPr>
        <w:t>shopu</w:t>
      </w:r>
      <w:proofErr w:type="spellEnd"/>
      <w:r w:rsidR="006C0406">
        <w:rPr>
          <w:lang w:eastAsia="en-US"/>
        </w:rPr>
        <w:t xml:space="preserve"> vybral k nákupu. </w:t>
      </w:r>
      <w:r w:rsidR="001E064A">
        <w:rPr>
          <w:lang w:eastAsia="en-US"/>
        </w:rPr>
        <w:t xml:space="preserve">Kromě toho </w:t>
      </w:r>
      <w:r w:rsidR="00EE006A">
        <w:rPr>
          <w:lang w:eastAsia="en-US"/>
        </w:rPr>
        <w:t>umožňuje upravit počet položek v košíku pro jednotlivé produkty, či tyto produkty z košíku úplně odstranit.</w:t>
      </w:r>
      <w:r w:rsidR="00760C9C">
        <w:rPr>
          <w:lang w:eastAsia="en-US"/>
        </w:rPr>
        <w:t xml:space="preserve"> </w:t>
      </w:r>
      <w:r w:rsidR="00986617">
        <w:rPr>
          <w:lang w:eastAsia="en-US"/>
        </w:rPr>
        <w:t xml:space="preserve">Zákazník může </w:t>
      </w:r>
      <w:r w:rsidR="00EA7215">
        <w:rPr>
          <w:lang w:eastAsia="en-US"/>
        </w:rPr>
        <w:t>také na</w:t>
      </w:r>
      <w:r w:rsidR="00986617">
        <w:rPr>
          <w:lang w:eastAsia="en-US"/>
        </w:rPr>
        <w:t xml:space="preserve"> svůj </w:t>
      </w:r>
      <w:r w:rsidR="00EA7215">
        <w:rPr>
          <w:lang w:eastAsia="en-US"/>
        </w:rPr>
        <w:t>košík</w:t>
      </w:r>
      <w:r w:rsidR="00986617">
        <w:rPr>
          <w:lang w:eastAsia="en-US"/>
        </w:rPr>
        <w:t xml:space="preserve"> uplatnit </w:t>
      </w:r>
      <w:r w:rsidR="00760C9C">
        <w:rPr>
          <w:lang w:eastAsia="en-US"/>
        </w:rPr>
        <w:t xml:space="preserve">slevový kupon. </w:t>
      </w:r>
      <w:r w:rsidR="00EA7215">
        <w:rPr>
          <w:lang w:eastAsia="en-US"/>
        </w:rPr>
        <w:t xml:space="preserve">Všechny tyto změna </w:t>
      </w:r>
      <w:r w:rsidR="006475D2">
        <w:rPr>
          <w:lang w:eastAsia="en-US"/>
        </w:rPr>
        <w:t>se musí propisovat do</w:t>
      </w:r>
      <w:r w:rsidR="00AA5F9D">
        <w:rPr>
          <w:lang w:eastAsia="en-US"/>
        </w:rPr>
        <w:t xml:space="preserve"> další části stránky –</w:t>
      </w:r>
      <w:r w:rsidR="006475D2">
        <w:rPr>
          <w:lang w:eastAsia="en-US"/>
        </w:rPr>
        <w:t xml:space="preserve"> shrnutí objednávky, kde je </w:t>
      </w:r>
      <w:r w:rsidR="00AA5F9D">
        <w:rPr>
          <w:lang w:eastAsia="en-US"/>
        </w:rPr>
        <w:t>vypsána</w:t>
      </w:r>
      <w:r w:rsidR="006475D2">
        <w:rPr>
          <w:lang w:eastAsia="en-US"/>
        </w:rPr>
        <w:t xml:space="preserve"> celková cena objednávky.</w:t>
      </w:r>
      <w:r w:rsidR="00AA5F9D">
        <w:rPr>
          <w:lang w:eastAsia="en-US"/>
        </w:rPr>
        <w:t xml:space="preserve"> </w:t>
      </w:r>
      <w:r w:rsidR="007B05F6">
        <w:rPr>
          <w:lang w:eastAsia="en-US"/>
        </w:rPr>
        <w:t xml:space="preserve">Z této stránky </w:t>
      </w:r>
      <w:r w:rsidR="00654DCB">
        <w:rPr>
          <w:lang w:eastAsia="en-US"/>
        </w:rPr>
        <w:t>by zákazník dále pokračoval k vytvoření objednávky.</w:t>
      </w:r>
      <w:r w:rsidR="00262DA7">
        <w:rPr>
          <w:lang w:eastAsia="en-US"/>
        </w:rPr>
        <w:t xml:space="preserve"> Vytváření objednávky v této aplikaci </w:t>
      </w:r>
      <w:r w:rsidR="003054A3">
        <w:rPr>
          <w:lang w:eastAsia="en-US"/>
        </w:rPr>
        <w:t xml:space="preserve">již implementováno nebude, tlačítko pro </w:t>
      </w:r>
      <w:r w:rsidR="00ED3EA8">
        <w:rPr>
          <w:lang w:eastAsia="en-US"/>
        </w:rPr>
        <w:t>vytvoření objednávky tedy nebude nikam odkazovat.</w:t>
      </w:r>
      <w:r w:rsidR="00537141">
        <w:rPr>
          <w:lang w:eastAsia="en-US"/>
        </w:rPr>
        <w:t xml:space="preserve"> Stránka se tedy bude skládat z komponent </w:t>
      </w:r>
      <w:r w:rsidR="00286216" w:rsidRPr="00286216">
        <w:rPr>
          <w:i/>
          <w:iCs/>
          <w:lang w:eastAsia="en-US"/>
        </w:rPr>
        <w:fldChar w:fldCharType="begin"/>
      </w:r>
      <w:r w:rsidR="00286216" w:rsidRPr="00286216">
        <w:rPr>
          <w:i/>
          <w:iCs/>
          <w:lang w:eastAsia="en-US"/>
        </w:rPr>
        <w:instrText xml:space="preserve"> REF _Ref64664782 \h </w:instrText>
      </w:r>
      <w:r w:rsidR="00286216">
        <w:rPr>
          <w:i/>
          <w:iCs/>
          <w:lang w:eastAsia="en-US"/>
        </w:rPr>
        <w:instrText xml:space="preserve"> \* MERGEFORMAT </w:instrText>
      </w:r>
      <w:r w:rsidR="00286216" w:rsidRPr="00286216">
        <w:rPr>
          <w:i/>
          <w:iCs/>
          <w:lang w:eastAsia="en-US"/>
        </w:rPr>
      </w:r>
      <w:r w:rsidR="00286216" w:rsidRPr="00286216">
        <w:rPr>
          <w:i/>
          <w:iCs/>
          <w:lang w:eastAsia="en-US"/>
        </w:rPr>
        <w:fldChar w:fldCharType="separate"/>
      </w:r>
      <w:r w:rsidR="00286216" w:rsidRPr="00286216">
        <w:rPr>
          <w:i/>
          <w:iCs/>
        </w:rPr>
        <w:t>List produktů v košíku</w:t>
      </w:r>
      <w:r w:rsidR="00286216" w:rsidRPr="00286216">
        <w:rPr>
          <w:i/>
          <w:iCs/>
          <w:lang w:eastAsia="en-US"/>
        </w:rPr>
        <w:fldChar w:fldCharType="end"/>
      </w:r>
      <w:r w:rsidR="00286216">
        <w:rPr>
          <w:lang w:eastAsia="en-US"/>
        </w:rPr>
        <w:t xml:space="preserve"> a </w:t>
      </w:r>
      <w:r w:rsidR="00286216" w:rsidRPr="00286216">
        <w:rPr>
          <w:i/>
          <w:iCs/>
          <w:lang w:eastAsia="en-US"/>
        </w:rPr>
        <w:fldChar w:fldCharType="begin"/>
      </w:r>
      <w:r w:rsidR="00286216" w:rsidRPr="00286216">
        <w:rPr>
          <w:i/>
          <w:iCs/>
          <w:lang w:eastAsia="en-US"/>
        </w:rPr>
        <w:instrText xml:space="preserve"> REF _Ref64664786 \h </w:instrText>
      </w:r>
      <w:r w:rsidR="00286216">
        <w:rPr>
          <w:i/>
          <w:iCs/>
          <w:lang w:eastAsia="en-US"/>
        </w:rPr>
        <w:instrText xml:space="preserve"> \* MERGEFORMAT </w:instrText>
      </w:r>
      <w:r w:rsidR="00286216" w:rsidRPr="00286216">
        <w:rPr>
          <w:i/>
          <w:iCs/>
          <w:lang w:eastAsia="en-US"/>
        </w:rPr>
      </w:r>
      <w:r w:rsidR="00286216" w:rsidRPr="00286216">
        <w:rPr>
          <w:i/>
          <w:iCs/>
          <w:lang w:eastAsia="en-US"/>
        </w:rPr>
        <w:fldChar w:fldCharType="separate"/>
      </w:r>
      <w:r w:rsidR="00286216" w:rsidRPr="00286216">
        <w:rPr>
          <w:i/>
          <w:iCs/>
        </w:rPr>
        <w:t>Box objednávka</w:t>
      </w:r>
      <w:r w:rsidR="00286216" w:rsidRPr="00286216">
        <w:rPr>
          <w:i/>
          <w:iCs/>
          <w:lang w:eastAsia="en-US"/>
        </w:rPr>
        <w:fldChar w:fldCharType="end"/>
      </w:r>
      <w:r w:rsidR="00286216" w:rsidRPr="00286216">
        <w:rPr>
          <w:lang w:eastAsia="en-US"/>
        </w:rPr>
        <w:t>.</w:t>
      </w:r>
    </w:p>
    <w:p w14:paraId="02C97A39" w14:textId="40E3E0EF" w:rsidR="00D2066C" w:rsidRDefault="00D2066C" w:rsidP="00D2066C">
      <w:pPr>
        <w:pStyle w:val="Nadpis3"/>
      </w:pPr>
      <w:bookmarkStart w:id="191" w:name="_Ref64647675"/>
      <w:bookmarkStart w:id="192" w:name="_Toc69471862"/>
      <w:r>
        <w:t>Statická stránka</w:t>
      </w:r>
      <w:bookmarkEnd w:id="191"/>
      <w:bookmarkEnd w:id="192"/>
    </w:p>
    <w:p w14:paraId="01390E7D" w14:textId="57F9517A" w:rsidR="005E5637" w:rsidRDefault="005C5A79" w:rsidP="005E5637">
      <w:pPr>
        <w:rPr>
          <w:lang w:eastAsia="en-US"/>
        </w:rPr>
      </w:pPr>
      <w:r>
        <w:rPr>
          <w:lang w:eastAsia="en-US"/>
        </w:rPr>
        <w:t>Hlavním účelem statické stránky je zobrazit textový obsah</w:t>
      </w:r>
      <w:r w:rsidR="00BA3D2C">
        <w:rPr>
          <w:lang w:eastAsia="en-US"/>
        </w:rPr>
        <w:t>, který provozovatel e-</w:t>
      </w:r>
      <w:proofErr w:type="spellStart"/>
      <w:r w:rsidR="00BA3D2C">
        <w:rPr>
          <w:lang w:eastAsia="en-US"/>
        </w:rPr>
        <w:t>shopu</w:t>
      </w:r>
      <w:proofErr w:type="spellEnd"/>
      <w:r w:rsidR="00BA3D2C">
        <w:rPr>
          <w:lang w:eastAsia="en-US"/>
        </w:rPr>
        <w:t xml:space="preserve"> chce, či má povinnost na své stránce zveřejnit. Mezi takové stránky </w:t>
      </w:r>
      <w:r w:rsidR="00C63D79">
        <w:rPr>
          <w:lang w:eastAsia="en-US"/>
        </w:rPr>
        <w:t>bud</w:t>
      </w:r>
      <w:r w:rsidR="00A63DBE">
        <w:rPr>
          <w:lang w:eastAsia="en-US"/>
        </w:rPr>
        <w:t>ou</w:t>
      </w:r>
      <w:r w:rsidR="00C63D79">
        <w:rPr>
          <w:lang w:eastAsia="en-US"/>
        </w:rPr>
        <w:t xml:space="preserve"> v této aplikaci patřit například stránky kontaktů, obchodních, reklamačních a dopravních podmínek</w:t>
      </w:r>
      <w:r w:rsidR="00A63DBE">
        <w:rPr>
          <w:lang w:eastAsia="en-US"/>
        </w:rPr>
        <w:t xml:space="preserve"> apod. </w:t>
      </w:r>
      <w:r w:rsidR="002826EB">
        <w:rPr>
          <w:lang w:eastAsia="en-US"/>
        </w:rPr>
        <w:t>Protože se nejedná o e-</w:t>
      </w:r>
      <w:proofErr w:type="spellStart"/>
      <w:r w:rsidR="002826EB">
        <w:rPr>
          <w:lang w:eastAsia="en-US"/>
        </w:rPr>
        <w:t>shop</w:t>
      </w:r>
      <w:proofErr w:type="spellEnd"/>
      <w:r w:rsidR="002826EB">
        <w:rPr>
          <w:lang w:eastAsia="en-US"/>
        </w:rPr>
        <w:t xml:space="preserve"> reálné entity, bude na těchto stránkách pouze vygenerovaný text.</w:t>
      </w:r>
    </w:p>
    <w:p w14:paraId="04E0BC98" w14:textId="19F6350D" w:rsidR="004F49FF" w:rsidRDefault="00C46BA4" w:rsidP="004F49FF">
      <w:pPr>
        <w:rPr>
          <w:lang w:eastAsia="en-US"/>
        </w:rPr>
      </w:pPr>
      <w:r>
        <w:rPr>
          <w:lang w:eastAsia="en-US"/>
        </w:rPr>
        <w:t xml:space="preserve">Statická stránka jako taková bude </w:t>
      </w:r>
      <w:r w:rsidR="00156319">
        <w:rPr>
          <w:lang w:eastAsia="en-US"/>
        </w:rPr>
        <w:t xml:space="preserve">mít v záhlaví komponentu </w:t>
      </w:r>
      <w:r w:rsidR="00156319" w:rsidRPr="00156319">
        <w:rPr>
          <w:i/>
          <w:iCs/>
          <w:lang w:eastAsia="en-US"/>
        </w:rPr>
        <w:fldChar w:fldCharType="begin"/>
      </w:r>
      <w:r w:rsidR="00156319" w:rsidRPr="00156319">
        <w:rPr>
          <w:i/>
          <w:iCs/>
          <w:lang w:eastAsia="en-US"/>
        </w:rPr>
        <w:instrText xml:space="preserve"> REF _Ref64654392 \h </w:instrText>
      </w:r>
      <w:r w:rsidR="00156319">
        <w:rPr>
          <w:i/>
          <w:iCs/>
          <w:lang w:eastAsia="en-US"/>
        </w:rPr>
        <w:instrText xml:space="preserve"> \* MERGEFORMAT </w:instrText>
      </w:r>
      <w:r w:rsidR="00156319" w:rsidRPr="00156319">
        <w:rPr>
          <w:i/>
          <w:iCs/>
          <w:lang w:eastAsia="en-US"/>
        </w:rPr>
      </w:r>
      <w:r w:rsidR="00156319" w:rsidRPr="00156319">
        <w:rPr>
          <w:i/>
          <w:iCs/>
          <w:lang w:eastAsia="en-US"/>
        </w:rPr>
        <w:fldChar w:fldCharType="separate"/>
      </w:r>
      <w:r w:rsidR="00156319" w:rsidRPr="00156319">
        <w:rPr>
          <w:i/>
          <w:iCs/>
        </w:rPr>
        <w:t>Banner</w:t>
      </w:r>
      <w:r w:rsidR="00156319" w:rsidRPr="00156319">
        <w:rPr>
          <w:i/>
          <w:iCs/>
          <w:lang w:eastAsia="en-US"/>
        </w:rPr>
        <w:fldChar w:fldCharType="end"/>
      </w:r>
      <w:r w:rsidR="00156319">
        <w:rPr>
          <w:lang w:eastAsia="en-US"/>
        </w:rPr>
        <w:t xml:space="preserve"> </w:t>
      </w:r>
      <w:r w:rsidR="0082757F">
        <w:rPr>
          <w:lang w:eastAsia="en-US"/>
        </w:rPr>
        <w:t xml:space="preserve">obsahující název stránky. Pod tímto </w:t>
      </w:r>
      <w:proofErr w:type="spellStart"/>
      <w:r w:rsidR="0082757F">
        <w:rPr>
          <w:lang w:eastAsia="en-US"/>
        </w:rPr>
        <w:t>banerem</w:t>
      </w:r>
      <w:proofErr w:type="spellEnd"/>
      <w:r w:rsidR="0082757F">
        <w:rPr>
          <w:lang w:eastAsia="en-US"/>
        </w:rPr>
        <w:t xml:space="preserve"> se již vyskytuje </w:t>
      </w:r>
      <w:proofErr w:type="spellStart"/>
      <w:r w:rsidR="0082757F">
        <w:rPr>
          <w:lang w:eastAsia="en-US"/>
        </w:rPr>
        <w:t>html</w:t>
      </w:r>
      <w:proofErr w:type="spellEnd"/>
      <w:r w:rsidR="00C94846">
        <w:rPr>
          <w:lang w:eastAsia="en-US"/>
        </w:rPr>
        <w:t>, které by definoval samotný provozovatel v e-</w:t>
      </w:r>
      <w:proofErr w:type="spellStart"/>
      <w:r w:rsidR="00C94846">
        <w:rPr>
          <w:lang w:eastAsia="en-US"/>
        </w:rPr>
        <w:t>shopu</w:t>
      </w:r>
      <w:proofErr w:type="spellEnd"/>
      <w:r w:rsidR="00C94846">
        <w:rPr>
          <w:lang w:eastAsia="en-US"/>
        </w:rPr>
        <w:t>.</w:t>
      </w:r>
    </w:p>
    <w:p w14:paraId="4DB50A1F" w14:textId="77777777" w:rsidR="00363526" w:rsidRDefault="00363526" w:rsidP="00363526">
      <w:pPr>
        <w:pStyle w:val="Nadpis1"/>
      </w:pPr>
      <w:bookmarkStart w:id="193" w:name="_Ref66567470"/>
      <w:bookmarkStart w:id="194" w:name="_Toc69471863"/>
      <w:r>
        <w:lastRenderedPageBreak/>
        <w:t>Metodolog</w:t>
      </w:r>
      <w:commentRangeStart w:id="195"/>
      <w:r>
        <w:t xml:space="preserve">ie testování </w:t>
      </w:r>
      <w:commentRangeEnd w:id="195"/>
      <w:r w:rsidR="006476C2">
        <w:rPr>
          <w:rStyle w:val="Odkaznakoment"/>
          <w:rFonts w:asciiTheme="minorHAnsi" w:eastAsiaTheme="minorHAnsi" w:hAnsiTheme="minorHAnsi" w:cstheme="minorBidi"/>
          <w:b w:val="0"/>
        </w:rPr>
        <w:commentReference w:id="195"/>
      </w:r>
      <w:r>
        <w:t>a vyhodnocování</w:t>
      </w:r>
      <w:bookmarkEnd w:id="193"/>
      <w:bookmarkEnd w:id="194"/>
    </w:p>
    <w:p w14:paraId="35523076" w14:textId="77777777" w:rsidR="00363526" w:rsidRDefault="00363526" w:rsidP="00363526">
      <w:pPr>
        <w:pStyle w:val="Nadpis2"/>
      </w:pPr>
      <w:bookmarkStart w:id="196" w:name="_Toc69471864"/>
      <w:r>
        <w:t>Testovací aplikace</w:t>
      </w:r>
      <w:bookmarkEnd w:id="196"/>
    </w:p>
    <w:p w14:paraId="5F6A4AFA" w14:textId="234C6714" w:rsidR="00877FBD" w:rsidRDefault="002F535B" w:rsidP="00363526">
      <w:pPr>
        <w:rPr>
          <w:lang w:eastAsia="en-US"/>
        </w:rPr>
      </w:pPr>
      <w:r>
        <w:rPr>
          <w:lang w:eastAsia="en-US"/>
        </w:rPr>
        <w:t>Jednotlivé</w:t>
      </w:r>
      <w:r w:rsidR="00877FBD">
        <w:rPr>
          <w:lang w:eastAsia="en-US"/>
        </w:rPr>
        <w:t xml:space="preserve"> druhy</w:t>
      </w:r>
      <w:r>
        <w:rPr>
          <w:lang w:eastAsia="en-US"/>
        </w:rPr>
        <w:t xml:space="preserve"> </w:t>
      </w:r>
      <w:proofErr w:type="spellStart"/>
      <w:r>
        <w:rPr>
          <w:lang w:eastAsia="en-US"/>
        </w:rPr>
        <w:t>rendering</w:t>
      </w:r>
      <w:r w:rsidR="008C01FA">
        <w:rPr>
          <w:lang w:eastAsia="en-US"/>
        </w:rPr>
        <w:t>ů</w:t>
      </w:r>
      <w:proofErr w:type="spellEnd"/>
      <w:r>
        <w:rPr>
          <w:lang w:eastAsia="en-US"/>
        </w:rPr>
        <w:t xml:space="preserve"> </w:t>
      </w:r>
      <w:r w:rsidR="0077715D">
        <w:rPr>
          <w:lang w:eastAsia="en-US"/>
        </w:rPr>
        <w:t>jsou měřeny, porovnávány a vyhodnocov</w:t>
      </w:r>
      <w:r w:rsidR="00376E49">
        <w:rPr>
          <w:lang w:eastAsia="en-US"/>
        </w:rPr>
        <w:t>á</w:t>
      </w:r>
      <w:r w:rsidR="0077715D">
        <w:rPr>
          <w:lang w:eastAsia="en-US"/>
        </w:rPr>
        <w:t>ny</w:t>
      </w:r>
      <w:r w:rsidR="00877FBD">
        <w:rPr>
          <w:lang w:eastAsia="en-US"/>
        </w:rPr>
        <w:t xml:space="preserve"> na implementaci </w:t>
      </w:r>
      <w:r w:rsidR="002A4BC6">
        <w:rPr>
          <w:lang w:eastAsia="en-US"/>
        </w:rPr>
        <w:t xml:space="preserve">dvou </w:t>
      </w:r>
      <w:r w:rsidR="008C01FA">
        <w:rPr>
          <w:lang w:eastAsia="en-US"/>
        </w:rPr>
        <w:t xml:space="preserve">aplikací specifikovaných v kapitolách </w:t>
      </w:r>
      <w:r w:rsidR="008C01FA">
        <w:rPr>
          <w:lang w:eastAsia="en-US"/>
        </w:rPr>
        <w:fldChar w:fldCharType="begin"/>
      </w:r>
      <w:r w:rsidR="008C01FA">
        <w:rPr>
          <w:lang w:eastAsia="en-US"/>
        </w:rPr>
        <w:instrText xml:space="preserve"> REF _Ref68558541 \r \h </w:instrText>
      </w:r>
      <w:r w:rsidR="008C01FA">
        <w:rPr>
          <w:lang w:eastAsia="en-US"/>
        </w:rPr>
      </w:r>
      <w:r w:rsidR="008C01FA">
        <w:rPr>
          <w:lang w:eastAsia="en-US"/>
        </w:rPr>
        <w:fldChar w:fldCharType="separate"/>
      </w:r>
      <w:r w:rsidR="008C01FA">
        <w:rPr>
          <w:lang w:eastAsia="en-US"/>
        </w:rPr>
        <w:t>5</w:t>
      </w:r>
      <w:r w:rsidR="008C01FA">
        <w:rPr>
          <w:lang w:eastAsia="en-US"/>
        </w:rPr>
        <w:fldChar w:fldCharType="end"/>
      </w:r>
      <w:r w:rsidR="008C01FA">
        <w:rPr>
          <w:lang w:eastAsia="en-US"/>
        </w:rPr>
        <w:t xml:space="preserve"> a </w:t>
      </w:r>
      <w:r w:rsidR="008C01FA">
        <w:rPr>
          <w:lang w:eastAsia="en-US"/>
        </w:rPr>
        <w:fldChar w:fldCharType="begin"/>
      </w:r>
      <w:r w:rsidR="008C01FA">
        <w:rPr>
          <w:lang w:eastAsia="en-US"/>
        </w:rPr>
        <w:instrText xml:space="preserve"> REF _Ref66567470 \r \h </w:instrText>
      </w:r>
      <w:r w:rsidR="008C01FA">
        <w:rPr>
          <w:lang w:eastAsia="en-US"/>
        </w:rPr>
      </w:r>
      <w:r w:rsidR="008C01FA">
        <w:rPr>
          <w:lang w:eastAsia="en-US"/>
        </w:rPr>
        <w:fldChar w:fldCharType="separate"/>
      </w:r>
      <w:r w:rsidR="008C01FA">
        <w:rPr>
          <w:lang w:eastAsia="en-US"/>
        </w:rPr>
        <w:t>6</w:t>
      </w:r>
      <w:r w:rsidR="008C01FA">
        <w:rPr>
          <w:lang w:eastAsia="en-US"/>
        </w:rPr>
        <w:fldChar w:fldCharType="end"/>
      </w:r>
      <w:r w:rsidR="008C01FA">
        <w:rPr>
          <w:lang w:eastAsia="en-US"/>
        </w:rPr>
        <w:t>.</w:t>
      </w:r>
    </w:p>
    <w:p w14:paraId="16187D8B" w14:textId="5519CDCC" w:rsidR="002F535B" w:rsidRDefault="00376E49" w:rsidP="00363526">
      <w:pPr>
        <w:rPr>
          <w:lang w:eastAsia="en-US"/>
        </w:rPr>
      </w:pPr>
      <w:r>
        <w:rPr>
          <w:lang w:eastAsia="en-US"/>
        </w:rPr>
        <w:t>Tyto d</w:t>
      </w:r>
      <w:r w:rsidR="002F535B">
        <w:rPr>
          <w:lang w:eastAsia="en-US"/>
        </w:rPr>
        <w:t xml:space="preserve">vě testovací aplikace jsou zvoleny zejména proto, že každý druh </w:t>
      </w:r>
      <w:proofErr w:type="spellStart"/>
      <w:r w:rsidR="002F535B">
        <w:rPr>
          <w:lang w:eastAsia="en-US"/>
        </w:rPr>
        <w:t>renderingu</w:t>
      </w:r>
      <w:proofErr w:type="spellEnd"/>
      <w:r w:rsidR="002F535B">
        <w:rPr>
          <w:lang w:eastAsia="en-US"/>
        </w:rPr>
        <w:t xml:space="preserve"> má svá určitá specifika. Pro různé druhy webových aplikací může být vhodné použít </w:t>
      </w:r>
      <w:r>
        <w:rPr>
          <w:lang w:eastAsia="en-US"/>
        </w:rPr>
        <w:t>odlišné</w:t>
      </w:r>
      <w:r w:rsidR="002F535B">
        <w:rPr>
          <w:lang w:eastAsia="en-US"/>
        </w:rPr>
        <w:t xml:space="preserve"> druhy </w:t>
      </w:r>
      <w:proofErr w:type="spellStart"/>
      <w:r w:rsidR="002F535B">
        <w:rPr>
          <w:lang w:eastAsia="en-US"/>
        </w:rPr>
        <w:t>renderingů</w:t>
      </w:r>
      <w:proofErr w:type="spellEnd"/>
      <w:r w:rsidR="002F535B">
        <w:rPr>
          <w:lang w:eastAsia="en-US"/>
        </w:rPr>
        <w:t xml:space="preserve">. </w:t>
      </w:r>
      <w:commentRangeStart w:id="197"/>
      <w:r w:rsidR="002F535B">
        <w:rPr>
          <w:lang w:eastAsia="en-US"/>
        </w:rPr>
        <w:t>Za cíl bylo vybrat reprezentativní druhy webových aplikac</w:t>
      </w:r>
      <w:r w:rsidR="003D7D2A">
        <w:rPr>
          <w:lang w:eastAsia="en-US"/>
        </w:rPr>
        <w:t>í</w:t>
      </w:r>
      <w:r w:rsidR="002F535B">
        <w:rPr>
          <w:lang w:eastAsia="en-US"/>
        </w:rPr>
        <w:t>, ve kterých záleží na SEO</w:t>
      </w:r>
      <w:r w:rsidR="003D7D2A">
        <w:rPr>
          <w:lang w:eastAsia="en-US"/>
        </w:rPr>
        <w:t>,</w:t>
      </w:r>
      <w:r w:rsidR="002F535B">
        <w:rPr>
          <w:lang w:eastAsia="en-US"/>
        </w:rPr>
        <w:t xml:space="preserve"> a ze kterých by šlo odvodit obecnější závěry pro nějakou kategorii </w:t>
      </w:r>
      <w:r w:rsidR="003D7D2A">
        <w:rPr>
          <w:lang w:eastAsia="en-US"/>
        </w:rPr>
        <w:t>těchto aplikací</w:t>
      </w:r>
      <w:r w:rsidR="002F535B">
        <w:rPr>
          <w:lang w:eastAsia="en-US"/>
        </w:rPr>
        <w:t xml:space="preserve">. </w:t>
      </w:r>
      <w:commentRangeEnd w:id="197"/>
      <w:r w:rsidR="002F535B">
        <w:rPr>
          <w:rStyle w:val="Odkaznakoment"/>
          <w:rFonts w:asciiTheme="minorHAnsi" w:eastAsiaTheme="minorHAnsi" w:hAnsiTheme="minorHAnsi" w:cstheme="minorBidi"/>
          <w:lang w:eastAsia="en-US"/>
          <w14:numForm w14:val="lining"/>
        </w:rPr>
        <w:commentReference w:id="197"/>
      </w:r>
      <w:commentRangeStart w:id="198"/>
      <w:r w:rsidR="002F535B">
        <w:rPr>
          <w:lang w:eastAsia="en-US"/>
        </w:rPr>
        <w:t>Jak pro e–</w:t>
      </w:r>
      <w:proofErr w:type="spellStart"/>
      <w:r w:rsidR="002F535B">
        <w:rPr>
          <w:lang w:eastAsia="en-US"/>
        </w:rPr>
        <w:t>shop</w:t>
      </w:r>
      <w:proofErr w:type="spellEnd"/>
      <w:r w:rsidR="002F535B">
        <w:rPr>
          <w:lang w:eastAsia="en-US"/>
        </w:rPr>
        <w:t xml:space="preserve">, tak </w:t>
      </w:r>
      <w:proofErr w:type="spellStart"/>
      <w:r w:rsidR="002F535B">
        <w:rPr>
          <w:lang w:eastAsia="en-US"/>
        </w:rPr>
        <w:t>landing</w:t>
      </w:r>
      <w:proofErr w:type="spellEnd"/>
      <w:r w:rsidR="002F535B">
        <w:rPr>
          <w:lang w:eastAsia="en-US"/>
        </w:rPr>
        <w:t xml:space="preserve"> </w:t>
      </w:r>
      <w:proofErr w:type="spellStart"/>
      <w:r w:rsidR="002F535B">
        <w:rPr>
          <w:lang w:eastAsia="en-US"/>
        </w:rPr>
        <w:t>pages</w:t>
      </w:r>
      <w:proofErr w:type="spellEnd"/>
      <w:r w:rsidR="002F535B">
        <w:rPr>
          <w:lang w:eastAsia="en-US"/>
        </w:rPr>
        <w:t xml:space="preserve"> je SEO a výkon webových aplikací důležitý</w:t>
      </w:r>
      <w:commentRangeEnd w:id="198"/>
      <w:r w:rsidR="009900D1">
        <w:rPr>
          <w:rStyle w:val="Odkaznakoment"/>
          <w:rFonts w:asciiTheme="minorHAnsi" w:eastAsiaTheme="minorHAnsi" w:hAnsiTheme="minorHAnsi" w:cstheme="minorBidi"/>
          <w:lang w:eastAsia="en-US"/>
          <w14:numForm w14:val="lining"/>
        </w:rPr>
        <w:commentReference w:id="198"/>
      </w:r>
      <w:r w:rsidR="002F535B">
        <w:rPr>
          <w:lang w:eastAsia="en-US"/>
        </w:rPr>
        <w:t xml:space="preserve"> – zlepšení výkonnosti se přímo projevuje na </w:t>
      </w:r>
      <w:commentRangeStart w:id="199"/>
      <w:r w:rsidR="009665BD">
        <w:rPr>
          <w:lang w:eastAsia="en-US"/>
        </w:rPr>
        <w:t>ziscích</w:t>
      </w:r>
      <w:r w:rsidR="002F535B">
        <w:rPr>
          <w:lang w:eastAsia="en-US"/>
        </w:rPr>
        <w:t xml:space="preserve"> </w:t>
      </w:r>
      <w:commentRangeEnd w:id="199"/>
      <w:r w:rsidR="00BB4C0B">
        <w:rPr>
          <w:rStyle w:val="Odkaznakoment"/>
          <w:rFonts w:asciiTheme="minorHAnsi" w:eastAsiaTheme="minorHAnsi" w:hAnsiTheme="minorHAnsi" w:cstheme="minorBidi"/>
          <w:lang w:eastAsia="en-US"/>
          <w14:numForm w14:val="lining"/>
        </w:rPr>
        <w:commentReference w:id="199"/>
      </w:r>
      <w:r w:rsidR="002F535B">
        <w:rPr>
          <w:lang w:eastAsia="en-US"/>
        </w:rPr>
        <w:t xml:space="preserve">generovaných touto aplikací </w:t>
      </w:r>
      <w:r w:rsidR="002F535B">
        <w:rPr>
          <w:lang w:eastAsia="en-US"/>
        </w:rPr>
        <w:fldChar w:fldCharType="begin"/>
      </w:r>
      <w:r w:rsidR="002F535B">
        <w:rPr>
          <w:lang w:eastAsia="en-US"/>
        </w:rPr>
        <w:instrText xml:space="preserve"> ADDIN ZOTERO_ITEM CSL_CITATION {"citationID":"oJqexyDb","properties":{"formattedCitation":"(Wagner et al., 2020)","plainCitation":"(Wagner et al., 2020)","noteIndex":0},"citationItems":[{"id":179,"uris":["http://zotero.org/users/local/drXuekKW/items/N4XU4FZW"],"uri":["http://zotero.org/users/local/drXuekKW/items/N4XU4FZW"],"itemData":{"id":179,"type":"webpage","abstract":"When it comes to user experience, speed matters. And delays caused by mobile speed aren't just frustrating, they can also have a negative impact on business results.","container-title":"web.dev","language":"en","title":"Why does speed matter?","URL":"https://web.dev/why-speed-matters/","author":[{"family":"Wagner","given":"Jeremy"},{"family":"Anstey","given":"Chris"},{"family":"Pavic","given":"Bojan"}],"accessed":{"date-parts":[["2021",3,31]]},"issued":{"date-parts":[["2020",7,23]]}}}],"schema":"https://github.com/citation-style-language/schema/raw/master/csl-citation.json"} </w:instrText>
      </w:r>
      <w:r w:rsidR="002F535B">
        <w:rPr>
          <w:lang w:eastAsia="en-US"/>
        </w:rPr>
        <w:fldChar w:fldCharType="separate"/>
      </w:r>
      <w:r w:rsidR="002F535B">
        <w:rPr>
          <w:noProof/>
          <w:lang w:eastAsia="en-US"/>
        </w:rPr>
        <w:t>(Wagner et al., 2020)</w:t>
      </w:r>
      <w:r w:rsidR="002F535B">
        <w:rPr>
          <w:lang w:eastAsia="en-US"/>
        </w:rPr>
        <w:fldChar w:fldCharType="end"/>
      </w:r>
      <w:r w:rsidR="002F535B">
        <w:rPr>
          <w:lang w:eastAsia="en-US"/>
        </w:rPr>
        <w:t xml:space="preserve">, </w:t>
      </w:r>
      <w:r w:rsidR="002F535B">
        <w:rPr>
          <w:lang w:eastAsia="en-US"/>
        </w:rPr>
        <w:fldChar w:fldCharType="begin"/>
      </w:r>
      <w:r w:rsidR="002F535B">
        <w:rPr>
          <w:lang w:eastAsia="en-US"/>
        </w:rPr>
        <w:instrText xml:space="preserve"> ADDIN ZOTERO_ITEM CSL_CITATION {"citationID":"ZTXSNXbS","properties":{"formattedCitation":"(web.dev, 2020)","plainCitation":"(web.dev, 2020)","noteIndex":0},"citationItems":[{"id":177,"uris":["http://zotero.org/users/local/drXuekKW/items/YWGF2BZ2"],"uri":["http://zotero.org/users/local/drXuekKW/items/YWGF2BZ2"],"itemData":{"id":177,"type":"webpage","abstract":"Creating a web performance dashboard and optimizing JavaScript, resources, and the homepage to achieve business success.","container-title":"web.dev","language":"en","title":"How focusing on web performance improved Tokopedia's click-through rate by 35%","URL":"https://web.dev/tokopedia/","author":[{"family":"web.dev","given":""}],"accessed":{"date-parts":[["2021",3,31]]},"issued":{"date-parts":[["2020",10,13]]}}}],"schema":"https://github.com/citation-style-language/schema/raw/master/csl-citation.json"} </w:instrText>
      </w:r>
      <w:r w:rsidR="002F535B">
        <w:rPr>
          <w:lang w:eastAsia="en-US"/>
        </w:rPr>
        <w:fldChar w:fldCharType="separate"/>
      </w:r>
      <w:r w:rsidR="002F535B">
        <w:t>(</w:t>
      </w:r>
      <w:proofErr w:type="spellStart"/>
      <w:r w:rsidR="002F535B">
        <w:t>web.dev</w:t>
      </w:r>
      <w:proofErr w:type="spellEnd"/>
      <w:r w:rsidR="002F535B">
        <w:t>, 2020)</w:t>
      </w:r>
      <w:r w:rsidR="002F535B">
        <w:rPr>
          <w:lang w:eastAsia="en-US"/>
        </w:rPr>
        <w:fldChar w:fldCharType="end"/>
      </w:r>
      <w:r w:rsidR="002F535B">
        <w:rPr>
          <w:lang w:eastAsia="en-US"/>
        </w:rPr>
        <w:t xml:space="preserve">. Záměrně nebyly vybrány aplikace, jejichž hlavní část je </w:t>
      </w:r>
      <w:r w:rsidR="009B1585">
        <w:rPr>
          <w:lang w:eastAsia="en-US"/>
        </w:rPr>
        <w:t xml:space="preserve">přístupná </w:t>
      </w:r>
      <w:r w:rsidR="002F535B">
        <w:rPr>
          <w:lang w:eastAsia="en-US"/>
        </w:rPr>
        <w:t xml:space="preserve">pouze pro přihlášené uživatele (administrace, sociální sítě). I když se jedná o další signifikantní část používaných webových aplikací, ve kterých se může projevit síla </w:t>
      </w:r>
      <w:proofErr w:type="spellStart"/>
      <w:r w:rsidR="002F535B">
        <w:rPr>
          <w:lang w:eastAsia="en-US"/>
        </w:rPr>
        <w:t>client-side</w:t>
      </w:r>
      <w:proofErr w:type="spellEnd"/>
      <w:r w:rsidR="002F535B">
        <w:rPr>
          <w:lang w:eastAsia="en-US"/>
        </w:rPr>
        <w:t xml:space="preserve"> </w:t>
      </w:r>
      <w:proofErr w:type="spellStart"/>
      <w:r w:rsidR="002F535B">
        <w:rPr>
          <w:lang w:eastAsia="en-US"/>
        </w:rPr>
        <w:t>rendered</w:t>
      </w:r>
      <w:proofErr w:type="spellEnd"/>
      <w:r w:rsidR="002F535B">
        <w:rPr>
          <w:lang w:eastAsia="en-US"/>
        </w:rPr>
        <w:t xml:space="preserve"> aplikací, nezáleží u nich na SEO, kter</w:t>
      </w:r>
      <w:r w:rsidR="00C37003">
        <w:rPr>
          <w:lang w:eastAsia="en-US"/>
        </w:rPr>
        <w:t>ým se</w:t>
      </w:r>
      <w:r w:rsidR="002F535B">
        <w:rPr>
          <w:lang w:eastAsia="en-US"/>
        </w:rPr>
        <w:t> t</w:t>
      </w:r>
      <w:r w:rsidR="00C37003">
        <w:rPr>
          <w:lang w:eastAsia="en-US"/>
        </w:rPr>
        <w:t>a</w:t>
      </w:r>
      <w:r w:rsidR="002F535B">
        <w:rPr>
          <w:lang w:eastAsia="en-US"/>
        </w:rPr>
        <w:t>to prác</w:t>
      </w:r>
      <w:r w:rsidR="00C37003">
        <w:rPr>
          <w:lang w:eastAsia="en-US"/>
        </w:rPr>
        <w:t>e</w:t>
      </w:r>
      <w:r w:rsidR="002F535B">
        <w:rPr>
          <w:lang w:eastAsia="en-US"/>
        </w:rPr>
        <w:t xml:space="preserve"> také </w:t>
      </w:r>
      <w:r w:rsidR="00C37003">
        <w:rPr>
          <w:lang w:eastAsia="en-US"/>
        </w:rPr>
        <w:t>zabý</w:t>
      </w:r>
      <w:r w:rsidR="00893680">
        <w:rPr>
          <w:lang w:eastAsia="en-US"/>
        </w:rPr>
        <w:t>vá</w:t>
      </w:r>
      <w:r w:rsidR="002F535B">
        <w:rPr>
          <w:lang w:eastAsia="en-US"/>
        </w:rPr>
        <w:t>.</w:t>
      </w:r>
    </w:p>
    <w:p w14:paraId="57507950" w14:textId="5D0022F0" w:rsidR="004B6F6D" w:rsidRPr="007D0D2D" w:rsidRDefault="00276BED" w:rsidP="00C8069C">
      <w:pPr>
        <w:rPr>
          <w:rFonts w:ascii="Open Sans" w:hAnsi="Open Sans" w:cs="Open Sans"/>
        </w:rPr>
      </w:pPr>
      <w:r>
        <w:rPr>
          <w:lang w:eastAsia="en-US"/>
        </w:rPr>
        <w:t xml:space="preserve">Při </w:t>
      </w:r>
      <w:r w:rsidR="002F535B">
        <w:rPr>
          <w:lang w:eastAsia="en-US"/>
        </w:rPr>
        <w:t>specifikování</w:t>
      </w:r>
      <w:r w:rsidR="00363526">
        <w:rPr>
          <w:lang w:eastAsia="en-US"/>
        </w:rPr>
        <w:t xml:space="preserve"> reprezentativní</w:t>
      </w:r>
      <w:r w:rsidR="002F535B">
        <w:rPr>
          <w:lang w:eastAsia="en-US"/>
        </w:rPr>
        <w:t>ch</w:t>
      </w:r>
      <w:r w:rsidR="00363526">
        <w:rPr>
          <w:lang w:eastAsia="en-US"/>
        </w:rPr>
        <w:t xml:space="preserve"> druh</w:t>
      </w:r>
      <w:r w:rsidR="002F535B">
        <w:rPr>
          <w:lang w:eastAsia="en-US"/>
        </w:rPr>
        <w:t>u</w:t>
      </w:r>
      <w:r w:rsidR="00363526">
        <w:rPr>
          <w:lang w:eastAsia="en-US"/>
        </w:rPr>
        <w:t xml:space="preserve"> webových aplikací</w:t>
      </w:r>
      <w:r w:rsidR="004B6F6D">
        <w:rPr>
          <w:lang w:eastAsia="en-US"/>
        </w:rPr>
        <w:t xml:space="preserve"> byl</w:t>
      </w:r>
      <w:r w:rsidR="00731ACC">
        <w:rPr>
          <w:lang w:eastAsia="en-US"/>
        </w:rPr>
        <w:t xml:space="preserve">y </w:t>
      </w:r>
      <w:r w:rsidR="00C8069C">
        <w:rPr>
          <w:lang w:eastAsia="en-US"/>
        </w:rPr>
        <w:t>po konzultacích</w:t>
      </w:r>
      <w:r w:rsidR="00731ACC">
        <w:rPr>
          <w:lang w:eastAsia="en-US"/>
        </w:rPr>
        <w:t xml:space="preserve"> vybrány tyto kategorie: e-</w:t>
      </w:r>
      <w:proofErr w:type="spellStart"/>
      <w:r w:rsidR="00731ACC">
        <w:rPr>
          <w:lang w:eastAsia="en-US"/>
        </w:rPr>
        <w:t>shop</w:t>
      </w:r>
      <w:proofErr w:type="spellEnd"/>
      <w:r w:rsidR="00731ACC">
        <w:rPr>
          <w:lang w:eastAsia="en-US"/>
        </w:rPr>
        <w:t xml:space="preserve"> a jednostránková webové aplikace s interaktivními prvky</w:t>
      </w:r>
      <w:ins w:id="200" w:author="Stanislav Vojíř" w:date="2021-04-11T23:19:00Z">
        <w:r w:rsidR="008D5616">
          <w:rPr>
            <w:lang w:eastAsia="en-US"/>
          </w:rPr>
          <w:t>.</w:t>
        </w:r>
      </w:ins>
      <w:r w:rsidR="00731ACC">
        <w:rPr>
          <w:lang w:eastAsia="en-US"/>
        </w:rPr>
        <w:t xml:space="preserve"> </w:t>
      </w:r>
      <w:del w:id="201" w:author="Stanislav Vojíř" w:date="2021-04-11T23:19:00Z">
        <w:r w:rsidR="00731ACC" w:rsidDel="008D5616">
          <w:rPr>
            <w:lang w:eastAsia="en-US"/>
          </w:rPr>
          <w:delText>– l</w:delText>
        </w:r>
      </w:del>
      <w:ins w:id="202" w:author="Stanislav Vojíř" w:date="2021-04-11T23:19:00Z">
        <w:r w:rsidR="008D5616">
          <w:rPr>
            <w:lang w:eastAsia="en-US"/>
          </w:rPr>
          <w:t>L</w:t>
        </w:r>
      </w:ins>
      <w:r w:rsidR="00731ACC">
        <w:rPr>
          <w:lang w:eastAsia="en-US"/>
        </w:rPr>
        <w:t xml:space="preserve">ze si představit např. </w:t>
      </w:r>
      <w:proofErr w:type="spellStart"/>
      <w:r w:rsidR="00731ACC">
        <w:rPr>
          <w:lang w:eastAsia="en-US"/>
        </w:rPr>
        <w:t>landing</w:t>
      </w:r>
      <w:proofErr w:type="spellEnd"/>
      <w:r w:rsidR="00731ACC">
        <w:rPr>
          <w:lang w:eastAsia="en-US"/>
        </w:rPr>
        <w:t xml:space="preserve"> </w:t>
      </w:r>
      <w:proofErr w:type="spellStart"/>
      <w:r w:rsidR="00731ACC">
        <w:rPr>
          <w:lang w:eastAsia="en-US"/>
        </w:rPr>
        <w:t>page</w:t>
      </w:r>
      <w:proofErr w:type="spellEnd"/>
      <w:r w:rsidR="00731ACC">
        <w:rPr>
          <w:lang w:eastAsia="en-US"/>
        </w:rPr>
        <w:t xml:space="preserve"> nějaké firmy, či produktu. </w:t>
      </w:r>
      <w:r w:rsidR="00C8069C">
        <w:rPr>
          <w:lang w:eastAsia="en-US"/>
        </w:rPr>
        <w:t>V</w:t>
      </w:r>
      <w:r w:rsidR="004B6F6D">
        <w:rPr>
          <w:lang w:eastAsia="en-US"/>
        </w:rPr>
        <w:t xml:space="preserve">ýběr </w:t>
      </w:r>
      <w:r w:rsidR="00363526">
        <w:rPr>
          <w:lang w:eastAsia="en-US"/>
        </w:rPr>
        <w:t xml:space="preserve">právě těchto druhů byl konzultován s vedoucím práce </w:t>
      </w:r>
      <w:r w:rsidR="00363526" w:rsidRPr="002C1FF9">
        <w:rPr>
          <w:rFonts w:ascii="Open Sans" w:hAnsi="Open Sans" w:cs="Open Sans"/>
        </w:rPr>
        <w:t>Ing. et Ing. Stanislav Vojíř</w:t>
      </w:r>
      <w:r w:rsidR="00363526">
        <w:rPr>
          <w:rFonts w:ascii="Open Sans" w:hAnsi="Open Sans" w:cs="Open Sans"/>
        </w:rPr>
        <w:t>em</w:t>
      </w:r>
      <w:r w:rsidR="00363526" w:rsidRPr="002C1FF9">
        <w:rPr>
          <w:rFonts w:ascii="Open Sans" w:hAnsi="Open Sans" w:cs="Open Sans"/>
        </w:rPr>
        <w:t xml:space="preserve">, </w:t>
      </w:r>
      <w:proofErr w:type="spellStart"/>
      <w:proofErr w:type="gramStart"/>
      <w:r w:rsidR="00363526" w:rsidRPr="002C1FF9">
        <w:rPr>
          <w:rFonts w:ascii="Open Sans" w:hAnsi="Open Sans" w:cs="Open Sans"/>
        </w:rPr>
        <w:t>Ph.D</w:t>
      </w:r>
      <w:proofErr w:type="spellEnd"/>
      <w:proofErr w:type="gramEnd"/>
      <w:r w:rsidR="00363526">
        <w:rPr>
          <w:rFonts w:ascii="Open Sans" w:hAnsi="Open Sans" w:cs="Open Sans"/>
        </w:rPr>
        <w:t xml:space="preserve"> a </w:t>
      </w:r>
      <w:proofErr w:type="spellStart"/>
      <w:r w:rsidR="00363526">
        <w:rPr>
          <w:rFonts w:ascii="Open Sans" w:hAnsi="Open Sans" w:cs="Open Sans"/>
        </w:rPr>
        <w:t>frontend</w:t>
      </w:r>
      <w:proofErr w:type="spellEnd"/>
      <w:r w:rsidR="00363526">
        <w:rPr>
          <w:rFonts w:ascii="Open Sans" w:hAnsi="Open Sans" w:cs="Open Sans"/>
        </w:rPr>
        <w:t xml:space="preserve"> leaderem ve společnosti COEX s.r.o. Ing. Lukášem Bartákem.</w:t>
      </w:r>
    </w:p>
    <w:p w14:paraId="2F2E6AAD" w14:textId="77777777" w:rsidR="00363526" w:rsidRDefault="00363526" w:rsidP="00363526">
      <w:pPr>
        <w:pStyle w:val="Nadpis2"/>
      </w:pPr>
      <w:bookmarkStart w:id="203" w:name="_Toc69471865"/>
      <w:r>
        <w:t xml:space="preserve">Metody </w:t>
      </w:r>
      <w:proofErr w:type="spellStart"/>
      <w:r>
        <w:t>renderingu</w:t>
      </w:r>
      <w:bookmarkEnd w:id="203"/>
      <w:proofErr w:type="spellEnd"/>
    </w:p>
    <w:p w14:paraId="05040E23" w14:textId="77777777" w:rsidR="00CC38B8" w:rsidRDefault="00363526" w:rsidP="00363526">
      <w:pPr>
        <w:rPr>
          <w:lang w:eastAsia="en-US"/>
        </w:rPr>
      </w:pPr>
      <w:r>
        <w:rPr>
          <w:lang w:eastAsia="en-US"/>
        </w:rPr>
        <w:t xml:space="preserve">Z metod </w:t>
      </w:r>
      <w:proofErr w:type="spellStart"/>
      <w:r>
        <w:rPr>
          <w:lang w:eastAsia="en-US"/>
        </w:rPr>
        <w:t>renderingu</w:t>
      </w:r>
      <w:proofErr w:type="spellEnd"/>
      <w:r>
        <w:rPr>
          <w:lang w:eastAsia="en-US"/>
        </w:rPr>
        <w:t xml:space="preserve"> popsaných v kapitole </w:t>
      </w:r>
      <w:r>
        <w:rPr>
          <w:lang w:eastAsia="en-US"/>
        </w:rPr>
        <w:fldChar w:fldCharType="begin"/>
      </w:r>
      <w:r>
        <w:rPr>
          <w:lang w:eastAsia="en-US"/>
        </w:rPr>
        <w:instrText xml:space="preserve"> REF _Ref68122802 \r \h </w:instrText>
      </w:r>
      <w:r>
        <w:rPr>
          <w:lang w:eastAsia="en-US"/>
        </w:rPr>
      </w:r>
      <w:r>
        <w:rPr>
          <w:lang w:eastAsia="en-US"/>
        </w:rPr>
        <w:fldChar w:fldCharType="separate"/>
      </w:r>
      <w:r>
        <w:rPr>
          <w:lang w:eastAsia="en-US"/>
        </w:rPr>
        <w:t>1</w:t>
      </w:r>
      <w:r>
        <w:rPr>
          <w:lang w:eastAsia="en-US"/>
        </w:rPr>
        <w:fldChar w:fldCharType="end"/>
      </w:r>
      <w:r>
        <w:rPr>
          <w:lang w:eastAsia="en-US"/>
        </w:rPr>
        <w:t xml:space="preserve"> jsou pro testování a vyhodnocování vybrány</w:t>
      </w:r>
      <w:r w:rsidR="00CC38B8">
        <w:rPr>
          <w:lang w:eastAsia="en-US"/>
        </w:rPr>
        <w:t>:</w:t>
      </w:r>
    </w:p>
    <w:p w14:paraId="341EF02F" w14:textId="392F2182" w:rsidR="00CC38B8" w:rsidRPr="00CC38B8" w:rsidRDefault="00363526" w:rsidP="00CC38B8">
      <w:pPr>
        <w:pStyle w:val="Odstavecseseznamem"/>
        <w:numPr>
          <w:ilvl w:val="0"/>
          <w:numId w:val="26"/>
        </w:numPr>
      </w:pPr>
      <w:proofErr w:type="spellStart"/>
      <w:r w:rsidRPr="00CC38B8">
        <w:t>client-side</w:t>
      </w:r>
      <w:proofErr w:type="spellEnd"/>
      <w:r w:rsidRPr="00CC38B8">
        <w:t xml:space="preserve"> </w:t>
      </w:r>
      <w:proofErr w:type="spellStart"/>
      <w:r w:rsidRPr="00CC38B8">
        <w:t>rendering</w:t>
      </w:r>
      <w:proofErr w:type="spellEnd"/>
    </w:p>
    <w:p w14:paraId="45EE9DE5" w14:textId="77777777" w:rsidR="00CC38B8" w:rsidRPr="00CC38B8" w:rsidRDefault="00363526" w:rsidP="00CC38B8">
      <w:pPr>
        <w:pStyle w:val="Odstavecseseznamem"/>
        <w:numPr>
          <w:ilvl w:val="0"/>
          <w:numId w:val="26"/>
        </w:numPr>
      </w:pPr>
      <w:proofErr w:type="spellStart"/>
      <w:r w:rsidRPr="00CC38B8">
        <w:t>client-side</w:t>
      </w:r>
      <w:proofErr w:type="spellEnd"/>
      <w:r w:rsidRPr="00CC38B8">
        <w:t xml:space="preserve"> </w:t>
      </w:r>
      <w:proofErr w:type="spellStart"/>
      <w:r w:rsidRPr="00CC38B8">
        <w:t>rendering</w:t>
      </w:r>
      <w:proofErr w:type="spellEnd"/>
      <w:r w:rsidRPr="00CC38B8">
        <w:t xml:space="preserve"> </w:t>
      </w:r>
      <w:proofErr w:type="spellStart"/>
      <w:r w:rsidRPr="00CC38B8">
        <w:t>with</w:t>
      </w:r>
      <w:proofErr w:type="spellEnd"/>
      <w:r w:rsidRPr="00CC38B8">
        <w:t xml:space="preserve"> </w:t>
      </w:r>
      <w:proofErr w:type="spellStart"/>
      <w:r w:rsidRPr="00CC38B8">
        <w:t>prerendering</w:t>
      </w:r>
      <w:proofErr w:type="spellEnd"/>
    </w:p>
    <w:p w14:paraId="1A2C4381" w14:textId="7054E50E" w:rsidR="00CC38B8" w:rsidRPr="00CC38B8" w:rsidRDefault="00363526" w:rsidP="00CC38B8">
      <w:pPr>
        <w:pStyle w:val="Odstavecseseznamem"/>
        <w:numPr>
          <w:ilvl w:val="0"/>
          <w:numId w:val="26"/>
        </w:numPr>
      </w:pPr>
      <w:r w:rsidRPr="00CC38B8">
        <w:t>server-</w:t>
      </w:r>
      <w:proofErr w:type="spellStart"/>
      <w:r w:rsidRPr="00CC38B8">
        <w:t>side</w:t>
      </w:r>
      <w:proofErr w:type="spellEnd"/>
      <w:r w:rsidRPr="00CC38B8">
        <w:t xml:space="preserve"> </w:t>
      </w:r>
      <w:proofErr w:type="spellStart"/>
      <w:r w:rsidRPr="00CC38B8">
        <w:t>rendering</w:t>
      </w:r>
      <w:proofErr w:type="spellEnd"/>
      <w:r w:rsidRPr="00CC38B8">
        <w:t xml:space="preserve"> s</w:t>
      </w:r>
      <w:r w:rsidR="00CC38B8" w:rsidRPr="00CC38B8">
        <w:t> </w:t>
      </w:r>
      <w:r w:rsidRPr="00CC38B8">
        <w:t>rehydratací</w:t>
      </w:r>
    </w:p>
    <w:p w14:paraId="3BED134E" w14:textId="2A70AAAB" w:rsidR="00CC38B8" w:rsidRPr="00CC38B8" w:rsidRDefault="00363526" w:rsidP="00CC38B8">
      <w:pPr>
        <w:pStyle w:val="Odstavecseseznamem"/>
        <w:numPr>
          <w:ilvl w:val="0"/>
          <w:numId w:val="26"/>
        </w:numPr>
      </w:pPr>
      <w:del w:id="204" w:author="Stanislav Vojíř" w:date="2021-04-11T23:19:00Z">
        <w:r w:rsidRPr="00CC38B8" w:rsidDel="00C25D7C">
          <w:delText xml:space="preserve"> </w:delText>
        </w:r>
      </w:del>
      <w:r w:rsidRPr="00CC38B8">
        <w:t xml:space="preserve">server </w:t>
      </w:r>
      <w:proofErr w:type="spellStart"/>
      <w:r w:rsidRPr="00CC38B8">
        <w:t>rendering</w:t>
      </w:r>
      <w:proofErr w:type="spellEnd"/>
    </w:p>
    <w:p w14:paraId="22BF4192" w14:textId="648A478B" w:rsidR="00363526" w:rsidRPr="00CC38B8" w:rsidRDefault="00A716BF" w:rsidP="00CC38B8">
      <w:pPr>
        <w:rPr>
          <w:color w:val="FF0000"/>
        </w:rPr>
      </w:pPr>
      <w:r>
        <w:t xml:space="preserve">Právě tyto metody </w:t>
      </w:r>
      <w:r w:rsidR="00C25BB0">
        <w:t>jsou</w:t>
      </w:r>
      <w:r>
        <w:t xml:space="preserve"> zvoleny proto</w:t>
      </w:r>
      <w:r w:rsidR="00363526">
        <w:t xml:space="preserve">, že reprezentují všechny hlavní odnože možných druhů </w:t>
      </w:r>
      <w:proofErr w:type="spellStart"/>
      <w:r w:rsidR="00363526">
        <w:t>renderingů</w:t>
      </w:r>
      <w:proofErr w:type="spellEnd"/>
      <w:r w:rsidR="00363526">
        <w:t xml:space="preserve"> popsaných v článku </w:t>
      </w:r>
      <w:r w:rsidR="00363526">
        <w:fldChar w:fldCharType="begin"/>
      </w:r>
      <w:r w:rsidR="00363526">
        <w:instrText xml:space="preserve"> ADDIN ZOTERO_ITEM CSL_CITATION {"citationID":"9Ehv40I5","properties":{"formattedCitation":"(Miller a Osmani, 2019)","plainCitation":"(Miller a Osmani, 2019)","noteIndex":0},"citationItems":[{"id":16,"uris":["http://zotero.org/users/local/drXuekKW/items/HVJSWX4P"],"uri":["http://zotero.org/users/local/drXuekKW/items/HVJSWX4P"],"itemData":{"id":16,"type":"webpage","container-title":"Google Developers","language":"en","title":"Rendering on the Web","URL":"https://developers.google.com/web/updates/2019/02/rendering-on-the-web","author":[{"family":"Miller","given":"Jason"},{"family":"Osmani","given":"Addy"}],"accessed":{"date-parts":[["2020",8,18]]},"issued":{"date-parts":[["2019",2]]}}}],"schema":"https://github.com/citation-style-language/schema/raw/master/csl-citation.json"} </w:instrText>
      </w:r>
      <w:r w:rsidR="00363526">
        <w:fldChar w:fldCharType="separate"/>
      </w:r>
      <w:r w:rsidR="00363526">
        <w:rPr>
          <w:noProof/>
        </w:rPr>
        <w:t>(Miller a Osmani, 2019)</w:t>
      </w:r>
      <w:r w:rsidR="00363526">
        <w:fldChar w:fldCharType="end"/>
      </w:r>
      <w:r w:rsidR="00D9190A">
        <w:t xml:space="preserve"> vhodné pro </w:t>
      </w:r>
      <w:r w:rsidR="007606F1">
        <w:t xml:space="preserve">zvolené </w:t>
      </w:r>
      <w:r w:rsidR="00144986">
        <w:t xml:space="preserve">druhy </w:t>
      </w:r>
      <w:r w:rsidR="007606F1">
        <w:t>aplikac</w:t>
      </w:r>
      <w:r w:rsidR="00144986">
        <w:t>í</w:t>
      </w:r>
      <w:r w:rsidR="00363526">
        <w:t xml:space="preserve">. Dalším důvodem </w:t>
      </w:r>
      <w:r w:rsidR="00462B88">
        <w:t>je</w:t>
      </w:r>
      <w:r w:rsidR="00363526">
        <w:t xml:space="preserve"> také to, že jsou právě tyto metody implementovány v hlavních </w:t>
      </w:r>
      <w:proofErr w:type="spellStart"/>
      <w:r w:rsidR="00363526">
        <w:t>javascriptových</w:t>
      </w:r>
      <w:proofErr w:type="spellEnd"/>
      <w:r w:rsidR="00363526">
        <w:t xml:space="preserve"> </w:t>
      </w:r>
      <w:proofErr w:type="spellStart"/>
      <w:r w:rsidR="00363526">
        <w:t>frameworcích</w:t>
      </w:r>
      <w:proofErr w:type="spellEnd"/>
      <w:r w:rsidR="00363526">
        <w:t xml:space="preserve"> – </w:t>
      </w:r>
      <w:proofErr w:type="spellStart"/>
      <w:r w:rsidR="00363526">
        <w:t>VueJS</w:t>
      </w:r>
      <w:proofErr w:type="spellEnd"/>
      <w:del w:id="205" w:author="Stanislav Vojíř" w:date="2021-04-11T23:20:00Z">
        <w:r w:rsidR="00363526" w:rsidDel="00FE2E4A">
          <w:delText>:</w:delText>
        </w:r>
      </w:del>
      <w:r w:rsidR="00363526">
        <w:t xml:space="preserve"> </w:t>
      </w:r>
      <w:r w:rsidR="00363526">
        <w:fldChar w:fldCharType="begin"/>
      </w:r>
      <w:r w:rsidR="00363526">
        <w:instrText xml:space="preserve"> ADDIN ZOTERO_ITEM CSL_CITATION {"citationID":"28mTeKFW","properties":{"formattedCitation":"(VueJS, 2021)","plainCitation":"(VueJS, 2021)","noteIndex":0},"citationItems":[{"id":172,"uris":["http://zotero.org/users/local/drXuekKW/items/FKT4LLWL"],"uri":["http://zotero.org/users/local/drXuekKW/items/FKT4LLWL"],"itemData":{"id":172,"type":"webpage","title":"Vue.js Server-Side Rendering Guide | Vue SSR Guide","URL":"https://ssr.vuejs.org/","author":[{"family":"VueJS","given":""}],"accessed":{"date-parts":[["2021",3,31]]},"issued":{"date-parts":[["2021"]]}}}],"schema":"https://github.com/citation-style-language/schema/raw/master/csl-citation.json"} </w:instrText>
      </w:r>
      <w:r w:rsidR="00363526">
        <w:fldChar w:fldCharType="separate"/>
      </w:r>
      <w:r w:rsidR="00363526">
        <w:t>(</w:t>
      </w:r>
      <w:proofErr w:type="spellStart"/>
      <w:r w:rsidR="00363526">
        <w:t>VueJS</w:t>
      </w:r>
      <w:proofErr w:type="spellEnd"/>
      <w:r w:rsidR="00363526">
        <w:t>, 2021)</w:t>
      </w:r>
      <w:r w:rsidR="00363526">
        <w:fldChar w:fldCharType="end"/>
      </w:r>
      <w:r w:rsidR="00363526">
        <w:t xml:space="preserve">, </w:t>
      </w:r>
      <w:proofErr w:type="spellStart"/>
      <w:r w:rsidR="00363526">
        <w:t>React</w:t>
      </w:r>
      <w:proofErr w:type="spellEnd"/>
      <w:del w:id="206" w:author="Stanislav Vojíř" w:date="2021-04-11T23:20:00Z">
        <w:r w:rsidR="00363526" w:rsidDel="00FE2E4A">
          <w:delText>:</w:delText>
        </w:r>
      </w:del>
      <w:r w:rsidR="00363526">
        <w:t xml:space="preserve"> </w:t>
      </w:r>
      <w:r w:rsidR="00363526">
        <w:fldChar w:fldCharType="begin"/>
      </w:r>
      <w:r w:rsidR="00363526">
        <w:instrText xml:space="preserve"> ADDIN ZOTERO_ITEM CSL_CITATION {"citationID":"vAScgF05","properties":{"formattedCitation":"(Next.js, 2021)","plainCitation":"(Next.js, 2021)","noteIndex":0},"citationItems":[{"id":174,"uris":["http://zotero.org/users/local/drXuekKW/items/SDSLEIAG"],"uri":["http://zotero.org/users/local/drXuekKW/items/SDSLEIAG"],"itemData":{"id":174,"type":"webpage","abstract":"Next.js pages are React Components exported in a file in the pages directory. Learn how they work here.","language":"en","title":"Basic Features: Pages | Next.js","title-short":"Basic Features","URL":"https://nextjs.org/docs/basic-features/pages","author":[{"family":"Next.js","given":""}],"accessed":{"date-parts":[["2021",3,31]]},"issued":{"date-parts":[["2021"]]}}}],"schema":"https://github.com/citation-style-language/schema/raw/master/csl-citation.json"} </w:instrText>
      </w:r>
      <w:r w:rsidR="00363526">
        <w:fldChar w:fldCharType="separate"/>
      </w:r>
      <w:r w:rsidR="00363526">
        <w:rPr>
          <w:noProof/>
        </w:rPr>
        <w:t>(Next.js, 2021)</w:t>
      </w:r>
      <w:r w:rsidR="00363526">
        <w:fldChar w:fldCharType="end"/>
      </w:r>
      <w:del w:id="207" w:author="Stanislav Vojíř" w:date="2021-04-11T23:20:00Z">
        <w:r w:rsidR="00363526" w:rsidDel="00987777">
          <w:delText>,</w:delText>
        </w:r>
      </w:del>
      <w:r w:rsidR="00363526">
        <w:t xml:space="preserve"> </w:t>
      </w:r>
      <w:ins w:id="208" w:author="Stanislav Vojíř" w:date="2021-04-11T23:20:00Z">
        <w:r w:rsidR="00987777">
          <w:t xml:space="preserve">a </w:t>
        </w:r>
      </w:ins>
      <w:proofErr w:type="spellStart"/>
      <w:r w:rsidR="00363526">
        <w:t>Angular</w:t>
      </w:r>
      <w:proofErr w:type="spellEnd"/>
      <w:del w:id="209" w:author="Stanislav Vojíř" w:date="2021-04-11T23:21:00Z">
        <w:r w:rsidR="00363526" w:rsidDel="00987777">
          <w:delText>:</w:delText>
        </w:r>
      </w:del>
      <w:r w:rsidR="00363526">
        <w:t xml:space="preserve"> </w:t>
      </w:r>
      <w:r w:rsidR="00363526">
        <w:fldChar w:fldCharType="begin"/>
      </w:r>
      <w:r w:rsidR="00363526">
        <w:instrText xml:space="preserve"> ADDIN ZOTERO_ITEM CSL_CITATION {"citationID":"7zqmRLs4","properties":{"formattedCitation":"(Angular/universal, 2021)","plainCitation":"(Angular/universal, 2021)","noteIndex":0},"citationItems":[{"id":176,"uris":["http://zotero.org/users/local/drXuekKW/items/N2MLKKBR"],"uri":["http://zotero.org/users/local/drXuekKW/items/N2MLKKBR"],"itemData":{"id":176,"type":"book","abstract":"Server-side rendering and Prerendering for Angular","genre":"TypeScript","note":"original-date: 2015-06-24T01:07:44Z","publisher":"Angular","source":"GitHub","title":"angular/universal","URL":"https://github.com/angular/universal","author":[{"family":"Angular/universal","given":""}],"accessed":{"date-parts":[["2021",3,31]]},"issued":{"date-parts":[["2021",3,30]]}}}],"schema":"https://github.com/citation-style-language/schema/raw/master/csl-citation.json"} </w:instrText>
      </w:r>
      <w:r w:rsidR="00363526">
        <w:fldChar w:fldCharType="separate"/>
      </w:r>
      <w:r w:rsidR="00363526">
        <w:rPr>
          <w:noProof/>
        </w:rPr>
        <w:t>(Angular/universal, 2021)</w:t>
      </w:r>
      <w:r w:rsidR="00363526">
        <w:fldChar w:fldCharType="end"/>
      </w:r>
      <w:r w:rsidR="00363526">
        <w:t>.</w:t>
      </w:r>
    </w:p>
    <w:p w14:paraId="1E4345E6" w14:textId="77777777" w:rsidR="00363526" w:rsidRDefault="00363526" w:rsidP="00363526">
      <w:pPr>
        <w:pStyle w:val="Nadpis2"/>
      </w:pPr>
      <w:bookmarkStart w:id="210" w:name="_Ref66565578"/>
      <w:bookmarkStart w:id="211" w:name="_Toc69471866"/>
      <w:r>
        <w:t>Výkonnostní metriky</w:t>
      </w:r>
      <w:bookmarkEnd w:id="210"/>
      <w:bookmarkEnd w:id="211"/>
    </w:p>
    <w:p w14:paraId="15DD4374" w14:textId="1505B9C5" w:rsidR="00363526" w:rsidRDefault="00363526" w:rsidP="00363526">
      <w:r>
        <w:t xml:space="preserve">Pro porovnání výkonnostních kvalit jednotlivých metod </w:t>
      </w:r>
      <w:proofErr w:type="spellStart"/>
      <w:r>
        <w:t>renderingu</w:t>
      </w:r>
      <w:proofErr w:type="spellEnd"/>
      <w:r>
        <w:t xml:space="preserve"> </w:t>
      </w:r>
      <w:commentRangeStart w:id="212"/>
      <w:r>
        <w:t xml:space="preserve">jsou využita </w:t>
      </w:r>
      <w:commentRangeEnd w:id="212"/>
      <w:r w:rsidR="007C776F">
        <w:rPr>
          <w:rStyle w:val="Odkaznakoment"/>
          <w:rFonts w:asciiTheme="minorHAnsi" w:eastAsiaTheme="minorHAnsi" w:hAnsiTheme="minorHAnsi" w:cstheme="minorBidi"/>
          <w:lang w:eastAsia="en-US"/>
          <w14:numForm w14:val="lining"/>
        </w:rPr>
        <w:commentReference w:id="212"/>
      </w:r>
      <w:r>
        <w:t xml:space="preserve">měření jak syntetická, tak měření na reálných uživatelích. Obě aplikace ve všech vybraných metodách </w:t>
      </w:r>
      <w:proofErr w:type="spellStart"/>
      <w:r>
        <w:t>renderingu</w:t>
      </w:r>
      <w:proofErr w:type="spellEnd"/>
      <w:r>
        <w:t xml:space="preserve"> je </w:t>
      </w:r>
      <w:commentRangeStart w:id="213"/>
      <w:r>
        <w:t xml:space="preserve">za cíl změřit a porovnat především pomocí metrik web </w:t>
      </w:r>
      <w:proofErr w:type="spellStart"/>
      <w:r>
        <w:t>vitals</w:t>
      </w:r>
      <w:proofErr w:type="spellEnd"/>
      <w:r>
        <w:t>.</w:t>
      </w:r>
      <w:commentRangeEnd w:id="213"/>
      <w:r>
        <w:rPr>
          <w:rStyle w:val="Odkaznakoment"/>
          <w:rFonts w:asciiTheme="minorHAnsi" w:eastAsiaTheme="minorHAnsi" w:hAnsiTheme="minorHAnsi" w:cstheme="minorBidi"/>
          <w:lang w:eastAsia="en-US"/>
          <w14:numForm w14:val="lining"/>
        </w:rPr>
        <w:commentReference w:id="213"/>
      </w:r>
      <w:r>
        <w:t xml:space="preserve"> V syntetických měřeních se jedná o FCP, LCP, SI, TTI, TBT, CLS a </w:t>
      </w:r>
      <w:proofErr w:type="spellStart"/>
      <w:r>
        <w:t>Lighthouse</w:t>
      </w:r>
      <w:proofErr w:type="spellEnd"/>
      <w:r>
        <w:t xml:space="preserve"> performance </w:t>
      </w:r>
      <w:proofErr w:type="spellStart"/>
      <w:r>
        <w:t>score</w:t>
      </w:r>
      <w:proofErr w:type="spellEnd"/>
      <w:r>
        <w:t xml:space="preserve">. </w:t>
      </w:r>
      <w:r>
        <w:lastRenderedPageBreak/>
        <w:t xml:space="preserve">V měření reálných uživatelů jsou zaznamenávány FCP, FID, CLS, LCP a TTFB.  Jak jsou tyto metriky definovány a co se snaží měřit je podrobněji rozepsáno v kapitole </w:t>
      </w:r>
      <w:r>
        <w:fldChar w:fldCharType="begin"/>
      </w:r>
      <w:r>
        <w:instrText xml:space="preserve"> REF _Ref68553441 \r \h </w:instrText>
      </w:r>
      <w:r>
        <w:fldChar w:fldCharType="separate"/>
      </w:r>
      <w:r>
        <w:t>2</w:t>
      </w:r>
      <w:r>
        <w:fldChar w:fldCharType="end"/>
      </w:r>
      <w:r>
        <w:t xml:space="preserve">. Také jsou tam popsány odlišnosti a specifika měření syntetického a </w:t>
      </w:r>
      <w:r w:rsidR="00412256">
        <w:t xml:space="preserve">měření </w:t>
      </w:r>
      <w:r>
        <w:t>na reálných uživatelích.</w:t>
      </w:r>
    </w:p>
    <w:p w14:paraId="647163C6" w14:textId="77777777" w:rsidR="00363526" w:rsidRPr="00813B96" w:rsidRDefault="00363526" w:rsidP="00363526">
      <w:pPr>
        <w:pStyle w:val="Nadpis3"/>
      </w:pPr>
      <w:bookmarkStart w:id="214" w:name="_Toc69471867"/>
      <w:r>
        <w:t xml:space="preserve">Syntetické měření pomocí </w:t>
      </w:r>
      <w:proofErr w:type="spellStart"/>
      <w:r>
        <w:t>Lighthouse</w:t>
      </w:r>
      <w:bookmarkEnd w:id="214"/>
      <w:proofErr w:type="spellEnd"/>
    </w:p>
    <w:p w14:paraId="6D0D8A54" w14:textId="77777777" w:rsidR="00363526" w:rsidRPr="00675EBB" w:rsidRDefault="00363526" w:rsidP="00363526">
      <w:pPr>
        <w:rPr>
          <w:lang w:eastAsia="en-US"/>
        </w:rPr>
      </w:pPr>
      <w:r>
        <w:rPr>
          <w:lang w:eastAsia="en-US"/>
        </w:rPr>
        <w:t xml:space="preserve">Měření probíhá lokálně na </w:t>
      </w:r>
      <w:commentRangeStart w:id="215"/>
      <w:proofErr w:type="spellStart"/>
      <w:r>
        <w:rPr>
          <w:lang w:eastAsia="en-US"/>
        </w:rPr>
        <w:t>Macbooku</w:t>
      </w:r>
      <w:proofErr w:type="spellEnd"/>
      <w:r>
        <w:rPr>
          <w:lang w:eastAsia="en-US"/>
        </w:rPr>
        <w:t xml:space="preserve"> Pro 2018 v prohlížeči </w:t>
      </w:r>
      <w:commentRangeStart w:id="216"/>
      <w:r>
        <w:rPr>
          <w:lang w:eastAsia="en-US"/>
        </w:rPr>
        <w:t xml:space="preserve">Google Chrome verze </w:t>
      </w:r>
      <w:r w:rsidRPr="008E2940">
        <w:rPr>
          <w:lang w:eastAsia="en-US"/>
        </w:rPr>
        <w:t>89.0.4389.114</w:t>
      </w:r>
      <w:commentRangeEnd w:id="216"/>
      <w:r>
        <w:rPr>
          <w:rStyle w:val="Odkaznakoment"/>
          <w:rFonts w:asciiTheme="minorHAnsi" w:eastAsiaTheme="minorHAnsi" w:hAnsiTheme="minorHAnsi" w:cstheme="minorBidi"/>
          <w:lang w:eastAsia="en-US"/>
          <w14:numForm w14:val="lining"/>
        </w:rPr>
        <w:commentReference w:id="216"/>
      </w:r>
      <w:r>
        <w:rPr>
          <w:lang w:eastAsia="en-US"/>
        </w:rPr>
        <w:t xml:space="preserve">. Měření je prováděno pro každou aplikaci, druh </w:t>
      </w:r>
      <w:proofErr w:type="spellStart"/>
      <w:r>
        <w:rPr>
          <w:lang w:eastAsia="en-US"/>
        </w:rPr>
        <w:t>renderingu</w:t>
      </w:r>
      <w:proofErr w:type="spellEnd"/>
      <w:r>
        <w:rPr>
          <w:lang w:eastAsia="en-US"/>
        </w:rPr>
        <w:t xml:space="preserve"> a </w:t>
      </w:r>
      <w:proofErr w:type="spellStart"/>
      <w:r>
        <w:rPr>
          <w:lang w:eastAsia="en-US"/>
        </w:rPr>
        <w:t>Lighthouse</w:t>
      </w:r>
      <w:proofErr w:type="spellEnd"/>
      <w:r>
        <w:rPr>
          <w:lang w:eastAsia="en-US"/>
        </w:rPr>
        <w:t xml:space="preserve"> přepínač </w:t>
      </w:r>
      <w:r>
        <w:rPr>
          <w:i/>
          <w:iCs/>
          <w:lang w:eastAsia="en-US"/>
        </w:rPr>
        <w:t>Mobile</w:t>
      </w:r>
      <w:r w:rsidRPr="00C81DDF">
        <w:rPr>
          <w:lang w:eastAsia="en-US"/>
        </w:rPr>
        <w:t>/</w:t>
      </w:r>
      <w:r>
        <w:rPr>
          <w:i/>
          <w:iCs/>
          <w:lang w:eastAsia="en-US"/>
        </w:rPr>
        <w:t>Desktop</w:t>
      </w:r>
      <w:r>
        <w:rPr>
          <w:lang w:eastAsia="en-US"/>
        </w:rPr>
        <w:t xml:space="preserve"> 5x, výsledná hodnota pro každou takovou konfiguraci je zvolena jako medián těchto 5 hodnot měření. </w:t>
      </w:r>
      <w:commentRangeEnd w:id="215"/>
      <w:r w:rsidR="008A7044">
        <w:rPr>
          <w:rStyle w:val="Odkaznakoment"/>
          <w:rFonts w:asciiTheme="minorHAnsi" w:eastAsiaTheme="minorHAnsi" w:hAnsiTheme="minorHAnsi" w:cstheme="minorBidi"/>
          <w:lang w:eastAsia="en-US"/>
          <w14:numForm w14:val="lining"/>
        </w:rPr>
        <w:commentReference w:id="215"/>
      </w:r>
      <w:r>
        <w:rPr>
          <w:lang w:eastAsia="en-US"/>
        </w:rPr>
        <w:t xml:space="preserve">Tento postup měření je zvolen především proto, že se naměřené hodnoty při stejné konfiguraci z nejrůznějších důvodů liší. Tento způsob korekce a zpřesnění měření je doporučen přímo autory tohoto nástroje </w:t>
      </w:r>
      <w:r>
        <w:rPr>
          <w:lang w:eastAsia="en-US"/>
        </w:rPr>
        <w:fldChar w:fldCharType="begin"/>
      </w:r>
      <w:r>
        <w:rPr>
          <w:lang w:eastAsia="en-US"/>
        </w:rPr>
        <w:instrText xml:space="preserve"> ADDIN ZOTERO_ITEM CSL_CITATION {"citationID":"LDv8Miy6","properties":{"formattedCitation":"(Google LLC, 2019)","plainCitation":"(Google LLC, 2019)","noteIndex":0},"citationItems":[{"id":181,"uris":["http://zotero.org/users/local/drXuekKW/items/QQNS8GW9"],"uri":["http://zotero.org/users/local/drXuekKW/items/QQNS8GW9"],"itemData":{"id":181,"type":"webpage","abstract":"A guide on dealing with variance in Lighthouse results","container-title":"Google Developers","language":"en","title":"Lighthouse Variability | Tools for Web Developers","URL":"https://developers.google.com/web/tools/lighthouse/variability","author":[{"family":"Google LLC","given":""}],"accessed":{"date-parts":[["2021",4,5]]},"issued":{"date-parts":[["2019",5,29]]}}}],"schema":"https://github.com/citation-style-language/schema/raw/master/csl-citation.json"} </w:instrText>
      </w:r>
      <w:r>
        <w:rPr>
          <w:lang w:eastAsia="en-US"/>
        </w:rPr>
        <w:fldChar w:fldCharType="separate"/>
      </w:r>
      <w:r>
        <w:t>(Google LLC, 2019)</w:t>
      </w:r>
      <w:r>
        <w:rPr>
          <w:lang w:eastAsia="en-US"/>
        </w:rPr>
        <w:fldChar w:fldCharType="end"/>
      </w:r>
    </w:p>
    <w:p w14:paraId="3B80ABD5" w14:textId="77777777" w:rsidR="00363526" w:rsidRDefault="00363526" w:rsidP="00363526">
      <w:pPr>
        <w:pStyle w:val="Nadpis3"/>
      </w:pPr>
      <w:bookmarkStart w:id="217" w:name="_Toc69471868"/>
      <w:r>
        <w:t>Syntetické měření pomocí Pagespeed.cz</w:t>
      </w:r>
      <w:bookmarkEnd w:id="217"/>
    </w:p>
    <w:p w14:paraId="524CD2D5" w14:textId="77777777" w:rsidR="00363526" w:rsidRPr="00444D29" w:rsidRDefault="00363526" w:rsidP="00363526">
      <w:pPr>
        <w:rPr>
          <w:lang w:eastAsia="en-US"/>
        </w:rPr>
      </w:pPr>
      <w:proofErr w:type="spellStart"/>
      <w:r>
        <w:rPr>
          <w:lang w:eastAsia="en-US"/>
        </w:rPr>
        <w:t>Pagespeed</w:t>
      </w:r>
      <w:proofErr w:type="spellEnd"/>
      <w:r>
        <w:rPr>
          <w:lang w:eastAsia="en-US"/>
        </w:rPr>
        <w:t xml:space="preserve"> měří každý den jednotlivé aplikace a druhy </w:t>
      </w:r>
      <w:proofErr w:type="spellStart"/>
      <w:r>
        <w:rPr>
          <w:lang w:eastAsia="en-US"/>
        </w:rPr>
        <w:t>renderingu</w:t>
      </w:r>
      <w:proofErr w:type="spellEnd"/>
      <w:r>
        <w:rPr>
          <w:lang w:eastAsia="en-US"/>
        </w:rPr>
        <w:t xml:space="preserve"> pomocí </w:t>
      </w:r>
      <w:proofErr w:type="spellStart"/>
      <w:r w:rsidRPr="00B043A9">
        <w:rPr>
          <w:lang w:eastAsia="en-US"/>
        </w:rPr>
        <w:t>PageSpeed</w:t>
      </w:r>
      <w:proofErr w:type="spellEnd"/>
      <w:r w:rsidRPr="00B043A9">
        <w:rPr>
          <w:lang w:eastAsia="en-US"/>
        </w:rPr>
        <w:t xml:space="preserve"> </w:t>
      </w:r>
      <w:proofErr w:type="spellStart"/>
      <w:r w:rsidRPr="00B043A9">
        <w:rPr>
          <w:lang w:eastAsia="en-US"/>
        </w:rPr>
        <w:t>Insights</w:t>
      </w:r>
      <w:proofErr w:type="spellEnd"/>
      <w:r w:rsidRPr="00B043A9">
        <w:rPr>
          <w:lang w:eastAsia="en-US"/>
        </w:rPr>
        <w:t xml:space="preserve"> API</w:t>
      </w:r>
      <w:r>
        <w:rPr>
          <w:lang w:eastAsia="en-US"/>
        </w:rPr>
        <w:t xml:space="preserve"> </w:t>
      </w:r>
      <w:r w:rsidRPr="00B043A9">
        <w:rPr>
          <w:lang w:eastAsia="en-US"/>
        </w:rPr>
        <w:t xml:space="preserve">přes Amazon Web </w:t>
      </w:r>
      <w:proofErr w:type="spellStart"/>
      <w:r w:rsidRPr="00B043A9">
        <w:rPr>
          <w:lang w:eastAsia="en-US"/>
        </w:rPr>
        <w:t>Services</w:t>
      </w:r>
      <w:proofErr w:type="spellEnd"/>
      <w:r w:rsidRPr="00B043A9">
        <w:rPr>
          <w:lang w:eastAsia="en-US"/>
        </w:rPr>
        <w:t xml:space="preserve">. </w:t>
      </w:r>
      <w:proofErr w:type="spellStart"/>
      <w:r w:rsidRPr="00B043A9">
        <w:rPr>
          <w:lang w:eastAsia="en-US"/>
        </w:rPr>
        <w:t>PageSpeed</w:t>
      </w:r>
      <w:proofErr w:type="spellEnd"/>
      <w:r w:rsidRPr="00B043A9">
        <w:rPr>
          <w:lang w:eastAsia="en-US"/>
        </w:rPr>
        <w:t xml:space="preserve"> </w:t>
      </w:r>
      <w:proofErr w:type="spellStart"/>
      <w:r w:rsidRPr="00B043A9">
        <w:rPr>
          <w:lang w:eastAsia="en-US"/>
        </w:rPr>
        <w:t>Insights</w:t>
      </w:r>
      <w:proofErr w:type="spellEnd"/>
      <w:r w:rsidRPr="00B043A9">
        <w:rPr>
          <w:lang w:eastAsia="en-US"/>
        </w:rPr>
        <w:t xml:space="preserve"> API měří pomocí emulace zařízení Moto G4 a napodobuje mobilní připojení 3G.</w:t>
      </w:r>
      <w:r>
        <w:rPr>
          <w:lang w:eastAsia="en-US"/>
        </w:rPr>
        <w:t xml:space="preserve"> Výsledné skóre je </w:t>
      </w:r>
      <w:r w:rsidRPr="00CD2913">
        <w:rPr>
          <w:lang w:eastAsia="en-US"/>
        </w:rPr>
        <w:t>75. percentil pro sadu měření</w:t>
      </w:r>
      <w:r>
        <w:rPr>
          <w:lang w:eastAsia="en-US"/>
        </w:rPr>
        <w:t xml:space="preserve"> </w:t>
      </w:r>
      <w:r>
        <w:rPr>
          <w:lang w:eastAsia="en-US"/>
        </w:rPr>
        <w:fldChar w:fldCharType="begin"/>
      </w:r>
      <w:r>
        <w:rPr>
          <w:lang w:eastAsia="en-US"/>
        </w:rPr>
        <w:instrText xml:space="preserve"> ADDIN ZOTERO_ITEM CSL_CITATION {"citationID":"MVqdQDzJ","properties":{"formattedCitation":"(PageSpeed.cz, 2021)","plainCitation":"(PageSpeed.cz, 2021)","noteIndex":0},"citationItems":[{"id":183,"uris":["http://zotero.org/users/local/drXuekKW/items/ZTJH7QV2"],"uri":["http://zotero.org/users/local/drXuekKW/items/ZTJH7QV2"],"itemData":{"id":183,"type":"webpage","abstract":"Víme, jak váš web zrychlit!","container-title":"PageSpeed.cz","language":"cs","title":"PageSpeed.cz - Na rychlosti záleží","URL":"https://pagespeed.cz/","author":[{"family":"PageSpeed.cz","given":""}],"accessed":{"date-parts":[["2021",4,5]]},"issued":{"date-parts":[["2021"]]}}}],"schema":"https://github.com/citation-style-language/schema/raw/master/csl-citation.json"} </w:instrText>
      </w:r>
      <w:r>
        <w:rPr>
          <w:lang w:eastAsia="en-US"/>
        </w:rPr>
        <w:fldChar w:fldCharType="separate"/>
      </w:r>
      <w:r>
        <w:t>(PageSpeed.cz, 2021)</w:t>
      </w:r>
      <w:r>
        <w:rPr>
          <w:lang w:eastAsia="en-US"/>
        </w:rPr>
        <w:fldChar w:fldCharType="end"/>
      </w:r>
      <w:r>
        <w:rPr>
          <w:lang w:eastAsia="en-US"/>
        </w:rPr>
        <w:t>. Tento způsob měření byl zakomponován hlavně proto, že měření probíhá pomocí počítačů běžících v </w:t>
      </w:r>
      <w:proofErr w:type="spellStart"/>
      <w:r>
        <w:rPr>
          <w:lang w:eastAsia="en-US"/>
        </w:rPr>
        <w:t>datacentrech</w:t>
      </w:r>
      <w:proofErr w:type="spellEnd"/>
      <w:r>
        <w:rPr>
          <w:lang w:eastAsia="en-US"/>
        </w:rPr>
        <w:t xml:space="preserve"> Amazonu, kde je předpoklad pro mnohem stabilnější měřící prostředí – ať už z důvodu internetového připojení, </w:t>
      </w:r>
      <w:commentRangeStart w:id="218"/>
      <w:r>
        <w:rPr>
          <w:lang w:eastAsia="en-US"/>
        </w:rPr>
        <w:t xml:space="preserve">tak </w:t>
      </w:r>
      <w:commentRangeEnd w:id="218"/>
      <w:r w:rsidR="00F06629">
        <w:rPr>
          <w:rStyle w:val="Odkaznakoment"/>
          <w:rFonts w:asciiTheme="minorHAnsi" w:eastAsiaTheme="minorHAnsi" w:hAnsiTheme="minorHAnsi" w:cstheme="minorBidi"/>
          <w:lang w:eastAsia="en-US"/>
          <w14:numForm w14:val="lining"/>
        </w:rPr>
        <w:commentReference w:id="218"/>
      </w:r>
      <w:r>
        <w:rPr>
          <w:lang w:eastAsia="en-US"/>
        </w:rPr>
        <w:t>např. absence procesů běžících na pozadí operačního systému osobního počítače. Dalším důvodem také je, že konfigurace tohoto měření je snadná.</w:t>
      </w:r>
    </w:p>
    <w:p w14:paraId="68412804" w14:textId="77777777" w:rsidR="00363526" w:rsidRPr="00675EBB" w:rsidRDefault="00363526" w:rsidP="00363526">
      <w:pPr>
        <w:pStyle w:val="Nadpis3"/>
      </w:pPr>
      <w:bookmarkStart w:id="219" w:name="_Toc69471869"/>
      <w:r>
        <w:t>Měření reálných uživatelů</w:t>
      </w:r>
      <w:bookmarkEnd w:id="219"/>
    </w:p>
    <w:p w14:paraId="26A91E36" w14:textId="0198D15F" w:rsidR="00363526" w:rsidRDefault="00363526" w:rsidP="00363526">
      <w:pPr>
        <w:rPr>
          <w:lang w:eastAsia="en-US"/>
        </w:rPr>
      </w:pPr>
      <w:r>
        <w:rPr>
          <w:lang w:eastAsia="en-US"/>
        </w:rPr>
        <w:t xml:space="preserve">Měření reálných uživatelů probíhá pomocí knihovny </w:t>
      </w:r>
      <w:r w:rsidRPr="00866447">
        <w:rPr>
          <w:i/>
          <w:iCs/>
          <w:lang w:eastAsia="en-US"/>
        </w:rPr>
        <w:t>web-</w:t>
      </w:r>
      <w:proofErr w:type="spellStart"/>
      <w:r w:rsidRPr="00866447">
        <w:rPr>
          <w:i/>
          <w:iCs/>
          <w:lang w:eastAsia="en-US"/>
        </w:rPr>
        <w:t>vitals</w:t>
      </w:r>
      <w:proofErr w:type="spellEnd"/>
      <w:r>
        <w:rPr>
          <w:lang w:eastAsia="en-US"/>
        </w:rPr>
        <w:t xml:space="preserve"> </w:t>
      </w:r>
      <w:r>
        <w:rPr>
          <w:lang w:eastAsia="en-US"/>
        </w:rPr>
        <w:fldChar w:fldCharType="begin"/>
      </w:r>
      <w:r>
        <w:rPr>
          <w:lang w:eastAsia="en-US"/>
        </w:rPr>
        <w:instrText xml:space="preserve"> ADDIN ZOTERO_ITEM CSL_CITATION {"citationID":"01TIfJ9k","properties":{"formattedCitation":"(Google LLC, 2021b)","plainCitation":"(Google LLC, 2021b)","noteIndex":0},"citationItems":[{"id":135,"uris":["http://zotero.org/users/local/drXuekKW/items/U6ZYRLWV"],"uri":["http://zotero.org/users/local/drXuekKW/items/U6ZYRLWV"],"itemData":{"id":135,"type":"book","abstract":"Essential metrics for a healthy site. Contribute to GoogleChrome/web-vitals development by creating an account on GitHub.","genre":"JavaScript","note":"original-date: 2020-03-23T18:31:05Z","publisher":"GoogleChrome","source":"GitHub","title":"GoogleChrome/web-vitals","URL":"https://github.com/GoogleChrome/web-vitals","author":[{"family":"Google LLC","given":""}],"accessed":{"date-parts":[["2021",3,14]]},"issued":{"date-parts":[["2021",3,13]]}}}],"schema":"https://github.com/citation-style-language/schema/raw/master/csl-citation.json"} </w:instrText>
      </w:r>
      <w:r>
        <w:rPr>
          <w:lang w:eastAsia="en-US"/>
        </w:rPr>
        <w:fldChar w:fldCharType="separate"/>
      </w:r>
      <w:r>
        <w:rPr>
          <w:noProof/>
          <w:lang w:eastAsia="en-US"/>
        </w:rPr>
        <w:t>(Google LLC, 2021b)</w:t>
      </w:r>
      <w:r>
        <w:rPr>
          <w:lang w:eastAsia="en-US"/>
        </w:rPr>
        <w:fldChar w:fldCharType="end"/>
      </w:r>
      <w:r>
        <w:rPr>
          <w:lang w:eastAsia="en-US"/>
        </w:rPr>
        <w:t xml:space="preserve">, která je pro sběr těchto dat doporučena. Uživatelům je náhodně vybrán druh </w:t>
      </w:r>
      <w:proofErr w:type="spellStart"/>
      <w:r>
        <w:rPr>
          <w:lang w:eastAsia="en-US"/>
        </w:rPr>
        <w:t>renderingu</w:t>
      </w:r>
      <w:proofErr w:type="spellEnd"/>
      <w:r>
        <w:rPr>
          <w:lang w:eastAsia="en-US"/>
        </w:rPr>
        <w:t xml:space="preserve">, pomocí kterého je mu stránka </w:t>
      </w:r>
      <w:proofErr w:type="spellStart"/>
      <w:r>
        <w:rPr>
          <w:lang w:eastAsia="en-US"/>
        </w:rPr>
        <w:t>vyrenderována</w:t>
      </w:r>
      <w:proofErr w:type="spellEnd"/>
      <w:r>
        <w:rPr>
          <w:lang w:eastAsia="en-US"/>
        </w:rPr>
        <w:t xml:space="preserve">. Pro sbírání naměřených dat je v rámci této práce naimplementován vlastní </w:t>
      </w:r>
      <w:proofErr w:type="spellStart"/>
      <w:r>
        <w:rPr>
          <w:lang w:eastAsia="en-US"/>
        </w:rPr>
        <w:t>endpoint</w:t>
      </w:r>
      <w:proofErr w:type="spellEnd"/>
      <w:r>
        <w:rPr>
          <w:lang w:eastAsia="en-US"/>
        </w:rPr>
        <w:t>, na který jsou z prohlížečů uživatelů odesílány jednotlivé naměřené hodnoty a který tyto data následně ukládá do Google tabulky. Implementační detaily tohoto řešení jsou</w:t>
      </w:r>
      <w:r w:rsidR="00B3683C">
        <w:rPr>
          <w:lang w:eastAsia="en-US"/>
        </w:rPr>
        <w:t xml:space="preserve"> podrobněji</w:t>
      </w:r>
      <w:r>
        <w:rPr>
          <w:lang w:eastAsia="en-US"/>
        </w:rPr>
        <w:t xml:space="preserve"> rozebrány v podkapitole </w:t>
      </w:r>
      <w:r>
        <w:rPr>
          <w:lang w:eastAsia="en-US"/>
        </w:rPr>
        <w:fldChar w:fldCharType="begin"/>
      </w:r>
      <w:r>
        <w:rPr>
          <w:lang w:eastAsia="en-US"/>
        </w:rPr>
        <w:instrText xml:space="preserve"> REF _Ref68555552 \r \h </w:instrText>
      </w:r>
      <w:r>
        <w:rPr>
          <w:lang w:eastAsia="en-US"/>
        </w:rPr>
      </w:r>
      <w:r>
        <w:rPr>
          <w:lang w:eastAsia="en-US"/>
        </w:rPr>
        <w:fldChar w:fldCharType="separate"/>
      </w:r>
      <w:r>
        <w:rPr>
          <w:lang w:eastAsia="en-US"/>
        </w:rPr>
        <w:t>7.1</w:t>
      </w:r>
      <w:r>
        <w:rPr>
          <w:lang w:eastAsia="en-US"/>
        </w:rPr>
        <w:fldChar w:fldCharType="end"/>
      </w:r>
      <w:r>
        <w:rPr>
          <w:lang w:eastAsia="en-US"/>
        </w:rPr>
        <w:t>.</w:t>
      </w:r>
    </w:p>
    <w:p w14:paraId="40F8C1A7" w14:textId="4F377F65" w:rsidR="00363526" w:rsidRPr="00460C8A" w:rsidRDefault="00363526" w:rsidP="00363526">
      <w:pPr>
        <w:rPr>
          <w:lang w:eastAsia="en-US"/>
        </w:rPr>
      </w:pPr>
      <w:r>
        <w:rPr>
          <w:lang w:eastAsia="en-US"/>
        </w:rPr>
        <w:t>Protože reálné uživatele má v rámci této práce pouze jednostránková aplikace</w:t>
      </w:r>
      <w:r w:rsidR="007133D9">
        <w:rPr>
          <w:lang w:eastAsia="en-US"/>
        </w:rPr>
        <w:t xml:space="preserve"> farní sbírky</w:t>
      </w:r>
      <w:r>
        <w:rPr>
          <w:lang w:eastAsia="en-US"/>
        </w:rPr>
        <w:t xml:space="preserve">, </w:t>
      </w:r>
      <w:r w:rsidR="0000549D">
        <w:rPr>
          <w:lang w:eastAsia="en-US"/>
        </w:rPr>
        <w:t>je</w:t>
      </w:r>
      <w:r>
        <w:rPr>
          <w:lang w:eastAsia="en-US"/>
        </w:rPr>
        <w:t xml:space="preserve"> měření reálných uživatelů provedeno pouze pro tuto aplikaci.</w:t>
      </w:r>
    </w:p>
    <w:p w14:paraId="2229FAD0" w14:textId="77777777" w:rsidR="00363526" w:rsidRDefault="00363526" w:rsidP="00363526">
      <w:pPr>
        <w:pStyle w:val="Nadpis2"/>
      </w:pPr>
      <w:bookmarkStart w:id="220" w:name="_Toc69471870"/>
      <w:r>
        <w:t>Měření SEO</w:t>
      </w:r>
      <w:bookmarkEnd w:id="220"/>
    </w:p>
    <w:p w14:paraId="3F87BA8E" w14:textId="77777777" w:rsidR="00363526" w:rsidRDefault="00363526" w:rsidP="00363526">
      <w:pPr>
        <w:rPr>
          <w:lang w:eastAsia="en-US"/>
        </w:rPr>
      </w:pPr>
      <w:commentRangeStart w:id="221"/>
      <w:r>
        <w:rPr>
          <w:lang w:eastAsia="en-US"/>
        </w:rPr>
        <w:t xml:space="preserve">V rámci měření SEO není v této práci cílem měřit kvalitu přizpůsobení dané aplikace pro vyhledávače. </w:t>
      </w:r>
      <w:commentRangeStart w:id="222"/>
      <w:r>
        <w:rPr>
          <w:lang w:eastAsia="en-US"/>
        </w:rPr>
        <w:t>Za cíl je spíše zjistit</w:t>
      </w:r>
      <w:commentRangeEnd w:id="222"/>
      <w:r w:rsidR="007A49BB">
        <w:rPr>
          <w:rStyle w:val="Odkaznakoment"/>
          <w:rFonts w:asciiTheme="minorHAnsi" w:eastAsiaTheme="minorHAnsi" w:hAnsiTheme="minorHAnsi" w:cstheme="minorBidi"/>
          <w:lang w:eastAsia="en-US"/>
          <w14:numForm w14:val="lining"/>
        </w:rPr>
        <w:commentReference w:id="222"/>
      </w:r>
      <w:r>
        <w:rPr>
          <w:lang w:eastAsia="en-US"/>
        </w:rPr>
        <w:t xml:space="preserve">, jak si stojí jednotlivé druhy </w:t>
      </w:r>
      <w:proofErr w:type="spellStart"/>
      <w:r>
        <w:rPr>
          <w:lang w:eastAsia="en-US"/>
        </w:rPr>
        <w:t>renderingu</w:t>
      </w:r>
      <w:proofErr w:type="spellEnd"/>
      <w:r>
        <w:rPr>
          <w:lang w:eastAsia="en-US"/>
        </w:rPr>
        <w:t xml:space="preserve"> ve výsledcích vyhledávání proti sobě. Dalším výstupem měření je také zjistit, co všechno umí vyhledávače a sociálně z těchto různých druhů </w:t>
      </w:r>
      <w:proofErr w:type="spellStart"/>
      <w:r>
        <w:rPr>
          <w:lang w:eastAsia="en-US"/>
        </w:rPr>
        <w:t>renderingu</w:t>
      </w:r>
      <w:proofErr w:type="spellEnd"/>
      <w:r>
        <w:rPr>
          <w:lang w:eastAsia="en-US"/>
        </w:rPr>
        <w:t xml:space="preserve"> vyčíst. Tímto měřením je zejména snaha odpovědět na otázku, co konkrétně nezvládnou vyhledávače a sociální sítě ze stránky vyčíst, pokud je pouze </w:t>
      </w:r>
      <w:proofErr w:type="spellStart"/>
      <w:r>
        <w:rPr>
          <w:lang w:eastAsia="en-US"/>
        </w:rPr>
        <w:t>client-side</w:t>
      </w:r>
      <w:proofErr w:type="spellEnd"/>
      <w:r>
        <w:rPr>
          <w:lang w:eastAsia="en-US"/>
        </w:rPr>
        <w:t xml:space="preserve"> </w:t>
      </w:r>
      <w:proofErr w:type="spellStart"/>
      <w:r>
        <w:rPr>
          <w:lang w:eastAsia="en-US"/>
        </w:rPr>
        <w:t>rendered</w:t>
      </w:r>
      <w:proofErr w:type="spellEnd"/>
      <w:r>
        <w:rPr>
          <w:lang w:eastAsia="en-US"/>
        </w:rPr>
        <w:t>.</w:t>
      </w:r>
      <w:commentRangeEnd w:id="221"/>
      <w:r>
        <w:rPr>
          <w:rStyle w:val="Odkaznakoment"/>
          <w:rFonts w:asciiTheme="minorHAnsi" w:eastAsiaTheme="minorHAnsi" w:hAnsiTheme="minorHAnsi" w:cstheme="minorBidi"/>
          <w:lang w:eastAsia="en-US"/>
          <w14:numForm w14:val="lining"/>
        </w:rPr>
        <w:commentReference w:id="221"/>
      </w:r>
    </w:p>
    <w:p w14:paraId="550CADE1" w14:textId="34B5ACD3" w:rsidR="00363526" w:rsidRDefault="00363526" w:rsidP="00363526">
      <w:pPr>
        <w:rPr>
          <w:lang w:eastAsia="en-US"/>
        </w:rPr>
      </w:pPr>
      <w:r>
        <w:rPr>
          <w:lang w:eastAsia="en-US"/>
        </w:rPr>
        <w:t xml:space="preserve">Měření </w:t>
      </w:r>
      <w:r w:rsidR="00FA4B27">
        <w:rPr>
          <w:lang w:eastAsia="en-US"/>
        </w:rPr>
        <w:t>je</w:t>
      </w:r>
      <w:r>
        <w:rPr>
          <w:lang w:eastAsia="en-US"/>
        </w:rPr>
        <w:t xml:space="preserve"> prováděno pouze na e-</w:t>
      </w:r>
      <w:proofErr w:type="spellStart"/>
      <w:r>
        <w:rPr>
          <w:lang w:eastAsia="en-US"/>
        </w:rPr>
        <w:t>shop</w:t>
      </w:r>
      <w:proofErr w:type="spellEnd"/>
      <w:r>
        <w:rPr>
          <w:lang w:eastAsia="en-US"/>
        </w:rPr>
        <w:t xml:space="preserve"> aplikaci, protože na rozdíl od jednostránkové aplikace se jedná o fiktivní stránku, kde si lze dovolit indexovat každou verzi </w:t>
      </w:r>
      <w:proofErr w:type="spellStart"/>
      <w:r>
        <w:rPr>
          <w:lang w:eastAsia="en-US"/>
        </w:rPr>
        <w:t>renderingu</w:t>
      </w:r>
      <w:proofErr w:type="spellEnd"/>
      <w:r>
        <w:rPr>
          <w:lang w:eastAsia="en-US"/>
        </w:rPr>
        <w:t xml:space="preserve"> </w:t>
      </w:r>
      <w:r w:rsidR="00DA2A2D">
        <w:rPr>
          <w:lang w:eastAsia="en-US"/>
        </w:rPr>
        <w:t>na zvláštní URL</w:t>
      </w:r>
      <w:r>
        <w:rPr>
          <w:lang w:eastAsia="en-US"/>
        </w:rPr>
        <w:t>.</w:t>
      </w:r>
    </w:p>
    <w:p w14:paraId="0D342B6C" w14:textId="4002CC74" w:rsidR="00271C4C" w:rsidRPr="001110FA" w:rsidRDefault="00160147" w:rsidP="00363526">
      <w:pPr>
        <w:rPr>
          <w:lang w:eastAsia="en-US"/>
        </w:rPr>
      </w:pPr>
      <w:r>
        <w:rPr>
          <w:lang w:eastAsia="en-US"/>
        </w:rPr>
        <w:lastRenderedPageBreak/>
        <w:t xml:space="preserve">Měřit a testovat SEO se </w:t>
      </w:r>
      <w:r w:rsidR="00EF552D">
        <w:rPr>
          <w:lang w:eastAsia="en-US"/>
        </w:rPr>
        <w:t xml:space="preserve">bude </w:t>
      </w:r>
      <w:r>
        <w:rPr>
          <w:lang w:eastAsia="en-US"/>
        </w:rPr>
        <w:t>v</w:t>
      </w:r>
      <w:r w:rsidR="00BD7188">
        <w:rPr>
          <w:lang w:eastAsia="en-US"/>
        </w:rPr>
        <w:t> </w:t>
      </w:r>
      <w:r>
        <w:rPr>
          <w:lang w:eastAsia="en-US"/>
        </w:rPr>
        <w:t>jednotlivých</w:t>
      </w:r>
      <w:r w:rsidR="00BD7188">
        <w:rPr>
          <w:lang w:eastAsia="en-US"/>
        </w:rPr>
        <w:t xml:space="preserve"> </w:t>
      </w:r>
      <w:proofErr w:type="spellStart"/>
      <w:r w:rsidR="00BD7188">
        <w:rPr>
          <w:lang w:eastAsia="en-US"/>
        </w:rPr>
        <w:t>rendering</w:t>
      </w:r>
      <w:proofErr w:type="spellEnd"/>
      <w:r>
        <w:rPr>
          <w:lang w:eastAsia="en-US"/>
        </w:rPr>
        <w:t xml:space="preserve"> verzích detailu produktu. </w:t>
      </w:r>
      <w:r w:rsidR="00FA4B27">
        <w:rPr>
          <w:lang w:eastAsia="en-US"/>
        </w:rPr>
        <w:t xml:space="preserve">Každý druh </w:t>
      </w:r>
      <w:proofErr w:type="spellStart"/>
      <w:r w:rsidR="00FA4B27">
        <w:rPr>
          <w:lang w:eastAsia="en-US"/>
        </w:rPr>
        <w:t>renderingu</w:t>
      </w:r>
      <w:proofErr w:type="spellEnd"/>
      <w:r w:rsidR="00FA4B27">
        <w:rPr>
          <w:lang w:eastAsia="en-US"/>
        </w:rPr>
        <w:t xml:space="preserve"> </w:t>
      </w:r>
      <w:r w:rsidR="0036521F">
        <w:rPr>
          <w:lang w:eastAsia="en-US"/>
        </w:rPr>
        <w:t>bude testován ve vyhledávač</w:t>
      </w:r>
      <w:r w:rsidR="00873808">
        <w:rPr>
          <w:lang w:eastAsia="en-US"/>
        </w:rPr>
        <w:t xml:space="preserve">ích </w:t>
      </w:r>
      <w:r w:rsidR="0036521F">
        <w:rPr>
          <w:lang w:eastAsia="en-US"/>
        </w:rPr>
        <w:t>Google, Bing a Seznam.</w:t>
      </w:r>
      <w:r w:rsidR="00F21A36">
        <w:rPr>
          <w:lang w:eastAsia="en-US"/>
        </w:rPr>
        <w:t xml:space="preserve"> Kromě to</w:t>
      </w:r>
      <w:r w:rsidR="00A31EEC">
        <w:rPr>
          <w:lang w:eastAsia="en-US"/>
        </w:rPr>
        <w:t xml:space="preserve">ho </w:t>
      </w:r>
      <w:r w:rsidR="00320D73">
        <w:rPr>
          <w:lang w:eastAsia="en-US"/>
        </w:rPr>
        <w:t>bude stránka detailu produktu</w:t>
      </w:r>
      <w:r w:rsidR="00415763">
        <w:rPr>
          <w:lang w:eastAsia="en-US"/>
        </w:rPr>
        <w:t xml:space="preserve"> </w:t>
      </w:r>
      <w:commentRangeStart w:id="223"/>
      <w:r w:rsidR="00415763">
        <w:rPr>
          <w:lang w:eastAsia="en-US"/>
        </w:rPr>
        <w:t>otestována, jak se</w:t>
      </w:r>
      <w:r w:rsidR="00320D73">
        <w:rPr>
          <w:lang w:eastAsia="en-US"/>
        </w:rPr>
        <w:t xml:space="preserve"> </w:t>
      </w:r>
      <w:commentRangeEnd w:id="223"/>
      <w:r w:rsidR="004A1629">
        <w:rPr>
          <w:rStyle w:val="Odkaznakoment"/>
          <w:rFonts w:asciiTheme="minorHAnsi" w:eastAsiaTheme="minorHAnsi" w:hAnsiTheme="minorHAnsi" w:cstheme="minorBidi"/>
          <w:lang w:eastAsia="en-US"/>
          <w14:numForm w14:val="lining"/>
        </w:rPr>
        <w:commentReference w:id="223"/>
      </w:r>
      <w:r w:rsidR="00320D73">
        <w:rPr>
          <w:lang w:eastAsia="en-US"/>
        </w:rPr>
        <w:t xml:space="preserve">pro </w:t>
      </w:r>
      <w:r w:rsidR="00A31EEC">
        <w:rPr>
          <w:lang w:eastAsia="en-US"/>
        </w:rPr>
        <w:t xml:space="preserve">každý druh </w:t>
      </w:r>
      <w:proofErr w:type="spellStart"/>
      <w:r w:rsidR="00A31EEC">
        <w:rPr>
          <w:lang w:eastAsia="en-US"/>
        </w:rPr>
        <w:t>renderingu</w:t>
      </w:r>
      <w:proofErr w:type="spellEnd"/>
      <w:r w:rsidR="00415763">
        <w:rPr>
          <w:lang w:eastAsia="en-US"/>
        </w:rPr>
        <w:t xml:space="preserve"> </w:t>
      </w:r>
      <w:r w:rsidR="00320D73">
        <w:rPr>
          <w:lang w:eastAsia="en-US"/>
        </w:rPr>
        <w:t xml:space="preserve">zobrazuje v Google </w:t>
      </w:r>
      <w:proofErr w:type="spellStart"/>
      <w:r w:rsidR="00320D73">
        <w:rPr>
          <w:lang w:eastAsia="en-US"/>
        </w:rPr>
        <w:t>product</w:t>
      </w:r>
      <w:proofErr w:type="spellEnd"/>
      <w:r w:rsidR="00320D73">
        <w:rPr>
          <w:lang w:eastAsia="en-US"/>
        </w:rPr>
        <w:t xml:space="preserve"> </w:t>
      </w:r>
      <w:proofErr w:type="spellStart"/>
      <w:r w:rsidR="00320D73">
        <w:rPr>
          <w:lang w:eastAsia="en-US"/>
        </w:rPr>
        <w:t>snippetu</w:t>
      </w:r>
      <w:proofErr w:type="spellEnd"/>
      <w:r w:rsidR="00320D73">
        <w:rPr>
          <w:lang w:eastAsia="en-US"/>
        </w:rPr>
        <w:t xml:space="preserve"> a </w:t>
      </w:r>
      <w:proofErr w:type="spellStart"/>
      <w:r w:rsidR="007721F8">
        <w:rPr>
          <w:lang w:eastAsia="en-US"/>
        </w:rPr>
        <w:t>snippetu</w:t>
      </w:r>
      <w:proofErr w:type="spellEnd"/>
      <w:r w:rsidR="007721F8">
        <w:rPr>
          <w:lang w:eastAsia="en-US"/>
        </w:rPr>
        <w:t xml:space="preserve"> pro nový příspěvek na </w:t>
      </w:r>
      <w:proofErr w:type="spellStart"/>
      <w:r w:rsidR="007721F8">
        <w:rPr>
          <w:lang w:eastAsia="en-US"/>
        </w:rPr>
        <w:t>Facebooku</w:t>
      </w:r>
      <w:proofErr w:type="spellEnd"/>
      <w:r w:rsidR="007721F8">
        <w:rPr>
          <w:lang w:eastAsia="en-US"/>
        </w:rPr>
        <w:t>.</w:t>
      </w:r>
    </w:p>
    <w:p w14:paraId="627777D6" w14:textId="0819A9CB" w:rsidR="00363526" w:rsidRDefault="00363526" w:rsidP="00363526">
      <w:pPr>
        <w:pStyle w:val="Nadpis3"/>
      </w:pPr>
      <w:bookmarkStart w:id="224" w:name="_Toc69471871"/>
      <w:r>
        <w:t>Pozice ve vyhledávačích pro dosud neexistující produkt</w:t>
      </w:r>
      <w:r w:rsidR="00863CEB">
        <w:t>y</w:t>
      </w:r>
      <w:bookmarkEnd w:id="224"/>
    </w:p>
    <w:p w14:paraId="5B9379BB" w14:textId="748A94B9" w:rsidR="00863CEB" w:rsidRPr="00863CEB" w:rsidRDefault="00271C4C" w:rsidP="00863CEB">
      <w:pPr>
        <w:rPr>
          <w:lang w:eastAsia="en-US"/>
        </w:rPr>
      </w:pPr>
      <w:r>
        <w:rPr>
          <w:lang w:eastAsia="en-US"/>
        </w:rPr>
        <w:t xml:space="preserve">V databázi </w:t>
      </w:r>
      <w:r w:rsidR="00A5722E">
        <w:rPr>
          <w:lang w:eastAsia="en-US"/>
        </w:rPr>
        <w:t>se</w:t>
      </w:r>
      <w:r>
        <w:rPr>
          <w:lang w:eastAsia="en-US"/>
        </w:rPr>
        <w:t xml:space="preserve"> vytvoř</w:t>
      </w:r>
      <w:r w:rsidR="00A5722E">
        <w:rPr>
          <w:lang w:eastAsia="en-US"/>
        </w:rPr>
        <w:t>í</w:t>
      </w:r>
      <w:r>
        <w:rPr>
          <w:lang w:eastAsia="en-US"/>
        </w:rPr>
        <w:t xml:space="preserve"> </w:t>
      </w:r>
      <w:r w:rsidR="00DD1FAA">
        <w:rPr>
          <w:lang w:eastAsia="en-US"/>
        </w:rPr>
        <w:t>produkt</w:t>
      </w:r>
      <w:r>
        <w:rPr>
          <w:lang w:eastAsia="en-US"/>
        </w:rPr>
        <w:t xml:space="preserve"> s názv</w:t>
      </w:r>
      <w:r w:rsidR="00DD1FAA">
        <w:rPr>
          <w:lang w:eastAsia="en-US"/>
        </w:rPr>
        <w:t>em</w:t>
      </w:r>
      <w:r>
        <w:rPr>
          <w:lang w:eastAsia="en-US"/>
        </w:rPr>
        <w:t xml:space="preserve">, na </w:t>
      </w:r>
      <w:r w:rsidR="00100EB4">
        <w:rPr>
          <w:lang w:eastAsia="en-US"/>
        </w:rPr>
        <w:t>kter</w:t>
      </w:r>
      <w:r w:rsidR="00DD1FAA">
        <w:rPr>
          <w:lang w:eastAsia="en-US"/>
        </w:rPr>
        <w:t>ý</w:t>
      </w:r>
      <w:r w:rsidR="00100EB4">
        <w:rPr>
          <w:lang w:eastAsia="en-US"/>
        </w:rPr>
        <w:t xml:space="preserve"> </w:t>
      </w:r>
      <w:r w:rsidR="005957DD">
        <w:rPr>
          <w:lang w:eastAsia="en-US"/>
        </w:rPr>
        <w:t xml:space="preserve">má každý z vyhledávačů 0 výsledků. </w:t>
      </w:r>
      <w:r w:rsidR="00B101D8">
        <w:rPr>
          <w:lang w:eastAsia="en-US"/>
        </w:rPr>
        <w:t xml:space="preserve">Každý druh </w:t>
      </w:r>
      <w:proofErr w:type="spellStart"/>
      <w:r w:rsidR="00B101D8">
        <w:rPr>
          <w:lang w:eastAsia="en-US"/>
        </w:rPr>
        <w:t>renderingu</w:t>
      </w:r>
      <w:proofErr w:type="spellEnd"/>
      <w:r w:rsidR="00B101D8">
        <w:rPr>
          <w:lang w:eastAsia="en-US"/>
        </w:rPr>
        <w:t xml:space="preserve"> má </w:t>
      </w:r>
      <w:r w:rsidR="005776D4">
        <w:rPr>
          <w:lang w:eastAsia="en-US"/>
        </w:rPr>
        <w:t>různou URL pro každý z</w:t>
      </w:r>
      <w:r w:rsidR="00124D0C">
        <w:rPr>
          <w:lang w:eastAsia="en-US"/>
        </w:rPr>
        <w:t> </w:t>
      </w:r>
      <w:r w:rsidR="005776D4">
        <w:rPr>
          <w:lang w:eastAsia="en-US"/>
        </w:rPr>
        <w:t>produktů</w:t>
      </w:r>
      <w:r w:rsidR="00124D0C">
        <w:rPr>
          <w:lang w:eastAsia="en-US"/>
        </w:rPr>
        <w:t>, po úspěšné indexaci by se tedy měl</w:t>
      </w:r>
      <w:r w:rsidR="003112FB">
        <w:rPr>
          <w:lang w:eastAsia="en-US"/>
        </w:rPr>
        <w:t>y</w:t>
      </w:r>
      <w:r w:rsidR="00124D0C">
        <w:rPr>
          <w:lang w:eastAsia="en-US"/>
        </w:rPr>
        <w:t xml:space="preserve"> </w:t>
      </w:r>
      <w:r w:rsidR="00DD1FAA">
        <w:rPr>
          <w:lang w:eastAsia="en-US"/>
        </w:rPr>
        <w:t>po zadání tohoto názvu</w:t>
      </w:r>
      <w:r w:rsidR="0075194B">
        <w:rPr>
          <w:lang w:eastAsia="en-US"/>
        </w:rPr>
        <w:t xml:space="preserve"> zobrazit</w:t>
      </w:r>
      <w:r w:rsidR="003112FB">
        <w:rPr>
          <w:lang w:eastAsia="en-US"/>
        </w:rPr>
        <w:t xml:space="preserve"> 4 výsledky</w:t>
      </w:r>
      <w:r w:rsidR="00DD1FAA">
        <w:rPr>
          <w:lang w:eastAsia="en-US"/>
        </w:rPr>
        <w:t>.</w:t>
      </w:r>
      <w:r w:rsidR="003112FB">
        <w:rPr>
          <w:lang w:eastAsia="en-US"/>
        </w:rPr>
        <w:t xml:space="preserve"> </w:t>
      </w:r>
      <w:r w:rsidR="00147BDF">
        <w:rPr>
          <w:lang w:eastAsia="en-US"/>
        </w:rPr>
        <w:t xml:space="preserve">Výsledkem tohoto měření je pořadí </w:t>
      </w:r>
      <w:r w:rsidR="00AA6457">
        <w:rPr>
          <w:lang w:eastAsia="en-US"/>
        </w:rPr>
        <w:t>jednotlivých metod ve výsledcích vyhledávání</w:t>
      </w:r>
      <w:r w:rsidR="00746F4F">
        <w:rPr>
          <w:lang w:eastAsia="en-US"/>
        </w:rPr>
        <w:t xml:space="preserve"> v anonymním okně</w:t>
      </w:r>
      <w:r w:rsidR="00AA6457">
        <w:rPr>
          <w:lang w:eastAsia="en-US"/>
        </w:rPr>
        <w:t>.</w:t>
      </w:r>
      <w:r w:rsidR="00B9169E">
        <w:rPr>
          <w:lang w:eastAsia="en-US"/>
        </w:rPr>
        <w:t xml:space="preserve"> Aby byly výsledky tohoto měření přesnější, provedeme toto měření pro </w:t>
      </w:r>
      <w:r w:rsidR="00E21A23">
        <w:rPr>
          <w:lang w:eastAsia="en-US"/>
        </w:rPr>
        <w:t>5</w:t>
      </w:r>
      <w:r w:rsidR="00B9169E">
        <w:rPr>
          <w:lang w:eastAsia="en-US"/>
        </w:rPr>
        <w:t xml:space="preserve"> </w:t>
      </w:r>
      <w:r w:rsidR="00D7536A">
        <w:rPr>
          <w:lang w:eastAsia="en-US"/>
        </w:rPr>
        <w:t xml:space="preserve">takovýchto </w:t>
      </w:r>
      <w:r w:rsidR="00B9169E">
        <w:rPr>
          <w:lang w:eastAsia="en-US"/>
        </w:rPr>
        <w:t>různých produktů</w:t>
      </w:r>
      <w:r w:rsidR="00FB72B6">
        <w:rPr>
          <w:lang w:eastAsia="en-US"/>
        </w:rPr>
        <w:t>.</w:t>
      </w:r>
    </w:p>
    <w:p w14:paraId="2168C5EA" w14:textId="641A783A" w:rsidR="00363526" w:rsidRDefault="00363526" w:rsidP="00363526">
      <w:pPr>
        <w:pStyle w:val="Nadpis3"/>
        <w:numPr>
          <w:ilvl w:val="3"/>
          <w:numId w:val="1"/>
        </w:numPr>
      </w:pPr>
      <w:bookmarkStart w:id="225" w:name="_Toc69471872"/>
      <w:r>
        <w:t>Výsledek vyhledávání</w:t>
      </w:r>
      <w:bookmarkEnd w:id="225"/>
    </w:p>
    <w:p w14:paraId="6683466C" w14:textId="5AF80D56" w:rsidR="001A10D4" w:rsidRPr="001A10D4" w:rsidRDefault="001F099F" w:rsidP="001A10D4">
      <w:pPr>
        <w:rPr>
          <w:lang w:eastAsia="en-US"/>
        </w:rPr>
      </w:pPr>
      <w:r>
        <w:rPr>
          <w:lang w:eastAsia="en-US"/>
        </w:rPr>
        <w:t xml:space="preserve">Jedná se </w:t>
      </w:r>
      <w:commentRangeStart w:id="226"/>
      <w:r>
        <w:rPr>
          <w:lang w:eastAsia="en-US"/>
        </w:rPr>
        <w:t>pouze o vizuální</w:t>
      </w:r>
      <w:r w:rsidR="00986D0C">
        <w:rPr>
          <w:lang w:eastAsia="en-US"/>
        </w:rPr>
        <w:t xml:space="preserve"> porovnání </w:t>
      </w:r>
      <w:commentRangeEnd w:id="226"/>
      <w:r w:rsidR="00177DDD">
        <w:rPr>
          <w:rStyle w:val="Odkaznakoment"/>
          <w:rFonts w:asciiTheme="minorHAnsi" w:eastAsiaTheme="minorHAnsi" w:hAnsiTheme="minorHAnsi" w:cstheme="minorBidi"/>
          <w:lang w:eastAsia="en-US"/>
          <w14:numForm w14:val="lining"/>
        </w:rPr>
        <w:commentReference w:id="226"/>
      </w:r>
      <w:r w:rsidR="00986D0C">
        <w:rPr>
          <w:lang w:eastAsia="en-US"/>
        </w:rPr>
        <w:t>toho,</w:t>
      </w:r>
      <w:r>
        <w:rPr>
          <w:lang w:eastAsia="en-US"/>
        </w:rPr>
        <w:t xml:space="preserve"> co se </w:t>
      </w:r>
      <w:r w:rsidR="009A63EF">
        <w:rPr>
          <w:lang w:eastAsia="en-US"/>
        </w:rPr>
        <w:t xml:space="preserve">zobrazí pro jednotlivé druhy </w:t>
      </w:r>
      <w:proofErr w:type="spellStart"/>
      <w:r w:rsidR="00346757">
        <w:rPr>
          <w:lang w:eastAsia="en-US"/>
        </w:rPr>
        <w:t>renderingu</w:t>
      </w:r>
      <w:proofErr w:type="spellEnd"/>
      <w:r w:rsidR="00346757">
        <w:rPr>
          <w:lang w:eastAsia="en-US"/>
        </w:rPr>
        <w:t xml:space="preserve"> ve výsledcích vyhledávání. </w:t>
      </w:r>
      <w:commentRangeStart w:id="227"/>
      <w:r w:rsidR="00346757">
        <w:rPr>
          <w:lang w:eastAsia="en-US"/>
        </w:rPr>
        <w:t>Testováno pro domovskou stránku</w:t>
      </w:r>
      <w:r w:rsidR="00C6567B">
        <w:rPr>
          <w:lang w:eastAsia="en-US"/>
        </w:rPr>
        <w:t>, detail kategorie</w:t>
      </w:r>
      <w:r w:rsidR="003E7F17">
        <w:rPr>
          <w:lang w:eastAsia="en-US"/>
        </w:rPr>
        <w:t xml:space="preserve"> a detail produktu.</w:t>
      </w:r>
      <w:commentRangeEnd w:id="227"/>
      <w:r w:rsidR="0031230F">
        <w:rPr>
          <w:rStyle w:val="Odkaznakoment"/>
          <w:rFonts w:asciiTheme="minorHAnsi" w:eastAsiaTheme="minorHAnsi" w:hAnsiTheme="minorHAnsi" w:cstheme="minorBidi"/>
          <w:lang w:eastAsia="en-US"/>
          <w14:numForm w14:val="lining"/>
        </w:rPr>
        <w:commentReference w:id="227"/>
      </w:r>
    </w:p>
    <w:p w14:paraId="14587E0C" w14:textId="084713C4" w:rsidR="007A0F45" w:rsidRDefault="00363526" w:rsidP="007A0F45">
      <w:pPr>
        <w:pStyle w:val="Nadpis3"/>
        <w:numPr>
          <w:ilvl w:val="3"/>
          <w:numId w:val="1"/>
        </w:numPr>
      </w:pPr>
      <w:bookmarkStart w:id="228" w:name="_Toc69471873"/>
      <w:commentRangeStart w:id="229"/>
      <w:r>
        <w:t xml:space="preserve">Google </w:t>
      </w:r>
      <w:proofErr w:type="spellStart"/>
      <w:r>
        <w:t>product</w:t>
      </w:r>
      <w:proofErr w:type="spellEnd"/>
      <w:r>
        <w:t xml:space="preserve"> </w:t>
      </w:r>
      <w:proofErr w:type="spellStart"/>
      <w:r>
        <w:t>snippet</w:t>
      </w:r>
      <w:bookmarkEnd w:id="228"/>
      <w:proofErr w:type="spellEnd"/>
    </w:p>
    <w:p w14:paraId="29CE0033" w14:textId="3E16FBB8" w:rsidR="00792542" w:rsidRPr="00792542" w:rsidRDefault="00792542" w:rsidP="00792542">
      <w:pPr>
        <w:rPr>
          <w:color w:val="FF0000"/>
          <w:lang w:eastAsia="en-US"/>
        </w:rPr>
      </w:pPr>
      <w:r>
        <w:rPr>
          <w:color w:val="FF0000"/>
          <w:lang w:eastAsia="en-US"/>
        </w:rPr>
        <w:t xml:space="preserve">Zatím ani </w:t>
      </w:r>
      <w:proofErr w:type="gramStart"/>
      <w:r>
        <w:rPr>
          <w:color w:val="FF0000"/>
          <w:lang w:eastAsia="en-US"/>
        </w:rPr>
        <w:t>nevím</w:t>
      </w:r>
      <w:proofErr w:type="gramEnd"/>
      <w:r>
        <w:rPr>
          <w:color w:val="FF0000"/>
          <w:lang w:eastAsia="en-US"/>
        </w:rPr>
        <w:t xml:space="preserve"> jestli chci, možná že to bude úplně na nic</w:t>
      </w:r>
      <w:r w:rsidR="00AC51C2">
        <w:rPr>
          <w:color w:val="FF0000"/>
          <w:lang w:eastAsia="en-US"/>
        </w:rPr>
        <w:t xml:space="preserve"> – jedná se o strukturovaný data, který si </w:t>
      </w:r>
      <w:proofErr w:type="spellStart"/>
      <w:r w:rsidR="00AC51C2">
        <w:rPr>
          <w:color w:val="FF0000"/>
          <w:lang w:eastAsia="en-US"/>
        </w:rPr>
        <w:t>google</w:t>
      </w:r>
      <w:proofErr w:type="spellEnd"/>
      <w:r w:rsidR="00AC51C2">
        <w:rPr>
          <w:color w:val="FF0000"/>
          <w:lang w:eastAsia="en-US"/>
        </w:rPr>
        <w:t xml:space="preserve"> zvládne vyčíst když přečte JS</w:t>
      </w:r>
      <w:r>
        <w:rPr>
          <w:color w:val="FF0000"/>
          <w:lang w:eastAsia="en-US"/>
        </w:rPr>
        <w:t>…</w:t>
      </w:r>
      <w:r w:rsidR="00AC51C2">
        <w:rPr>
          <w:color w:val="FF0000"/>
          <w:lang w:eastAsia="en-US"/>
        </w:rPr>
        <w:t xml:space="preserve"> Možná bude stačit jen uvést u Výsledku vyhledávání, že Google umí vyčíst </w:t>
      </w:r>
      <w:proofErr w:type="spellStart"/>
      <w:r w:rsidR="00AC51C2">
        <w:rPr>
          <w:color w:val="FF0000"/>
          <w:lang w:eastAsia="en-US"/>
        </w:rPr>
        <w:t>structured</w:t>
      </w:r>
      <w:proofErr w:type="spellEnd"/>
      <w:r w:rsidR="00AC51C2">
        <w:rPr>
          <w:color w:val="FF0000"/>
          <w:lang w:eastAsia="en-US"/>
        </w:rPr>
        <w:t xml:space="preserve"> data ze všech </w:t>
      </w:r>
      <w:proofErr w:type="spellStart"/>
      <w:r w:rsidR="00AC51C2">
        <w:rPr>
          <w:color w:val="FF0000"/>
          <w:lang w:eastAsia="en-US"/>
        </w:rPr>
        <w:t>renderingů</w:t>
      </w:r>
      <w:commentRangeEnd w:id="229"/>
      <w:proofErr w:type="spellEnd"/>
      <w:r w:rsidR="007A6292">
        <w:rPr>
          <w:rStyle w:val="Odkaznakoment"/>
          <w:rFonts w:asciiTheme="minorHAnsi" w:eastAsiaTheme="minorHAnsi" w:hAnsiTheme="minorHAnsi" w:cstheme="minorBidi"/>
          <w:lang w:eastAsia="en-US"/>
          <w14:numForm w14:val="lining"/>
        </w:rPr>
        <w:commentReference w:id="229"/>
      </w:r>
    </w:p>
    <w:p w14:paraId="21E8447D" w14:textId="77777777" w:rsidR="007A0F45" w:rsidRDefault="007A0F45" w:rsidP="007A0F45">
      <w:pPr>
        <w:pStyle w:val="Nadpis3"/>
        <w:numPr>
          <w:ilvl w:val="3"/>
          <w:numId w:val="1"/>
        </w:numPr>
      </w:pPr>
      <w:bookmarkStart w:id="230" w:name="_Toc69471874"/>
      <w:proofErr w:type="spellStart"/>
      <w:r>
        <w:t>Facebook</w:t>
      </w:r>
      <w:proofErr w:type="spellEnd"/>
      <w:r>
        <w:t xml:space="preserve"> </w:t>
      </w:r>
      <w:proofErr w:type="spellStart"/>
      <w:r>
        <w:t>snippet</w:t>
      </w:r>
      <w:bookmarkEnd w:id="230"/>
      <w:proofErr w:type="spellEnd"/>
    </w:p>
    <w:p w14:paraId="6C97BDC7" w14:textId="32619036" w:rsidR="007A0F45" w:rsidRPr="007A0F45" w:rsidRDefault="009950CC" w:rsidP="007A0F45">
      <w:pPr>
        <w:rPr>
          <w:lang w:eastAsia="en-US"/>
        </w:rPr>
      </w:pPr>
      <w:r>
        <w:rPr>
          <w:lang w:eastAsia="en-US"/>
        </w:rPr>
        <w:t xml:space="preserve">Vizuální porovnání náhledů stránek jednotlivých </w:t>
      </w:r>
      <w:proofErr w:type="spellStart"/>
      <w:r>
        <w:rPr>
          <w:lang w:eastAsia="en-US"/>
        </w:rPr>
        <w:t>renderingů</w:t>
      </w:r>
      <w:proofErr w:type="spellEnd"/>
      <w:r>
        <w:rPr>
          <w:lang w:eastAsia="en-US"/>
        </w:rPr>
        <w:t xml:space="preserve"> při tvoření nového příspěvku na </w:t>
      </w:r>
      <w:proofErr w:type="spellStart"/>
      <w:r>
        <w:rPr>
          <w:lang w:eastAsia="en-US"/>
        </w:rPr>
        <w:t>Facebooku</w:t>
      </w:r>
      <w:proofErr w:type="spellEnd"/>
      <w:r>
        <w:rPr>
          <w:lang w:eastAsia="en-US"/>
        </w:rPr>
        <w:t>.</w:t>
      </w:r>
      <w:r w:rsidR="00434A82">
        <w:rPr>
          <w:lang w:eastAsia="en-US"/>
        </w:rPr>
        <w:t xml:space="preserve"> Testováno </w:t>
      </w:r>
      <w:r w:rsidR="00CE2E6C">
        <w:rPr>
          <w:lang w:eastAsia="en-US"/>
        </w:rPr>
        <w:t>na</w:t>
      </w:r>
      <w:r w:rsidR="00434A82">
        <w:rPr>
          <w:lang w:eastAsia="en-US"/>
        </w:rPr>
        <w:t xml:space="preserve"> domovsk</w:t>
      </w:r>
      <w:r w:rsidR="00CE2E6C">
        <w:rPr>
          <w:lang w:eastAsia="en-US"/>
        </w:rPr>
        <w:t>é</w:t>
      </w:r>
      <w:r w:rsidR="00434A82">
        <w:rPr>
          <w:lang w:eastAsia="en-US"/>
        </w:rPr>
        <w:t xml:space="preserve"> strán</w:t>
      </w:r>
      <w:r w:rsidR="00CE2E6C">
        <w:rPr>
          <w:lang w:eastAsia="en-US"/>
        </w:rPr>
        <w:t>ce</w:t>
      </w:r>
      <w:r w:rsidR="00434A82">
        <w:rPr>
          <w:lang w:eastAsia="en-US"/>
        </w:rPr>
        <w:t>, detail</w:t>
      </w:r>
      <w:r w:rsidR="00CE2E6C">
        <w:rPr>
          <w:lang w:eastAsia="en-US"/>
        </w:rPr>
        <w:t>u</w:t>
      </w:r>
      <w:r w:rsidR="00434A82">
        <w:rPr>
          <w:lang w:eastAsia="en-US"/>
        </w:rPr>
        <w:t xml:space="preserve"> kategorie a detail</w:t>
      </w:r>
      <w:r w:rsidR="00CE2E6C">
        <w:rPr>
          <w:lang w:eastAsia="en-US"/>
        </w:rPr>
        <w:t>u</w:t>
      </w:r>
      <w:r w:rsidR="00434A82">
        <w:rPr>
          <w:lang w:eastAsia="en-US"/>
        </w:rPr>
        <w:t xml:space="preserve"> produktu.</w:t>
      </w:r>
    </w:p>
    <w:p w14:paraId="2C8A8EC7" w14:textId="166DC72F" w:rsidR="001C2941" w:rsidRDefault="001C2941" w:rsidP="001C2941">
      <w:pPr>
        <w:pStyle w:val="Nadpis1"/>
      </w:pPr>
      <w:bookmarkStart w:id="231" w:name="_Toc69471875"/>
      <w:r>
        <w:lastRenderedPageBreak/>
        <w:t>Implementa</w:t>
      </w:r>
      <w:r w:rsidR="001B002A">
        <w:t>ce</w:t>
      </w:r>
      <w:bookmarkEnd w:id="231"/>
    </w:p>
    <w:p w14:paraId="0C7F0BA7" w14:textId="2F746989" w:rsidR="0042608F" w:rsidRPr="0042608F" w:rsidRDefault="007D0733" w:rsidP="0042608F">
      <w:pPr>
        <w:rPr>
          <w:lang w:eastAsia="en-US"/>
        </w:rPr>
      </w:pPr>
      <w:r>
        <w:rPr>
          <w:lang w:eastAsia="en-US"/>
        </w:rPr>
        <w:t xml:space="preserve">Pro zvolené druhy </w:t>
      </w:r>
      <w:proofErr w:type="spellStart"/>
      <w:r>
        <w:rPr>
          <w:lang w:eastAsia="en-US"/>
        </w:rPr>
        <w:t>renderingů</w:t>
      </w:r>
      <w:proofErr w:type="spellEnd"/>
      <w:r>
        <w:rPr>
          <w:lang w:eastAsia="en-US"/>
        </w:rPr>
        <w:t xml:space="preserve"> je </w:t>
      </w:r>
      <w:r w:rsidR="002C3EFE">
        <w:rPr>
          <w:lang w:eastAsia="en-US"/>
        </w:rPr>
        <w:t>potřeba</w:t>
      </w:r>
      <w:r w:rsidR="009F13D7">
        <w:rPr>
          <w:lang w:eastAsia="en-US"/>
        </w:rPr>
        <w:t xml:space="preserve"> každou aplikaci</w:t>
      </w:r>
      <w:r w:rsidR="002C3EFE">
        <w:rPr>
          <w:lang w:eastAsia="en-US"/>
        </w:rPr>
        <w:t xml:space="preserve"> naimplementovat </w:t>
      </w:r>
      <w:r w:rsidR="004C21F3">
        <w:rPr>
          <w:lang w:eastAsia="en-US"/>
        </w:rPr>
        <w:t>dvakrát</w:t>
      </w:r>
      <w:r w:rsidR="002C3EFE">
        <w:rPr>
          <w:lang w:eastAsia="en-US"/>
        </w:rPr>
        <w:t xml:space="preserve"> – jednou pro server-</w:t>
      </w:r>
      <w:proofErr w:type="spellStart"/>
      <w:r w:rsidR="002C3EFE">
        <w:rPr>
          <w:lang w:eastAsia="en-US"/>
        </w:rPr>
        <w:t>rendering</w:t>
      </w:r>
      <w:proofErr w:type="spellEnd"/>
      <w:r w:rsidR="002C3EFE">
        <w:rPr>
          <w:lang w:eastAsia="en-US"/>
        </w:rPr>
        <w:t xml:space="preserve"> verzi, podruhé </w:t>
      </w:r>
      <w:r w:rsidR="00C8266A">
        <w:rPr>
          <w:lang w:eastAsia="en-US"/>
        </w:rPr>
        <w:t xml:space="preserve">CSR, SSR a </w:t>
      </w:r>
      <w:proofErr w:type="spellStart"/>
      <w:r w:rsidR="00C8266A">
        <w:rPr>
          <w:lang w:eastAsia="en-US"/>
        </w:rPr>
        <w:t>prerendering</w:t>
      </w:r>
      <w:proofErr w:type="spellEnd"/>
      <w:r w:rsidR="00C8266A">
        <w:rPr>
          <w:lang w:eastAsia="en-US"/>
        </w:rPr>
        <w:t xml:space="preserve"> verz</w:t>
      </w:r>
      <w:r w:rsidR="00DD17C0">
        <w:rPr>
          <w:lang w:eastAsia="en-US"/>
        </w:rPr>
        <w:t>i</w:t>
      </w:r>
      <w:r w:rsidR="00C8266A">
        <w:rPr>
          <w:lang w:eastAsia="en-US"/>
        </w:rPr>
        <w:t>.</w:t>
      </w:r>
      <w:r w:rsidR="00444737">
        <w:rPr>
          <w:lang w:eastAsia="en-US"/>
        </w:rPr>
        <w:t xml:space="preserve"> Kromě </w:t>
      </w:r>
      <w:r w:rsidR="00E97E22">
        <w:rPr>
          <w:lang w:eastAsia="en-US"/>
        </w:rPr>
        <w:t xml:space="preserve">těchto dvou verzí </w:t>
      </w:r>
      <w:proofErr w:type="spellStart"/>
      <w:proofErr w:type="gramStart"/>
      <w:r w:rsidR="000675F7">
        <w:rPr>
          <w:lang w:eastAsia="en-US"/>
        </w:rPr>
        <w:t>eshopu</w:t>
      </w:r>
      <w:proofErr w:type="spellEnd"/>
      <w:proofErr w:type="gramEnd"/>
      <w:r w:rsidR="000675F7">
        <w:rPr>
          <w:lang w:eastAsia="en-US"/>
        </w:rPr>
        <w:t xml:space="preserve"> a </w:t>
      </w:r>
      <w:r w:rsidR="00313DE7">
        <w:rPr>
          <w:lang w:eastAsia="en-US"/>
        </w:rPr>
        <w:t xml:space="preserve">webu </w:t>
      </w:r>
      <w:r w:rsidR="000675F7">
        <w:rPr>
          <w:lang w:eastAsia="en-US"/>
        </w:rPr>
        <w:t xml:space="preserve">farní sbírky </w:t>
      </w:r>
      <w:r w:rsidR="00444737">
        <w:rPr>
          <w:lang w:eastAsia="en-US"/>
        </w:rPr>
        <w:t>byl</w:t>
      </w:r>
      <w:r w:rsidR="00F57159">
        <w:rPr>
          <w:lang w:eastAsia="en-US"/>
        </w:rPr>
        <w:t>o</w:t>
      </w:r>
      <w:r w:rsidR="00444737">
        <w:rPr>
          <w:lang w:eastAsia="en-US"/>
        </w:rPr>
        <w:t xml:space="preserve"> </w:t>
      </w:r>
      <w:r w:rsidR="008B248D">
        <w:rPr>
          <w:lang w:eastAsia="en-US"/>
        </w:rPr>
        <w:t>na</w:t>
      </w:r>
      <w:r w:rsidR="00444737">
        <w:rPr>
          <w:lang w:eastAsia="en-US"/>
        </w:rPr>
        <w:t>implementován</w:t>
      </w:r>
      <w:r w:rsidR="00F57159">
        <w:rPr>
          <w:lang w:eastAsia="en-US"/>
        </w:rPr>
        <w:t>o</w:t>
      </w:r>
      <w:r w:rsidR="00444737">
        <w:rPr>
          <w:lang w:eastAsia="en-US"/>
        </w:rPr>
        <w:t xml:space="preserve"> </w:t>
      </w:r>
      <w:r w:rsidR="001337F0">
        <w:rPr>
          <w:lang w:eastAsia="en-US"/>
        </w:rPr>
        <w:t xml:space="preserve">ještě </w:t>
      </w:r>
      <w:r w:rsidR="00896FD2">
        <w:rPr>
          <w:lang w:eastAsia="en-US"/>
        </w:rPr>
        <w:t xml:space="preserve">několik </w:t>
      </w:r>
      <w:r w:rsidR="001337F0">
        <w:rPr>
          <w:lang w:eastAsia="en-US"/>
        </w:rPr>
        <w:t>další</w:t>
      </w:r>
      <w:r w:rsidR="00896FD2">
        <w:rPr>
          <w:lang w:eastAsia="en-US"/>
        </w:rPr>
        <w:t>ch</w:t>
      </w:r>
      <w:r w:rsidR="001337F0">
        <w:rPr>
          <w:lang w:eastAsia="en-US"/>
        </w:rPr>
        <w:t xml:space="preserve"> pomocn</w:t>
      </w:r>
      <w:r w:rsidR="00896FD2">
        <w:rPr>
          <w:lang w:eastAsia="en-US"/>
        </w:rPr>
        <w:t>ých</w:t>
      </w:r>
      <w:r w:rsidR="001337F0">
        <w:rPr>
          <w:lang w:eastAsia="en-US"/>
        </w:rPr>
        <w:t xml:space="preserve"> aplikac</w:t>
      </w:r>
      <w:r w:rsidR="00896FD2">
        <w:rPr>
          <w:lang w:eastAsia="en-US"/>
        </w:rPr>
        <w:t>í</w:t>
      </w:r>
      <w:r w:rsidR="00313DE7">
        <w:rPr>
          <w:lang w:eastAsia="en-US"/>
        </w:rPr>
        <w:t xml:space="preserve">, které byly k funkčnosti těchto aplikací, či </w:t>
      </w:r>
      <w:r w:rsidR="00EB3E82">
        <w:rPr>
          <w:lang w:eastAsia="en-US"/>
        </w:rPr>
        <w:t xml:space="preserve">pro potřeby </w:t>
      </w:r>
      <w:r w:rsidR="00313DE7">
        <w:rPr>
          <w:lang w:eastAsia="en-US"/>
        </w:rPr>
        <w:t>měření</w:t>
      </w:r>
      <w:r w:rsidR="00EB3E82">
        <w:rPr>
          <w:lang w:eastAsia="en-US"/>
        </w:rPr>
        <w:t xml:space="preserve"> třeba</w:t>
      </w:r>
      <w:r w:rsidR="00313DE7">
        <w:rPr>
          <w:lang w:eastAsia="en-US"/>
        </w:rPr>
        <w:t>.</w:t>
      </w:r>
    </w:p>
    <w:p w14:paraId="2EE70D99" w14:textId="35BEBABC" w:rsidR="00AB0425" w:rsidRDefault="00AB0425" w:rsidP="00AB0425">
      <w:pPr>
        <w:pStyle w:val="Nadpis2"/>
      </w:pPr>
      <w:bookmarkStart w:id="232" w:name="_Toc69471876"/>
      <w:r>
        <w:t>Technologie pro implementaci</w:t>
      </w:r>
      <w:bookmarkEnd w:id="232"/>
    </w:p>
    <w:p w14:paraId="710E7F55" w14:textId="782D5F93" w:rsidR="00DC0547" w:rsidRDefault="00606909" w:rsidP="00DC0547">
      <w:pPr>
        <w:rPr>
          <w:lang w:eastAsia="en-US"/>
        </w:rPr>
      </w:pPr>
      <w:r>
        <w:rPr>
          <w:lang w:eastAsia="en-US"/>
        </w:rPr>
        <w:t>Všechny aplikace implementované v rámci této práce jsou</w:t>
      </w:r>
      <w:r w:rsidR="00266BC3">
        <w:rPr>
          <w:lang w:eastAsia="en-US"/>
        </w:rPr>
        <w:t xml:space="preserve"> napsány</w:t>
      </w:r>
      <w:r>
        <w:rPr>
          <w:lang w:eastAsia="en-US"/>
        </w:rPr>
        <w:t xml:space="preserve"> v jazyce </w:t>
      </w:r>
      <w:proofErr w:type="spellStart"/>
      <w:r>
        <w:rPr>
          <w:lang w:eastAsia="en-US"/>
        </w:rPr>
        <w:t>Javascript</w:t>
      </w:r>
      <w:proofErr w:type="spellEnd"/>
      <w:r>
        <w:rPr>
          <w:lang w:eastAsia="en-US"/>
        </w:rPr>
        <w:t xml:space="preserve">, resp. </w:t>
      </w:r>
      <w:proofErr w:type="spellStart"/>
      <w:r>
        <w:rPr>
          <w:lang w:eastAsia="en-US"/>
        </w:rPr>
        <w:t>Typescript</w:t>
      </w:r>
      <w:proofErr w:type="spellEnd"/>
      <w:r>
        <w:rPr>
          <w:lang w:eastAsia="en-US"/>
        </w:rPr>
        <w:t>.</w:t>
      </w:r>
      <w:r w:rsidR="00106611">
        <w:rPr>
          <w:lang w:eastAsia="en-US"/>
        </w:rPr>
        <w:t xml:space="preserve"> </w:t>
      </w:r>
      <w:r w:rsidR="003547CF">
        <w:rPr>
          <w:lang w:eastAsia="en-US"/>
        </w:rPr>
        <w:t>Stejný jazyk</w:t>
      </w:r>
      <w:r w:rsidR="00923EB4">
        <w:rPr>
          <w:lang w:eastAsia="en-US"/>
        </w:rPr>
        <w:t xml:space="preserve"> na serveru</w:t>
      </w:r>
      <w:r w:rsidR="003547CF">
        <w:rPr>
          <w:lang w:eastAsia="en-US"/>
        </w:rPr>
        <w:t xml:space="preserve"> byl použit hlavně proto</w:t>
      </w:r>
      <w:r w:rsidR="00DC3F7D">
        <w:rPr>
          <w:lang w:eastAsia="en-US"/>
        </w:rPr>
        <w:t xml:space="preserve">, aby si implementace na klientské a serverové straně byly </w:t>
      </w:r>
      <w:r w:rsidR="009E3461">
        <w:rPr>
          <w:lang w:eastAsia="en-US"/>
        </w:rPr>
        <w:t xml:space="preserve">po všech stránkách </w:t>
      </w:r>
      <w:r w:rsidR="00DC3F7D">
        <w:rPr>
          <w:lang w:eastAsia="en-US"/>
        </w:rPr>
        <w:t>co nejbližší.</w:t>
      </w:r>
    </w:p>
    <w:p w14:paraId="730B2945" w14:textId="2E54D4FE" w:rsidR="00266BC3" w:rsidRDefault="00442422" w:rsidP="00DC0547">
      <w:pPr>
        <w:rPr>
          <w:lang w:eastAsia="en-US"/>
        </w:rPr>
      </w:pPr>
      <w:r>
        <w:rPr>
          <w:lang w:eastAsia="en-US"/>
        </w:rPr>
        <w:t xml:space="preserve">CSR, SSR a </w:t>
      </w:r>
      <w:proofErr w:type="spellStart"/>
      <w:r>
        <w:rPr>
          <w:lang w:eastAsia="en-US"/>
        </w:rPr>
        <w:t>prerendering</w:t>
      </w:r>
      <w:proofErr w:type="spellEnd"/>
      <w:r>
        <w:rPr>
          <w:lang w:eastAsia="en-US"/>
        </w:rPr>
        <w:t xml:space="preserve"> verze aplikací jsou implementovány ve </w:t>
      </w:r>
      <w:proofErr w:type="spellStart"/>
      <w:r>
        <w:rPr>
          <w:lang w:eastAsia="en-US"/>
        </w:rPr>
        <w:t>frameworku</w:t>
      </w:r>
      <w:proofErr w:type="spellEnd"/>
      <w:r>
        <w:rPr>
          <w:lang w:eastAsia="en-US"/>
        </w:rPr>
        <w:t xml:space="preserve"> </w:t>
      </w:r>
      <w:proofErr w:type="spellStart"/>
      <w:r>
        <w:rPr>
          <w:lang w:eastAsia="en-US"/>
        </w:rPr>
        <w:t>Angu</w:t>
      </w:r>
      <w:r w:rsidR="00084528">
        <w:rPr>
          <w:lang w:eastAsia="en-US"/>
        </w:rPr>
        <w:t>lar</w:t>
      </w:r>
      <w:proofErr w:type="spellEnd"/>
      <w:r w:rsidR="00084528">
        <w:rPr>
          <w:lang w:eastAsia="en-US"/>
        </w:rPr>
        <w:t>.</w:t>
      </w:r>
      <w:r w:rsidR="00041CD6">
        <w:rPr>
          <w:lang w:eastAsia="en-US"/>
        </w:rPr>
        <w:t xml:space="preserve"> Jednotlivé verze </w:t>
      </w:r>
      <w:proofErr w:type="spellStart"/>
      <w:r w:rsidR="00041CD6">
        <w:rPr>
          <w:lang w:eastAsia="en-US"/>
        </w:rPr>
        <w:t>renderingu</w:t>
      </w:r>
      <w:proofErr w:type="spellEnd"/>
      <w:r w:rsidR="00041CD6">
        <w:rPr>
          <w:lang w:eastAsia="en-US"/>
        </w:rPr>
        <w:t xml:space="preserve"> jsou vygenerovány odlišným </w:t>
      </w:r>
      <w:proofErr w:type="spellStart"/>
      <w:r w:rsidR="00041CD6">
        <w:rPr>
          <w:lang w:eastAsia="en-US"/>
        </w:rPr>
        <w:t>buildingem</w:t>
      </w:r>
      <w:proofErr w:type="spellEnd"/>
      <w:r w:rsidR="00041CD6">
        <w:rPr>
          <w:lang w:eastAsia="en-US"/>
        </w:rPr>
        <w:t xml:space="preserve"> stejné </w:t>
      </w:r>
      <w:proofErr w:type="spellStart"/>
      <w:r w:rsidR="00587577">
        <w:rPr>
          <w:lang w:eastAsia="en-US"/>
        </w:rPr>
        <w:t>Angular</w:t>
      </w:r>
      <w:proofErr w:type="spellEnd"/>
      <w:r w:rsidR="00F475A9">
        <w:rPr>
          <w:lang w:eastAsia="en-US"/>
        </w:rPr>
        <w:t xml:space="preserve"> </w:t>
      </w:r>
      <w:r w:rsidR="00041CD6">
        <w:rPr>
          <w:lang w:eastAsia="en-US"/>
        </w:rPr>
        <w:t>aplikace.</w:t>
      </w:r>
      <w:r w:rsidR="00084528">
        <w:rPr>
          <w:lang w:eastAsia="en-US"/>
        </w:rPr>
        <w:t xml:space="preserve"> Pro implementaci by </w:t>
      </w:r>
      <w:r w:rsidR="00E67E36">
        <w:rPr>
          <w:lang w:eastAsia="en-US"/>
        </w:rPr>
        <w:t>šly</w:t>
      </w:r>
      <w:r w:rsidR="00084528">
        <w:rPr>
          <w:lang w:eastAsia="en-US"/>
        </w:rPr>
        <w:t xml:space="preserve"> dobře použít také </w:t>
      </w:r>
      <w:r w:rsidR="00E67E36">
        <w:rPr>
          <w:lang w:eastAsia="en-US"/>
        </w:rPr>
        <w:t xml:space="preserve">konkurenční </w:t>
      </w:r>
      <w:proofErr w:type="spellStart"/>
      <w:r w:rsidR="00084528">
        <w:rPr>
          <w:lang w:eastAsia="en-US"/>
        </w:rPr>
        <w:t>React</w:t>
      </w:r>
      <w:r w:rsidR="0021292D">
        <w:rPr>
          <w:lang w:eastAsia="en-US"/>
        </w:rPr>
        <w:t>JS</w:t>
      </w:r>
      <w:proofErr w:type="spellEnd"/>
      <w:r w:rsidR="00084528">
        <w:rPr>
          <w:lang w:eastAsia="en-US"/>
        </w:rPr>
        <w:t xml:space="preserve">, či </w:t>
      </w:r>
      <w:proofErr w:type="spellStart"/>
      <w:r w:rsidR="00084528">
        <w:rPr>
          <w:lang w:eastAsia="en-US"/>
        </w:rPr>
        <w:t>Vue</w:t>
      </w:r>
      <w:r w:rsidR="0021292D">
        <w:rPr>
          <w:lang w:eastAsia="en-US"/>
        </w:rPr>
        <w:t>JS</w:t>
      </w:r>
      <w:proofErr w:type="spellEnd"/>
      <w:r w:rsidR="00084528">
        <w:rPr>
          <w:lang w:eastAsia="en-US"/>
        </w:rPr>
        <w:t xml:space="preserve">, které také podporují všechny tři druhy </w:t>
      </w:r>
      <w:proofErr w:type="spellStart"/>
      <w:r w:rsidR="00084528">
        <w:rPr>
          <w:lang w:eastAsia="en-US"/>
        </w:rPr>
        <w:t>renderingu</w:t>
      </w:r>
      <w:proofErr w:type="spellEnd"/>
      <w:r w:rsidR="00084528">
        <w:rPr>
          <w:lang w:eastAsia="en-US"/>
        </w:rPr>
        <w:t>.</w:t>
      </w:r>
      <w:r w:rsidR="0021292D">
        <w:rPr>
          <w:lang w:eastAsia="en-US"/>
        </w:rPr>
        <w:t xml:space="preserve"> </w:t>
      </w:r>
      <w:proofErr w:type="spellStart"/>
      <w:r w:rsidR="0021292D">
        <w:rPr>
          <w:lang w:eastAsia="en-US"/>
        </w:rPr>
        <w:t>Angular</w:t>
      </w:r>
      <w:proofErr w:type="spellEnd"/>
      <w:r w:rsidR="0021292D">
        <w:rPr>
          <w:lang w:eastAsia="en-US"/>
        </w:rPr>
        <w:t xml:space="preserve"> byl vybrán zejména proto, že s ním má autor </w:t>
      </w:r>
      <w:r w:rsidR="008B47A0">
        <w:rPr>
          <w:lang w:eastAsia="en-US"/>
        </w:rPr>
        <w:t xml:space="preserve">práce </w:t>
      </w:r>
      <w:r w:rsidR="0021292D">
        <w:rPr>
          <w:lang w:eastAsia="en-US"/>
        </w:rPr>
        <w:t xml:space="preserve">zkušenosti, obzvláště se zprovozněním </w:t>
      </w:r>
      <w:r w:rsidR="00864036">
        <w:rPr>
          <w:lang w:eastAsia="en-US"/>
        </w:rPr>
        <w:t xml:space="preserve">SSR a </w:t>
      </w:r>
      <w:proofErr w:type="spellStart"/>
      <w:r w:rsidR="00864036">
        <w:rPr>
          <w:lang w:eastAsia="en-US"/>
        </w:rPr>
        <w:t>prerenderingu</w:t>
      </w:r>
      <w:proofErr w:type="spellEnd"/>
      <w:r w:rsidR="00864036">
        <w:rPr>
          <w:lang w:eastAsia="en-US"/>
        </w:rPr>
        <w:t>, které může být ve všech třech alternativách komplikované.</w:t>
      </w:r>
      <w:r w:rsidR="00CC4FC3">
        <w:rPr>
          <w:lang w:eastAsia="en-US"/>
        </w:rPr>
        <w:t xml:space="preserve"> </w:t>
      </w:r>
    </w:p>
    <w:p w14:paraId="538EE8C1" w14:textId="3461D0F5" w:rsidR="00D17393" w:rsidRDefault="00E936F6" w:rsidP="00DC0547">
      <w:pPr>
        <w:rPr>
          <w:lang w:eastAsia="en-US"/>
        </w:rPr>
      </w:pPr>
      <w:r>
        <w:rPr>
          <w:lang w:eastAsia="en-US"/>
        </w:rPr>
        <w:t>Server-</w:t>
      </w:r>
      <w:proofErr w:type="spellStart"/>
      <w:r>
        <w:rPr>
          <w:lang w:eastAsia="en-US"/>
        </w:rPr>
        <w:t>rendered</w:t>
      </w:r>
      <w:proofErr w:type="spellEnd"/>
      <w:r>
        <w:rPr>
          <w:lang w:eastAsia="en-US"/>
        </w:rPr>
        <w:t xml:space="preserve"> verze je naimplementována ve </w:t>
      </w:r>
      <w:proofErr w:type="spellStart"/>
      <w:r>
        <w:rPr>
          <w:lang w:eastAsia="en-US"/>
        </w:rPr>
        <w:t>frameworku</w:t>
      </w:r>
      <w:proofErr w:type="spellEnd"/>
      <w:r>
        <w:rPr>
          <w:lang w:eastAsia="en-US"/>
        </w:rPr>
        <w:t xml:space="preserve"> </w:t>
      </w:r>
      <w:proofErr w:type="spellStart"/>
      <w:r>
        <w:rPr>
          <w:lang w:eastAsia="en-US"/>
        </w:rPr>
        <w:t>NestJS</w:t>
      </w:r>
      <w:proofErr w:type="spellEnd"/>
      <w:r>
        <w:rPr>
          <w:lang w:eastAsia="en-US"/>
        </w:rPr>
        <w:t xml:space="preserve">. </w:t>
      </w:r>
      <w:r w:rsidR="008D4219">
        <w:rPr>
          <w:lang w:eastAsia="en-US"/>
        </w:rPr>
        <w:t xml:space="preserve">Volba na tento Framework padla proto, že je architekturou kódu inspirován </w:t>
      </w:r>
      <w:proofErr w:type="spellStart"/>
      <w:r w:rsidR="008D4219">
        <w:rPr>
          <w:lang w:eastAsia="en-US"/>
        </w:rPr>
        <w:t>frameworkem</w:t>
      </w:r>
      <w:proofErr w:type="spellEnd"/>
      <w:r w:rsidR="008D4219">
        <w:rPr>
          <w:lang w:eastAsia="en-US"/>
        </w:rPr>
        <w:t xml:space="preserve"> </w:t>
      </w:r>
      <w:proofErr w:type="spellStart"/>
      <w:r w:rsidR="008D4219">
        <w:rPr>
          <w:lang w:eastAsia="en-US"/>
        </w:rPr>
        <w:t>Angular</w:t>
      </w:r>
      <w:proofErr w:type="spellEnd"/>
      <w:r w:rsidR="008D4219">
        <w:rPr>
          <w:lang w:eastAsia="en-US"/>
        </w:rPr>
        <w:t xml:space="preserve">. Díky tomu bylo možno </w:t>
      </w:r>
      <w:r w:rsidR="003754A4">
        <w:rPr>
          <w:lang w:eastAsia="en-US"/>
        </w:rPr>
        <w:t>použít některé části zejména modelové části aplikace pouze s lehkými úpravami.</w:t>
      </w:r>
    </w:p>
    <w:p w14:paraId="25116B7B" w14:textId="77777777" w:rsidR="001777F5" w:rsidRDefault="000454CC" w:rsidP="00DC0547">
      <w:pPr>
        <w:rPr>
          <w:lang w:eastAsia="en-US"/>
        </w:rPr>
      </w:pPr>
      <w:r>
        <w:rPr>
          <w:lang w:eastAsia="en-US"/>
        </w:rPr>
        <w:t xml:space="preserve">Pro hostování aplikací je použit </w:t>
      </w:r>
      <w:proofErr w:type="spellStart"/>
      <w:r>
        <w:rPr>
          <w:lang w:eastAsia="en-US"/>
        </w:rPr>
        <w:t>Firebase</w:t>
      </w:r>
      <w:proofErr w:type="spellEnd"/>
      <w:r>
        <w:rPr>
          <w:lang w:eastAsia="en-US"/>
        </w:rPr>
        <w:t xml:space="preserve"> od Google. </w:t>
      </w:r>
      <w:r w:rsidR="00B51791">
        <w:rPr>
          <w:lang w:eastAsia="en-US"/>
        </w:rPr>
        <w:t xml:space="preserve">CSR a </w:t>
      </w:r>
      <w:proofErr w:type="spellStart"/>
      <w:r w:rsidR="00B51791">
        <w:rPr>
          <w:lang w:eastAsia="en-US"/>
        </w:rPr>
        <w:t>prerendering</w:t>
      </w:r>
      <w:proofErr w:type="spellEnd"/>
      <w:r w:rsidR="00B51791">
        <w:rPr>
          <w:lang w:eastAsia="en-US"/>
        </w:rPr>
        <w:t xml:space="preserve"> verze jsou ve </w:t>
      </w:r>
      <w:proofErr w:type="spellStart"/>
      <w:r w:rsidR="00B51791">
        <w:rPr>
          <w:lang w:eastAsia="en-US"/>
        </w:rPr>
        <w:t>Firebase</w:t>
      </w:r>
      <w:proofErr w:type="spellEnd"/>
      <w:r w:rsidR="00B51791">
        <w:rPr>
          <w:lang w:eastAsia="en-US"/>
        </w:rPr>
        <w:t xml:space="preserve"> </w:t>
      </w:r>
      <w:proofErr w:type="spellStart"/>
      <w:r w:rsidR="00B51791">
        <w:rPr>
          <w:lang w:eastAsia="en-US"/>
        </w:rPr>
        <w:t>hostingu</w:t>
      </w:r>
      <w:proofErr w:type="spellEnd"/>
      <w:r w:rsidR="005D7D7B">
        <w:rPr>
          <w:lang w:eastAsia="en-US"/>
        </w:rPr>
        <w:t>,</w:t>
      </w:r>
      <w:r w:rsidR="00DF789C">
        <w:rPr>
          <w:lang w:eastAsia="en-US"/>
        </w:rPr>
        <w:t xml:space="preserve"> což je </w:t>
      </w:r>
      <w:r w:rsidR="006F3DB8">
        <w:rPr>
          <w:lang w:eastAsia="en-US"/>
        </w:rPr>
        <w:t>CDN</w:t>
      </w:r>
      <w:r w:rsidR="00EB287E">
        <w:rPr>
          <w:lang w:eastAsia="en-US"/>
        </w:rPr>
        <w:t xml:space="preserve"> pro statické soubory</w:t>
      </w:r>
      <w:r w:rsidR="00DF789C">
        <w:rPr>
          <w:lang w:eastAsia="en-US"/>
        </w:rPr>
        <w:t>.</w:t>
      </w:r>
      <w:r w:rsidR="007E3C50">
        <w:rPr>
          <w:lang w:eastAsia="en-US"/>
        </w:rPr>
        <w:t xml:space="preserve"> </w:t>
      </w:r>
      <w:r w:rsidR="00024B9D">
        <w:rPr>
          <w:lang w:eastAsia="en-US"/>
        </w:rPr>
        <w:t xml:space="preserve">Serverové aplikace jsou hostovány pomocí </w:t>
      </w:r>
      <w:proofErr w:type="spellStart"/>
      <w:r w:rsidR="00024B9D">
        <w:rPr>
          <w:lang w:eastAsia="en-US"/>
        </w:rPr>
        <w:t>Firebase</w:t>
      </w:r>
      <w:proofErr w:type="spellEnd"/>
      <w:r w:rsidR="00024B9D">
        <w:rPr>
          <w:lang w:eastAsia="en-US"/>
        </w:rPr>
        <w:t xml:space="preserve"> </w:t>
      </w:r>
      <w:proofErr w:type="spellStart"/>
      <w:r w:rsidR="00024B9D">
        <w:rPr>
          <w:lang w:eastAsia="en-US"/>
        </w:rPr>
        <w:t>functions</w:t>
      </w:r>
      <w:proofErr w:type="spellEnd"/>
      <w:r w:rsidR="00024B9D">
        <w:rPr>
          <w:lang w:eastAsia="en-US"/>
        </w:rPr>
        <w:t>.</w:t>
      </w:r>
      <w:r w:rsidR="002501EE">
        <w:rPr>
          <w:lang w:eastAsia="en-US"/>
        </w:rPr>
        <w:t xml:space="preserve"> Velkou výhodou této volby je jednoduché nasazení</w:t>
      </w:r>
      <w:r w:rsidR="00747D67">
        <w:rPr>
          <w:lang w:eastAsia="en-US"/>
        </w:rPr>
        <w:t xml:space="preserve"> aplikace, nízké náklady a</w:t>
      </w:r>
      <w:r w:rsidR="002501EE">
        <w:rPr>
          <w:lang w:eastAsia="en-US"/>
        </w:rPr>
        <w:t xml:space="preserve"> </w:t>
      </w:r>
      <w:r w:rsidR="00747D67">
        <w:rPr>
          <w:lang w:eastAsia="en-US"/>
        </w:rPr>
        <w:t xml:space="preserve">řešení funguje v podstatě bezúdržbově. </w:t>
      </w:r>
      <w:r w:rsidR="00943C26">
        <w:rPr>
          <w:lang w:eastAsia="en-US"/>
        </w:rPr>
        <w:t xml:space="preserve">Nevýhodou je </w:t>
      </w:r>
      <w:proofErr w:type="spellStart"/>
      <w:r w:rsidR="00943C26">
        <w:rPr>
          <w:lang w:eastAsia="en-US"/>
        </w:rPr>
        <w:t>tzv</w:t>
      </w:r>
      <w:proofErr w:type="spellEnd"/>
      <w:r w:rsidR="00943C26">
        <w:rPr>
          <w:lang w:eastAsia="en-US"/>
        </w:rPr>
        <w:t xml:space="preserve"> </w:t>
      </w:r>
      <w:proofErr w:type="spellStart"/>
      <w:r w:rsidR="00943C26">
        <w:rPr>
          <w:i/>
          <w:iCs/>
          <w:lang w:eastAsia="en-US"/>
        </w:rPr>
        <w:t>cold</w:t>
      </w:r>
      <w:proofErr w:type="spellEnd"/>
      <w:r w:rsidR="00943C26">
        <w:rPr>
          <w:i/>
          <w:iCs/>
          <w:lang w:eastAsia="en-US"/>
        </w:rPr>
        <w:t xml:space="preserve"> start</w:t>
      </w:r>
      <w:r w:rsidR="00943C26">
        <w:rPr>
          <w:lang w:eastAsia="en-US"/>
        </w:rPr>
        <w:t xml:space="preserve"> – </w:t>
      </w:r>
      <w:r w:rsidR="008B1787">
        <w:rPr>
          <w:lang w:eastAsia="en-US"/>
        </w:rPr>
        <w:t>při prvním zavolán</w:t>
      </w:r>
      <w:r w:rsidR="00B41A22">
        <w:rPr>
          <w:lang w:eastAsia="en-US"/>
        </w:rPr>
        <w:t>í existuje zpoždění, než se funkce nastartuje a odpoví.</w:t>
      </w:r>
    </w:p>
    <w:p w14:paraId="3F89553B" w14:textId="07F8DA0E" w:rsidR="0087683C" w:rsidRDefault="001777F5" w:rsidP="00AB0425">
      <w:pPr>
        <w:rPr>
          <w:lang w:eastAsia="en-US"/>
        </w:rPr>
      </w:pPr>
      <w:r>
        <w:rPr>
          <w:lang w:eastAsia="en-US"/>
        </w:rPr>
        <w:t xml:space="preserve">Pro </w:t>
      </w:r>
      <w:r w:rsidR="00992772">
        <w:rPr>
          <w:lang w:eastAsia="en-US"/>
        </w:rPr>
        <w:t xml:space="preserve">pomocné části aplikace, které by byly choulostivé na výše zmíněný </w:t>
      </w:r>
      <w:proofErr w:type="spellStart"/>
      <w:r w:rsidR="00992772">
        <w:rPr>
          <w:i/>
          <w:iCs/>
          <w:lang w:eastAsia="en-US"/>
        </w:rPr>
        <w:t>cold</w:t>
      </w:r>
      <w:proofErr w:type="spellEnd"/>
      <w:r w:rsidR="00992772">
        <w:rPr>
          <w:i/>
          <w:iCs/>
          <w:lang w:eastAsia="en-US"/>
        </w:rPr>
        <w:t xml:space="preserve"> start</w:t>
      </w:r>
      <w:r w:rsidR="00992772">
        <w:rPr>
          <w:lang w:eastAsia="en-US"/>
        </w:rPr>
        <w:t xml:space="preserve"> a </w:t>
      </w:r>
      <w:r w:rsidR="00203328">
        <w:rPr>
          <w:lang w:eastAsia="en-US"/>
        </w:rPr>
        <w:t xml:space="preserve">byly využity </w:t>
      </w:r>
      <w:proofErr w:type="spellStart"/>
      <w:r w:rsidR="00203328">
        <w:rPr>
          <w:lang w:eastAsia="en-US"/>
        </w:rPr>
        <w:t>Cloudflare</w:t>
      </w:r>
      <w:proofErr w:type="spellEnd"/>
      <w:r w:rsidR="00203328">
        <w:rPr>
          <w:lang w:eastAsia="en-US"/>
        </w:rPr>
        <w:t xml:space="preserve"> </w:t>
      </w:r>
      <w:proofErr w:type="spellStart"/>
      <w:r w:rsidR="00203328">
        <w:rPr>
          <w:lang w:eastAsia="en-US"/>
        </w:rPr>
        <w:t>functions</w:t>
      </w:r>
      <w:proofErr w:type="spellEnd"/>
      <w:r w:rsidR="00203328">
        <w:rPr>
          <w:lang w:eastAsia="en-US"/>
        </w:rPr>
        <w:t xml:space="preserve">, které fungují na jiném principu slibující </w:t>
      </w:r>
      <w:r w:rsidR="00D71354">
        <w:rPr>
          <w:lang w:eastAsia="en-US"/>
        </w:rPr>
        <w:t xml:space="preserve">spouštění bez </w:t>
      </w:r>
      <w:proofErr w:type="spellStart"/>
      <w:r w:rsidR="00D71354">
        <w:rPr>
          <w:i/>
          <w:iCs/>
          <w:lang w:eastAsia="en-US"/>
        </w:rPr>
        <w:t>cold</w:t>
      </w:r>
      <w:proofErr w:type="spellEnd"/>
      <w:r w:rsidR="00D71354">
        <w:rPr>
          <w:i/>
          <w:iCs/>
          <w:lang w:eastAsia="en-US"/>
        </w:rPr>
        <w:t xml:space="preserve"> startu</w:t>
      </w:r>
      <w:r w:rsidR="00D71354">
        <w:rPr>
          <w:lang w:eastAsia="en-US"/>
        </w:rPr>
        <w:t xml:space="preserve">. Důvod, proč toto řešení nebylo použito pro SSR a SR je, že </w:t>
      </w:r>
      <w:proofErr w:type="spellStart"/>
      <w:r w:rsidR="00EE127C">
        <w:rPr>
          <w:lang w:eastAsia="en-US"/>
        </w:rPr>
        <w:t>Cloudflare</w:t>
      </w:r>
      <w:proofErr w:type="spellEnd"/>
      <w:r w:rsidR="00EE127C">
        <w:rPr>
          <w:lang w:eastAsia="en-US"/>
        </w:rPr>
        <w:t xml:space="preserve"> </w:t>
      </w:r>
      <w:proofErr w:type="spellStart"/>
      <w:r w:rsidR="00EE127C">
        <w:rPr>
          <w:lang w:eastAsia="en-US"/>
        </w:rPr>
        <w:t>functions</w:t>
      </w:r>
      <w:proofErr w:type="spellEnd"/>
      <w:r w:rsidR="00EE127C">
        <w:rPr>
          <w:lang w:eastAsia="en-US"/>
        </w:rPr>
        <w:t xml:space="preserve"> implementují jen určitou podmnožinu </w:t>
      </w:r>
      <w:proofErr w:type="spellStart"/>
      <w:r w:rsidR="00EE127C">
        <w:rPr>
          <w:lang w:eastAsia="en-US"/>
        </w:rPr>
        <w:t>javascriptu</w:t>
      </w:r>
      <w:proofErr w:type="spellEnd"/>
      <w:r w:rsidR="00EE127C">
        <w:rPr>
          <w:lang w:eastAsia="en-US"/>
        </w:rPr>
        <w:t xml:space="preserve"> – např. nepodporují </w:t>
      </w:r>
      <w:proofErr w:type="spellStart"/>
      <w:r w:rsidR="00EE127C" w:rsidRPr="00EE127C">
        <w:rPr>
          <w:i/>
          <w:iCs/>
          <w:lang w:eastAsia="en-US"/>
        </w:rPr>
        <w:t>XMLHttpRequest</w:t>
      </w:r>
      <w:proofErr w:type="spellEnd"/>
      <w:r w:rsidR="00EE127C" w:rsidRPr="00EE127C">
        <w:rPr>
          <w:lang w:eastAsia="en-US"/>
        </w:rPr>
        <w:t xml:space="preserve"> </w:t>
      </w:r>
      <w:r w:rsidR="002C7978">
        <w:rPr>
          <w:lang w:eastAsia="en-US"/>
        </w:rPr>
        <w:t>API</w:t>
      </w:r>
      <w:r w:rsidR="00D50DA3">
        <w:rPr>
          <w:lang w:eastAsia="en-US"/>
        </w:rPr>
        <w:t>. Místo něj</w:t>
      </w:r>
      <w:r w:rsidR="00EE127C">
        <w:rPr>
          <w:lang w:eastAsia="en-US"/>
        </w:rPr>
        <w:t xml:space="preserve"> je nutné využívat </w:t>
      </w:r>
      <w:proofErr w:type="spellStart"/>
      <w:r w:rsidR="00EE127C">
        <w:rPr>
          <w:i/>
          <w:iCs/>
          <w:lang w:eastAsia="en-US"/>
        </w:rPr>
        <w:t>fetch</w:t>
      </w:r>
      <w:proofErr w:type="spellEnd"/>
      <w:r w:rsidR="00D50DA3">
        <w:rPr>
          <w:lang w:eastAsia="en-US"/>
        </w:rPr>
        <w:t xml:space="preserve"> API</w:t>
      </w:r>
      <w:r w:rsidR="002F3E2F">
        <w:rPr>
          <w:lang w:eastAsia="en-US"/>
        </w:rPr>
        <w:t>, což kód vygenerovaný z </w:t>
      </w:r>
      <w:proofErr w:type="spellStart"/>
      <w:r w:rsidR="002F3E2F">
        <w:rPr>
          <w:lang w:eastAsia="en-US"/>
        </w:rPr>
        <w:t>Angular</w:t>
      </w:r>
      <w:r w:rsidR="00D50DA3">
        <w:rPr>
          <w:lang w:eastAsia="en-US"/>
        </w:rPr>
        <w:t>u</w:t>
      </w:r>
      <w:proofErr w:type="spellEnd"/>
      <w:r w:rsidR="002F3E2F">
        <w:rPr>
          <w:lang w:eastAsia="en-US"/>
        </w:rPr>
        <w:t>, či různé knihovny</w:t>
      </w:r>
      <w:r w:rsidR="00D50DA3">
        <w:rPr>
          <w:lang w:eastAsia="en-US"/>
        </w:rPr>
        <w:t xml:space="preserve"> použité v </w:t>
      </w:r>
      <w:proofErr w:type="spellStart"/>
      <w:r w:rsidR="00D50DA3">
        <w:rPr>
          <w:lang w:eastAsia="en-US"/>
        </w:rPr>
        <w:t>NestJS</w:t>
      </w:r>
      <w:proofErr w:type="spellEnd"/>
      <w:r w:rsidR="002C7978">
        <w:rPr>
          <w:lang w:eastAsia="en-US"/>
        </w:rPr>
        <w:t xml:space="preserve"> </w:t>
      </w:r>
      <w:r w:rsidR="00A63390">
        <w:rPr>
          <w:lang w:eastAsia="en-US"/>
        </w:rPr>
        <w:t>nesplňují</w:t>
      </w:r>
      <w:r w:rsidR="00EE127C">
        <w:rPr>
          <w:lang w:eastAsia="en-US"/>
        </w:rPr>
        <w:t>.</w:t>
      </w:r>
    </w:p>
    <w:p w14:paraId="70D2078D" w14:textId="7E11B0BB" w:rsidR="00427CDA" w:rsidRDefault="00427CDA" w:rsidP="00427CDA">
      <w:pPr>
        <w:pStyle w:val="Nadpis2"/>
      </w:pPr>
      <w:r>
        <w:t>Instalace, spuštění, nasazování</w:t>
      </w:r>
    </w:p>
    <w:p w14:paraId="0A351E58" w14:textId="15FE0125" w:rsidR="002E700C" w:rsidRDefault="00BD32C3" w:rsidP="00496AA8">
      <w:pPr>
        <w:keepNext/>
        <w:rPr>
          <w:lang w:eastAsia="en-US"/>
        </w:rPr>
      </w:pPr>
      <w:r>
        <w:rPr>
          <w:lang w:eastAsia="en-US"/>
        </w:rPr>
        <w:t xml:space="preserve">Všechny aplikace implementovány v této práci fungují s </w:t>
      </w:r>
      <w:proofErr w:type="spellStart"/>
      <w:r w:rsidRPr="00BD32C3">
        <w:rPr>
          <w:i/>
          <w:iCs/>
          <w:lang w:eastAsia="en-US"/>
        </w:rPr>
        <w:t>NodeJS</w:t>
      </w:r>
      <w:proofErr w:type="spellEnd"/>
      <w:r w:rsidRPr="00BD32C3">
        <w:rPr>
          <w:i/>
          <w:iCs/>
          <w:lang w:eastAsia="en-US"/>
        </w:rPr>
        <w:t xml:space="preserve"> v14.8.0</w:t>
      </w:r>
      <w:r>
        <w:rPr>
          <w:lang w:eastAsia="en-US"/>
        </w:rPr>
        <w:t xml:space="preserve"> a </w:t>
      </w:r>
      <w:proofErr w:type="spellStart"/>
      <w:r w:rsidR="002A1ECE">
        <w:rPr>
          <w:i/>
          <w:iCs/>
          <w:lang w:eastAsia="en-US"/>
        </w:rPr>
        <w:t>yarn</w:t>
      </w:r>
      <w:proofErr w:type="spellEnd"/>
      <w:r w:rsidR="002A1ECE">
        <w:rPr>
          <w:i/>
          <w:iCs/>
          <w:lang w:eastAsia="en-US"/>
        </w:rPr>
        <w:t xml:space="preserve"> v</w:t>
      </w:r>
      <w:r w:rsidR="002A1ECE" w:rsidRPr="002A1ECE">
        <w:rPr>
          <w:i/>
          <w:iCs/>
          <w:lang w:eastAsia="en-US"/>
        </w:rPr>
        <w:t>1.22.4</w:t>
      </w:r>
      <w:r w:rsidR="002A1ECE">
        <w:rPr>
          <w:lang w:eastAsia="en-US"/>
        </w:rPr>
        <w:t xml:space="preserve">. </w:t>
      </w:r>
      <w:r w:rsidR="000440E8">
        <w:rPr>
          <w:lang w:eastAsia="en-US"/>
        </w:rPr>
        <w:t xml:space="preserve">Dost pravděpodobně fungují i v jiných verzích </w:t>
      </w:r>
      <w:r w:rsidR="000440E8" w:rsidRPr="002E700C">
        <w:rPr>
          <w:i/>
          <w:iCs/>
          <w:lang w:eastAsia="en-US"/>
        </w:rPr>
        <w:t>Node</w:t>
      </w:r>
      <w:r w:rsidR="000440E8">
        <w:rPr>
          <w:lang w:eastAsia="en-US"/>
        </w:rPr>
        <w:t>/</w:t>
      </w:r>
      <w:proofErr w:type="spellStart"/>
      <w:r w:rsidR="000440E8" w:rsidRPr="002E700C">
        <w:rPr>
          <w:i/>
          <w:iCs/>
          <w:lang w:eastAsia="en-US"/>
        </w:rPr>
        <w:t>Yarn</w:t>
      </w:r>
      <w:proofErr w:type="spellEnd"/>
      <w:r w:rsidR="000440E8">
        <w:rPr>
          <w:lang w:eastAsia="en-US"/>
        </w:rPr>
        <w:t>.</w:t>
      </w:r>
      <w:r w:rsidR="003556B1">
        <w:rPr>
          <w:lang w:eastAsia="en-US"/>
        </w:rPr>
        <w:t xml:space="preserve"> Postup pro instalaci, spuštění a </w:t>
      </w:r>
      <w:r w:rsidR="003556B1">
        <w:rPr>
          <w:lang w:eastAsia="en-US"/>
        </w:rPr>
        <w:lastRenderedPageBreak/>
        <w:t>nasazení byl sjednocen pro všechny aplikace v této práci.</w:t>
      </w:r>
      <w:r w:rsidR="00CC1BC4">
        <w:rPr>
          <w:lang w:eastAsia="en-US"/>
        </w:rPr>
        <w:t xml:space="preserve"> Ve složce každé konkrétní aplikace (obsahující </w:t>
      </w:r>
      <w:proofErr w:type="spellStart"/>
      <w:proofErr w:type="gramStart"/>
      <w:r w:rsidR="00CC1BC4">
        <w:rPr>
          <w:i/>
          <w:iCs/>
          <w:lang w:eastAsia="en-US"/>
        </w:rPr>
        <w:t>package.json</w:t>
      </w:r>
      <w:proofErr w:type="spellEnd"/>
      <w:proofErr w:type="gramEnd"/>
      <w:r w:rsidR="00CC1BC4">
        <w:rPr>
          <w:lang w:eastAsia="en-US"/>
        </w:rPr>
        <w:t>) fungují následující příkazy:</w:t>
      </w:r>
    </w:p>
    <w:p w14:paraId="18FDE99E" w14:textId="7B235BFA" w:rsidR="00CC1BC4" w:rsidRDefault="00CC1BC4" w:rsidP="00CC1BC4">
      <w:pPr>
        <w:pStyle w:val="Textprogramovhokdu"/>
        <w:rPr>
          <w:lang w:eastAsia="en-US"/>
        </w:rPr>
      </w:pPr>
      <w:proofErr w:type="spellStart"/>
      <w:r>
        <w:rPr>
          <w:lang w:eastAsia="en-US"/>
        </w:rPr>
        <w:t>yarn</w:t>
      </w:r>
      <w:proofErr w:type="spellEnd"/>
      <w:r w:rsidR="00F0305B">
        <w:rPr>
          <w:lang w:eastAsia="en-US"/>
        </w:rPr>
        <w:tab/>
      </w:r>
      <w:r w:rsidR="00F0305B">
        <w:rPr>
          <w:lang w:eastAsia="en-US"/>
        </w:rPr>
        <w:tab/>
      </w:r>
      <w:r>
        <w:rPr>
          <w:lang w:eastAsia="en-US"/>
        </w:rPr>
        <w:t># nainstaluje potřebné knihovny a závislosti aplikace</w:t>
      </w:r>
    </w:p>
    <w:p w14:paraId="6667B914" w14:textId="6BA0B56B" w:rsidR="00CC1BC4" w:rsidRDefault="00CC1BC4" w:rsidP="00CC1BC4">
      <w:pPr>
        <w:pStyle w:val="Textprogramovhokdu"/>
        <w:rPr>
          <w:lang w:eastAsia="en-US"/>
        </w:rPr>
      </w:pPr>
      <w:proofErr w:type="spellStart"/>
      <w:r>
        <w:rPr>
          <w:lang w:eastAsia="en-US"/>
        </w:rPr>
        <w:t>yarn</w:t>
      </w:r>
      <w:proofErr w:type="spellEnd"/>
      <w:r>
        <w:rPr>
          <w:lang w:eastAsia="en-US"/>
        </w:rPr>
        <w:t xml:space="preserve"> star</w:t>
      </w:r>
      <w:r w:rsidR="00F0305B">
        <w:rPr>
          <w:lang w:eastAsia="en-US"/>
        </w:rPr>
        <w:t>t</w:t>
      </w:r>
      <w:r w:rsidR="00F0305B">
        <w:rPr>
          <w:lang w:eastAsia="en-US"/>
        </w:rPr>
        <w:tab/>
      </w:r>
      <w:r>
        <w:rPr>
          <w:lang w:eastAsia="en-US"/>
        </w:rPr>
        <w:t># spustí aplikaci pro vývoj</w:t>
      </w:r>
    </w:p>
    <w:p w14:paraId="7EE683CF" w14:textId="7089B7E0" w:rsidR="00ED5694" w:rsidRDefault="00F0305B" w:rsidP="004B224D">
      <w:pPr>
        <w:pStyle w:val="Textprogramovhokdu"/>
        <w:rPr>
          <w:lang w:eastAsia="en-US"/>
        </w:rPr>
      </w:pPr>
      <w:proofErr w:type="spellStart"/>
      <w:r>
        <w:rPr>
          <w:lang w:eastAsia="en-US"/>
        </w:rPr>
        <w:t>yarn</w:t>
      </w:r>
      <w:proofErr w:type="spellEnd"/>
      <w:r>
        <w:rPr>
          <w:lang w:eastAsia="en-US"/>
        </w:rPr>
        <w:t xml:space="preserve"> </w:t>
      </w:r>
      <w:proofErr w:type="spellStart"/>
      <w:r>
        <w:rPr>
          <w:lang w:eastAsia="en-US"/>
        </w:rPr>
        <w:t>deploy</w:t>
      </w:r>
      <w:proofErr w:type="spellEnd"/>
      <w:r>
        <w:rPr>
          <w:lang w:eastAsia="en-US"/>
        </w:rPr>
        <w:tab/>
        <w:t xml:space="preserve"># nasadí projekt </w:t>
      </w:r>
      <w:r w:rsidR="006C5564">
        <w:rPr>
          <w:lang w:eastAsia="en-US"/>
        </w:rPr>
        <w:t xml:space="preserve">do </w:t>
      </w:r>
      <w:proofErr w:type="spellStart"/>
      <w:r w:rsidR="006C5564">
        <w:rPr>
          <w:lang w:eastAsia="en-US"/>
        </w:rPr>
        <w:t>firebase</w:t>
      </w:r>
      <w:proofErr w:type="spellEnd"/>
      <w:r w:rsidR="006C5564">
        <w:rPr>
          <w:lang w:eastAsia="en-US"/>
        </w:rPr>
        <w:t>/</w:t>
      </w:r>
      <w:proofErr w:type="spellStart"/>
      <w:r w:rsidR="006C5564">
        <w:rPr>
          <w:lang w:eastAsia="en-US"/>
        </w:rPr>
        <w:t>cloudflare</w:t>
      </w:r>
      <w:proofErr w:type="spellEnd"/>
      <w:r w:rsidR="006C5564">
        <w:rPr>
          <w:lang w:eastAsia="en-US"/>
        </w:rPr>
        <w:t xml:space="preserve"> </w:t>
      </w:r>
      <w:proofErr w:type="spellStart"/>
      <w:r w:rsidR="006C5564">
        <w:rPr>
          <w:lang w:eastAsia="en-US"/>
        </w:rPr>
        <w:t>functions</w:t>
      </w:r>
      <w:proofErr w:type="spellEnd"/>
    </w:p>
    <w:p w14:paraId="4A21F19C" w14:textId="0A1849D4" w:rsidR="00ED5694" w:rsidRDefault="00ED5694" w:rsidP="00ED5694">
      <w:pPr>
        <w:rPr>
          <w:lang w:eastAsia="en-US"/>
        </w:rPr>
      </w:pPr>
      <w:r>
        <w:rPr>
          <w:lang w:eastAsia="en-US"/>
        </w:rPr>
        <w:t xml:space="preserve">Nasazení aplikace do konkrétních projektů </w:t>
      </w:r>
      <w:r w:rsidR="00D14B0D">
        <w:rPr>
          <w:lang w:eastAsia="en-US"/>
        </w:rPr>
        <w:t xml:space="preserve">úspěšně </w:t>
      </w:r>
      <w:r>
        <w:rPr>
          <w:lang w:eastAsia="en-US"/>
        </w:rPr>
        <w:t>pro</w:t>
      </w:r>
      <w:r w:rsidR="00D14B0D">
        <w:rPr>
          <w:lang w:eastAsia="en-US"/>
        </w:rPr>
        <w:t>b</w:t>
      </w:r>
      <w:r>
        <w:rPr>
          <w:lang w:eastAsia="en-US"/>
        </w:rPr>
        <w:t xml:space="preserve">ěhne pouze pokud </w:t>
      </w:r>
      <w:r w:rsidR="00841356">
        <w:rPr>
          <w:lang w:eastAsia="en-US"/>
        </w:rPr>
        <w:t xml:space="preserve">je </w:t>
      </w:r>
      <w:r w:rsidR="0072015F">
        <w:rPr>
          <w:lang w:eastAsia="en-US"/>
        </w:rPr>
        <w:t xml:space="preserve">správně nastaveno </w:t>
      </w:r>
      <w:r w:rsidR="00841356">
        <w:rPr>
          <w:lang w:eastAsia="en-US"/>
        </w:rPr>
        <w:t>přihlášen</w:t>
      </w:r>
      <w:r w:rsidR="0072015F">
        <w:rPr>
          <w:lang w:eastAsia="en-US"/>
        </w:rPr>
        <w:t>í</w:t>
      </w:r>
      <w:r w:rsidR="00841356">
        <w:rPr>
          <w:lang w:eastAsia="en-US"/>
        </w:rPr>
        <w:t xml:space="preserve"> do </w:t>
      </w:r>
      <w:proofErr w:type="spellStart"/>
      <w:r w:rsidR="00841356">
        <w:rPr>
          <w:lang w:eastAsia="en-US"/>
        </w:rPr>
        <w:t>firebase</w:t>
      </w:r>
      <w:proofErr w:type="spellEnd"/>
      <w:r w:rsidR="00841356">
        <w:rPr>
          <w:lang w:eastAsia="en-US"/>
        </w:rPr>
        <w:t>/</w:t>
      </w:r>
      <w:proofErr w:type="spellStart"/>
      <w:r w:rsidR="00841356">
        <w:rPr>
          <w:lang w:eastAsia="en-US"/>
        </w:rPr>
        <w:t>cloudflare</w:t>
      </w:r>
      <w:proofErr w:type="spellEnd"/>
      <w:r w:rsidR="0072015F">
        <w:rPr>
          <w:lang w:eastAsia="en-US"/>
        </w:rPr>
        <w:t xml:space="preserve"> CLI</w:t>
      </w:r>
      <w:r w:rsidR="00841356">
        <w:rPr>
          <w:lang w:eastAsia="en-US"/>
        </w:rPr>
        <w:t xml:space="preserve"> a</w:t>
      </w:r>
      <w:r w:rsidR="0072015F">
        <w:rPr>
          <w:lang w:eastAsia="en-US"/>
        </w:rPr>
        <w:t xml:space="preserve"> uživatel má</w:t>
      </w:r>
      <w:r w:rsidR="00841356">
        <w:rPr>
          <w:lang w:eastAsia="en-US"/>
        </w:rPr>
        <w:t xml:space="preserve"> práva k nasazování v konkrétních projektech.</w:t>
      </w:r>
    </w:p>
    <w:p w14:paraId="10A029DE" w14:textId="40213985" w:rsidR="00ED5694" w:rsidRPr="00ED5694" w:rsidRDefault="00F25CD4" w:rsidP="00ED5694">
      <w:pPr>
        <w:pStyle w:val="Nadpis2"/>
      </w:pPr>
      <w:bookmarkStart w:id="233" w:name="_Toc69471877"/>
      <w:r>
        <w:t>Jednostránková aplikace</w:t>
      </w:r>
      <w:bookmarkEnd w:id="233"/>
    </w:p>
    <w:p w14:paraId="61154CA3" w14:textId="2D474BC4" w:rsidR="00117892" w:rsidRDefault="0032311C" w:rsidP="0032311C">
      <w:pPr>
        <w:rPr>
          <w:lang w:eastAsia="en-US"/>
        </w:rPr>
      </w:pPr>
      <w:r>
        <w:rPr>
          <w:lang w:eastAsia="en-US"/>
        </w:rPr>
        <w:t xml:space="preserve">Pro funkčnost aplikace farní sbírky bylo kromě </w:t>
      </w:r>
      <w:r w:rsidR="00257E64">
        <w:rPr>
          <w:lang w:eastAsia="en-US"/>
        </w:rPr>
        <w:t xml:space="preserve">dvou verzí </w:t>
      </w:r>
      <w:proofErr w:type="spellStart"/>
      <w:r w:rsidR="00257E64">
        <w:rPr>
          <w:lang w:eastAsia="en-US"/>
        </w:rPr>
        <w:t>frontendové</w:t>
      </w:r>
      <w:proofErr w:type="spellEnd"/>
      <w:r w:rsidR="00257E64">
        <w:rPr>
          <w:lang w:eastAsia="en-US"/>
        </w:rPr>
        <w:t xml:space="preserve"> části </w:t>
      </w:r>
      <w:r w:rsidR="00FE62CA">
        <w:rPr>
          <w:lang w:eastAsia="en-US"/>
        </w:rPr>
        <w:t xml:space="preserve">aplikace </w:t>
      </w:r>
      <w:r w:rsidR="00536926">
        <w:rPr>
          <w:lang w:eastAsia="en-US"/>
        </w:rPr>
        <w:t xml:space="preserve">potřeba </w:t>
      </w:r>
      <w:r w:rsidR="00FE62CA">
        <w:rPr>
          <w:lang w:eastAsia="en-US"/>
        </w:rPr>
        <w:t xml:space="preserve">naimplementovat </w:t>
      </w:r>
      <w:r w:rsidR="003D1A7A">
        <w:rPr>
          <w:lang w:eastAsia="en-US"/>
        </w:rPr>
        <w:t>pomocné aplikace pro měření výkonnostních metrik na reálných uživatelích</w:t>
      </w:r>
      <w:r w:rsidR="003F6C20">
        <w:rPr>
          <w:lang w:eastAsia="en-US"/>
        </w:rPr>
        <w:t>. Konkrétně bylo potřeba vytvořit</w:t>
      </w:r>
      <w:r w:rsidR="00E34F0D">
        <w:rPr>
          <w:lang w:eastAsia="en-US"/>
        </w:rPr>
        <w:t xml:space="preserve"> </w:t>
      </w:r>
      <w:r w:rsidR="007E5910" w:rsidRPr="00401ABA">
        <w:rPr>
          <w:i/>
          <w:iCs/>
          <w:lang w:eastAsia="en-US"/>
        </w:rPr>
        <w:t xml:space="preserve">A/B </w:t>
      </w:r>
      <w:proofErr w:type="spellStart"/>
      <w:r w:rsidR="007E5910" w:rsidRPr="00401ABA">
        <w:rPr>
          <w:i/>
          <w:iCs/>
          <w:lang w:eastAsia="en-US"/>
        </w:rPr>
        <w:t>proxy</w:t>
      </w:r>
      <w:proofErr w:type="spellEnd"/>
      <w:r w:rsidR="007E5910" w:rsidRPr="007E5910">
        <w:rPr>
          <w:lang w:eastAsia="en-US"/>
        </w:rPr>
        <w:t xml:space="preserve"> pro přidělení a vykreslení náhodného druhu </w:t>
      </w:r>
      <w:proofErr w:type="spellStart"/>
      <w:r w:rsidR="007E5910" w:rsidRPr="007E5910">
        <w:rPr>
          <w:lang w:eastAsia="en-US"/>
        </w:rPr>
        <w:t>renderingu</w:t>
      </w:r>
      <w:proofErr w:type="spellEnd"/>
      <w:r w:rsidR="007E5910" w:rsidRPr="007E5910">
        <w:rPr>
          <w:lang w:eastAsia="en-US"/>
        </w:rPr>
        <w:t xml:space="preserve"> nově příchozímu uživateli</w:t>
      </w:r>
      <w:r w:rsidR="00E34F0D">
        <w:rPr>
          <w:lang w:eastAsia="en-US"/>
        </w:rPr>
        <w:t xml:space="preserve"> a </w:t>
      </w:r>
      <w:proofErr w:type="spellStart"/>
      <w:r w:rsidR="00E34F0D">
        <w:rPr>
          <w:lang w:eastAsia="en-US"/>
        </w:rPr>
        <w:t>endpoint</w:t>
      </w:r>
      <w:proofErr w:type="spellEnd"/>
      <w:r w:rsidR="00E34F0D">
        <w:rPr>
          <w:lang w:eastAsia="en-US"/>
        </w:rPr>
        <w:t xml:space="preserve">, na který jsou nasbíraná data </w:t>
      </w:r>
      <w:r w:rsidR="00821673">
        <w:rPr>
          <w:lang w:eastAsia="en-US"/>
        </w:rPr>
        <w:t>uživatelů o</w:t>
      </w:r>
      <w:r w:rsidR="00E34F0D">
        <w:rPr>
          <w:lang w:eastAsia="en-US"/>
        </w:rPr>
        <w:t>des</w:t>
      </w:r>
      <w:r w:rsidR="00E65310">
        <w:rPr>
          <w:lang w:eastAsia="en-US"/>
        </w:rPr>
        <w:t>í</w:t>
      </w:r>
      <w:r w:rsidR="00E34F0D">
        <w:rPr>
          <w:lang w:eastAsia="en-US"/>
        </w:rPr>
        <w:t xml:space="preserve">lána </w:t>
      </w:r>
      <w:r w:rsidR="006A169C">
        <w:rPr>
          <w:lang w:eastAsia="en-US"/>
        </w:rPr>
        <w:t>a který tyto data ukládá.</w:t>
      </w:r>
      <w:r w:rsidR="00F97C41">
        <w:rPr>
          <w:lang w:eastAsia="en-US"/>
        </w:rPr>
        <w:t xml:space="preserve"> Dále bylo potřeba naprogramovat </w:t>
      </w:r>
      <w:proofErr w:type="spellStart"/>
      <w:r w:rsidR="00F97C41" w:rsidRPr="00401ABA">
        <w:rPr>
          <w:i/>
          <w:iCs/>
          <w:lang w:eastAsia="en-US"/>
        </w:rPr>
        <w:t>scraper</w:t>
      </w:r>
      <w:proofErr w:type="spellEnd"/>
      <w:r w:rsidR="00F97C41">
        <w:rPr>
          <w:lang w:eastAsia="en-US"/>
        </w:rPr>
        <w:t xml:space="preserve">, který bude pravidelně stahovat </w:t>
      </w:r>
      <w:proofErr w:type="gramStart"/>
      <w:r w:rsidR="00F97C41">
        <w:rPr>
          <w:lang w:eastAsia="en-US"/>
        </w:rPr>
        <w:t>z</w:t>
      </w:r>
      <w:proofErr w:type="gramEnd"/>
      <w:r w:rsidR="00401ABA">
        <w:rPr>
          <w:lang w:eastAsia="en-US"/>
        </w:rPr>
        <w:t> stránek farnosti nadcházející události</w:t>
      </w:r>
      <w:r w:rsidR="003A3831">
        <w:rPr>
          <w:lang w:eastAsia="en-US"/>
        </w:rPr>
        <w:t xml:space="preserve"> a uloží je do databáze. Poslední pomocnou aplikací je </w:t>
      </w:r>
      <w:proofErr w:type="spellStart"/>
      <w:r w:rsidR="003A3831">
        <w:rPr>
          <w:lang w:eastAsia="en-US"/>
        </w:rPr>
        <w:t>endpoint</w:t>
      </w:r>
      <w:proofErr w:type="spellEnd"/>
      <w:r w:rsidR="003A3831">
        <w:rPr>
          <w:lang w:eastAsia="en-US"/>
        </w:rPr>
        <w:t>, kte</w:t>
      </w:r>
      <w:r w:rsidR="0052321C">
        <w:rPr>
          <w:lang w:eastAsia="en-US"/>
        </w:rPr>
        <w:t>rý bude události z této databáze vracet FE aplikacím.</w:t>
      </w:r>
    </w:p>
    <w:p w14:paraId="23325D12" w14:textId="7C1F39CE" w:rsidR="00306475" w:rsidRPr="0032311C" w:rsidRDefault="00306475" w:rsidP="0032311C">
      <w:pPr>
        <w:rPr>
          <w:lang w:eastAsia="en-US"/>
        </w:rPr>
      </w:pPr>
      <w:r>
        <w:rPr>
          <w:lang w:eastAsia="en-US"/>
        </w:rPr>
        <w:t>Aplikace v současné době</w:t>
      </w:r>
      <w:r w:rsidR="00846C4E">
        <w:rPr>
          <w:lang w:eastAsia="en-US"/>
        </w:rPr>
        <w:t xml:space="preserve"> </w:t>
      </w:r>
      <w:r w:rsidR="0005060A">
        <w:rPr>
          <w:lang w:eastAsia="en-US"/>
        </w:rPr>
        <w:t>funguje</w:t>
      </w:r>
      <w:r>
        <w:rPr>
          <w:lang w:eastAsia="en-US"/>
        </w:rPr>
        <w:t xml:space="preserve"> na </w:t>
      </w:r>
      <w:hyperlink r:id="rId41" w:history="1">
        <w:r w:rsidR="003D5F42" w:rsidRPr="00D42930">
          <w:rPr>
            <w:rStyle w:val="Hypertextovodkaz"/>
            <w:lang w:eastAsia="en-US"/>
          </w:rPr>
          <w:t>https://kcmt.farni-sbirka.cz/</w:t>
        </w:r>
      </w:hyperlink>
      <w:r w:rsidR="00AF1F63">
        <w:rPr>
          <w:lang w:eastAsia="en-US"/>
        </w:rPr>
        <w:t>.</w:t>
      </w:r>
    </w:p>
    <w:p w14:paraId="349DA221" w14:textId="31610EA7" w:rsidR="000F2467" w:rsidRDefault="00A1463E" w:rsidP="00A1463E">
      <w:pPr>
        <w:pStyle w:val="Nadpis3"/>
      </w:pPr>
      <w:bookmarkStart w:id="234" w:name="_Toc69471878"/>
      <w:r>
        <w:t xml:space="preserve">A/B </w:t>
      </w:r>
      <w:proofErr w:type="spellStart"/>
      <w:r>
        <w:t>proxy</w:t>
      </w:r>
      <w:bookmarkEnd w:id="234"/>
      <w:proofErr w:type="spellEnd"/>
    </w:p>
    <w:p w14:paraId="737BEDF6" w14:textId="2FE625D6" w:rsidR="007E5910" w:rsidRDefault="00891127" w:rsidP="007E5910">
      <w:pPr>
        <w:rPr>
          <w:lang w:eastAsia="en-US"/>
        </w:rPr>
      </w:pPr>
      <w:r>
        <w:rPr>
          <w:lang w:eastAsia="en-US"/>
        </w:rPr>
        <w:t xml:space="preserve">A/B </w:t>
      </w:r>
      <w:proofErr w:type="spellStart"/>
      <w:r>
        <w:rPr>
          <w:lang w:eastAsia="en-US"/>
        </w:rPr>
        <w:t>proxy</w:t>
      </w:r>
      <w:proofErr w:type="spellEnd"/>
      <w:r>
        <w:rPr>
          <w:lang w:eastAsia="en-US"/>
        </w:rPr>
        <w:t xml:space="preserve"> </w:t>
      </w:r>
      <w:r w:rsidR="00196972">
        <w:rPr>
          <w:lang w:eastAsia="en-US"/>
        </w:rPr>
        <w:t xml:space="preserve">je jednoduchá </w:t>
      </w:r>
      <w:proofErr w:type="spellStart"/>
      <w:r w:rsidR="00196972">
        <w:rPr>
          <w:lang w:eastAsia="en-US"/>
        </w:rPr>
        <w:t>cloudflare</w:t>
      </w:r>
      <w:proofErr w:type="spellEnd"/>
      <w:r w:rsidR="00196972">
        <w:rPr>
          <w:lang w:eastAsia="en-US"/>
        </w:rPr>
        <w:t xml:space="preserve"> funkce</w:t>
      </w:r>
      <w:r w:rsidR="003346B6">
        <w:rPr>
          <w:lang w:eastAsia="en-US"/>
        </w:rPr>
        <w:t xml:space="preserve"> (</w:t>
      </w:r>
      <w:r w:rsidR="00BF6753">
        <w:rPr>
          <w:lang w:eastAsia="en-US"/>
        </w:rPr>
        <w:t>HTTP</w:t>
      </w:r>
      <w:r w:rsidR="003346B6">
        <w:rPr>
          <w:lang w:eastAsia="en-US"/>
        </w:rPr>
        <w:t xml:space="preserve"> </w:t>
      </w:r>
      <w:proofErr w:type="spellStart"/>
      <w:r w:rsidR="003346B6">
        <w:rPr>
          <w:lang w:eastAsia="en-US"/>
        </w:rPr>
        <w:t>endpoint</w:t>
      </w:r>
      <w:proofErr w:type="spellEnd"/>
      <w:r w:rsidR="003346B6">
        <w:rPr>
          <w:lang w:eastAsia="en-US"/>
        </w:rPr>
        <w:t>)</w:t>
      </w:r>
      <w:r w:rsidR="00196972">
        <w:rPr>
          <w:lang w:eastAsia="en-US"/>
        </w:rPr>
        <w:t>, skrz kterou jd</w:t>
      </w:r>
      <w:r w:rsidR="00C24EE7">
        <w:rPr>
          <w:lang w:eastAsia="en-US"/>
        </w:rPr>
        <w:t>ou</w:t>
      </w:r>
      <w:r w:rsidR="00196972">
        <w:rPr>
          <w:lang w:eastAsia="en-US"/>
        </w:rPr>
        <w:t xml:space="preserve"> </w:t>
      </w:r>
      <w:r w:rsidR="00CB2C48">
        <w:rPr>
          <w:lang w:eastAsia="en-US"/>
        </w:rPr>
        <w:t>všechny http požadavky na</w:t>
      </w:r>
      <w:r w:rsidR="00196972">
        <w:rPr>
          <w:lang w:eastAsia="en-US"/>
        </w:rPr>
        <w:t xml:space="preserve"> aplikac</w:t>
      </w:r>
      <w:r w:rsidR="00CB2C48">
        <w:rPr>
          <w:lang w:eastAsia="en-US"/>
        </w:rPr>
        <w:t>i</w:t>
      </w:r>
      <w:r w:rsidR="00196972">
        <w:rPr>
          <w:lang w:eastAsia="en-US"/>
        </w:rPr>
        <w:t xml:space="preserve"> farní sbírky. </w:t>
      </w:r>
      <w:r w:rsidR="00FC4A1F">
        <w:rPr>
          <w:lang w:eastAsia="en-US"/>
        </w:rPr>
        <w:t>Z </w:t>
      </w:r>
      <w:proofErr w:type="spellStart"/>
      <w:r w:rsidR="00FC4A1F">
        <w:rPr>
          <w:lang w:eastAsia="en-US"/>
        </w:rPr>
        <w:t>cookies</w:t>
      </w:r>
      <w:proofErr w:type="spellEnd"/>
      <w:r w:rsidR="00FC4A1F">
        <w:rPr>
          <w:lang w:eastAsia="en-US"/>
        </w:rPr>
        <w:t xml:space="preserve"> </w:t>
      </w:r>
      <w:r w:rsidR="00622C7E">
        <w:rPr>
          <w:lang w:eastAsia="en-US"/>
        </w:rPr>
        <w:t xml:space="preserve">HTTP požadavku </w:t>
      </w:r>
      <w:r w:rsidR="00FC4A1F">
        <w:rPr>
          <w:lang w:eastAsia="en-US"/>
        </w:rPr>
        <w:t xml:space="preserve">vyčte </w:t>
      </w:r>
      <w:proofErr w:type="spellStart"/>
      <w:r w:rsidR="00622C7E">
        <w:rPr>
          <w:lang w:eastAsia="en-US"/>
        </w:rPr>
        <w:t>cookie</w:t>
      </w:r>
      <w:proofErr w:type="spellEnd"/>
      <w:r w:rsidR="00622C7E">
        <w:rPr>
          <w:lang w:eastAsia="en-US"/>
        </w:rPr>
        <w:t xml:space="preserve"> </w:t>
      </w:r>
      <w:proofErr w:type="spellStart"/>
      <w:r w:rsidR="00622C7E" w:rsidRPr="00622C7E">
        <w:rPr>
          <w:i/>
          <w:iCs/>
          <w:lang w:eastAsia="en-US"/>
        </w:rPr>
        <w:t>rendering_choice</w:t>
      </w:r>
      <w:proofErr w:type="spellEnd"/>
      <w:r w:rsidR="005E517C">
        <w:rPr>
          <w:lang w:eastAsia="en-US"/>
        </w:rPr>
        <w:t xml:space="preserve"> obsahující </w:t>
      </w:r>
      <w:r w:rsidR="00B30DC1">
        <w:rPr>
          <w:lang w:eastAsia="en-US"/>
        </w:rPr>
        <w:t xml:space="preserve">požadovanou verzi </w:t>
      </w:r>
      <w:proofErr w:type="spellStart"/>
      <w:r w:rsidR="00B30DC1">
        <w:rPr>
          <w:lang w:eastAsia="en-US"/>
        </w:rPr>
        <w:t>renderingu</w:t>
      </w:r>
      <w:proofErr w:type="spellEnd"/>
      <w:r w:rsidR="00F875CE">
        <w:rPr>
          <w:lang w:eastAsia="en-US"/>
        </w:rPr>
        <w:t xml:space="preserve">. V případě, že </w:t>
      </w:r>
      <w:proofErr w:type="spellStart"/>
      <w:r w:rsidR="00F875CE">
        <w:rPr>
          <w:lang w:eastAsia="en-US"/>
        </w:rPr>
        <w:t>cookie</w:t>
      </w:r>
      <w:proofErr w:type="spellEnd"/>
      <w:r w:rsidR="00F875CE">
        <w:rPr>
          <w:lang w:eastAsia="en-US"/>
        </w:rPr>
        <w:t xml:space="preserve"> není přítomna</w:t>
      </w:r>
      <w:r w:rsidR="00D40A7A">
        <w:rPr>
          <w:lang w:eastAsia="en-US"/>
        </w:rPr>
        <w:t>,</w:t>
      </w:r>
      <w:r w:rsidR="00BD1F16">
        <w:rPr>
          <w:lang w:eastAsia="en-US"/>
        </w:rPr>
        <w:t xml:space="preserve"> nebo obsahuje nevalidní </w:t>
      </w:r>
      <w:r w:rsidR="00A6562C">
        <w:rPr>
          <w:lang w:eastAsia="en-US"/>
        </w:rPr>
        <w:t>hodnotu</w:t>
      </w:r>
      <w:r w:rsidR="00BD1F16">
        <w:rPr>
          <w:lang w:eastAsia="en-US"/>
        </w:rPr>
        <w:t>,</w:t>
      </w:r>
      <w:r w:rsidR="004C27F5">
        <w:rPr>
          <w:lang w:eastAsia="en-US"/>
        </w:rPr>
        <w:t xml:space="preserve"> náhodně se</w:t>
      </w:r>
      <w:r w:rsidR="00BD1F16">
        <w:rPr>
          <w:lang w:eastAsia="en-US"/>
        </w:rPr>
        <w:t xml:space="preserve"> vygeneruje</w:t>
      </w:r>
      <w:r w:rsidR="004C27F5">
        <w:rPr>
          <w:lang w:eastAsia="en-US"/>
        </w:rPr>
        <w:t xml:space="preserve"> a do </w:t>
      </w:r>
      <w:proofErr w:type="spellStart"/>
      <w:r w:rsidR="004C27F5">
        <w:rPr>
          <w:lang w:eastAsia="en-US"/>
        </w:rPr>
        <w:t>cookie</w:t>
      </w:r>
      <w:proofErr w:type="spellEnd"/>
      <w:r w:rsidR="004C27F5">
        <w:rPr>
          <w:lang w:eastAsia="en-US"/>
        </w:rPr>
        <w:t xml:space="preserve"> uloží </w:t>
      </w:r>
      <w:r w:rsidR="00475B8D">
        <w:rPr>
          <w:lang w:eastAsia="en-US"/>
        </w:rPr>
        <w:t xml:space="preserve">jedna z dostupných verzí </w:t>
      </w:r>
      <w:proofErr w:type="spellStart"/>
      <w:r w:rsidR="00475B8D">
        <w:rPr>
          <w:lang w:eastAsia="en-US"/>
        </w:rPr>
        <w:t>renderingu</w:t>
      </w:r>
      <w:proofErr w:type="spellEnd"/>
      <w:r w:rsidR="00475B8D">
        <w:rPr>
          <w:lang w:eastAsia="en-US"/>
        </w:rPr>
        <w:t>.</w:t>
      </w:r>
      <w:r w:rsidR="004C27F5">
        <w:rPr>
          <w:lang w:eastAsia="en-US"/>
        </w:rPr>
        <w:t xml:space="preserve"> </w:t>
      </w:r>
      <w:r w:rsidR="004F4C78">
        <w:rPr>
          <w:lang w:eastAsia="en-US"/>
        </w:rPr>
        <w:t xml:space="preserve">Funkce </w:t>
      </w:r>
      <w:r w:rsidR="00533806">
        <w:rPr>
          <w:lang w:eastAsia="en-US"/>
        </w:rPr>
        <w:t xml:space="preserve">pak </w:t>
      </w:r>
      <w:proofErr w:type="spellStart"/>
      <w:r w:rsidR="00533806">
        <w:rPr>
          <w:lang w:eastAsia="en-US"/>
        </w:rPr>
        <w:t>zduplikuje</w:t>
      </w:r>
      <w:proofErr w:type="spellEnd"/>
      <w:r w:rsidR="00533806">
        <w:rPr>
          <w:lang w:eastAsia="en-US"/>
        </w:rPr>
        <w:t xml:space="preserve"> požadavek na konkrétní doménu </w:t>
      </w:r>
      <w:r w:rsidR="005E517C">
        <w:rPr>
          <w:lang w:eastAsia="en-US"/>
        </w:rPr>
        <w:t xml:space="preserve">obsahující požadovanou verzi </w:t>
      </w:r>
      <w:proofErr w:type="spellStart"/>
      <w:r w:rsidR="005E517C">
        <w:rPr>
          <w:lang w:eastAsia="en-US"/>
        </w:rPr>
        <w:t>renderingu</w:t>
      </w:r>
      <w:proofErr w:type="spellEnd"/>
      <w:r w:rsidR="002E1FC2">
        <w:rPr>
          <w:lang w:eastAsia="en-US"/>
        </w:rPr>
        <w:t xml:space="preserve"> a vrátí výsledek tohoto požadavku</w:t>
      </w:r>
      <w:r w:rsidR="0074034F">
        <w:rPr>
          <w:lang w:eastAsia="en-US"/>
        </w:rPr>
        <w:t>.</w:t>
      </w:r>
    </w:p>
    <w:p w14:paraId="2B46505F" w14:textId="5D55F574" w:rsidR="003317D6" w:rsidRPr="008B4633" w:rsidRDefault="003317D6" w:rsidP="007E5910">
      <w:pPr>
        <w:rPr>
          <w:lang w:eastAsia="en-US"/>
        </w:rPr>
      </w:pPr>
      <w:r>
        <w:rPr>
          <w:lang w:eastAsia="en-US"/>
        </w:rPr>
        <w:t xml:space="preserve">Implementaci </w:t>
      </w:r>
      <w:proofErr w:type="spellStart"/>
      <w:r>
        <w:rPr>
          <w:lang w:eastAsia="en-US"/>
        </w:rPr>
        <w:t>proxy</w:t>
      </w:r>
      <w:proofErr w:type="spellEnd"/>
      <w:r>
        <w:rPr>
          <w:lang w:eastAsia="en-US"/>
        </w:rPr>
        <w:t xml:space="preserve"> lze nalézt v </w:t>
      </w:r>
      <w:r w:rsidR="009C657C">
        <w:rPr>
          <w:lang w:eastAsia="en-US"/>
        </w:rPr>
        <w:fldChar w:fldCharType="begin"/>
      </w:r>
      <w:r w:rsidR="009C657C">
        <w:rPr>
          <w:lang w:eastAsia="en-US"/>
        </w:rPr>
        <w:instrText xml:space="preserve"> REF _Ref69492690 \w \h </w:instrText>
      </w:r>
      <w:r w:rsidR="009C657C">
        <w:rPr>
          <w:lang w:eastAsia="en-US"/>
        </w:rPr>
      </w:r>
      <w:r w:rsidR="009C657C">
        <w:rPr>
          <w:lang w:eastAsia="en-US"/>
        </w:rPr>
        <w:fldChar w:fldCharType="separate"/>
      </w:r>
      <w:r w:rsidR="009C657C">
        <w:rPr>
          <w:lang w:eastAsia="en-US"/>
        </w:rPr>
        <w:t>Příloha C</w:t>
      </w:r>
      <w:r w:rsidR="009C657C">
        <w:rPr>
          <w:lang w:eastAsia="en-US"/>
        </w:rPr>
        <w:fldChar w:fldCharType="end"/>
      </w:r>
      <w:r w:rsidR="008B4633">
        <w:rPr>
          <w:lang w:eastAsia="en-US"/>
        </w:rPr>
        <w:t>, konkrétně v</w:t>
      </w:r>
      <w:r w:rsidR="007E1007">
        <w:rPr>
          <w:lang w:eastAsia="en-US"/>
        </w:rPr>
        <w:t xml:space="preserve"> souboru</w:t>
      </w:r>
      <w:r w:rsidR="008B4633">
        <w:rPr>
          <w:lang w:eastAsia="en-US"/>
        </w:rPr>
        <w:t xml:space="preserve"> </w:t>
      </w:r>
      <w:proofErr w:type="spellStart"/>
      <w:r w:rsidR="008B4633" w:rsidRPr="008B4633">
        <w:rPr>
          <w:i/>
          <w:iCs/>
          <w:lang w:eastAsia="en-US"/>
        </w:rPr>
        <w:t>donate_app</w:t>
      </w:r>
      <w:proofErr w:type="spellEnd"/>
      <w:r w:rsidR="008B4633" w:rsidRPr="008B4633">
        <w:rPr>
          <w:i/>
          <w:iCs/>
          <w:lang w:eastAsia="en-US"/>
        </w:rPr>
        <w:t>/</w:t>
      </w:r>
      <w:proofErr w:type="spellStart"/>
      <w:r w:rsidR="008B4633" w:rsidRPr="008B4633">
        <w:rPr>
          <w:i/>
          <w:iCs/>
          <w:lang w:eastAsia="en-US"/>
        </w:rPr>
        <w:t>ab_proxy</w:t>
      </w:r>
      <w:proofErr w:type="spellEnd"/>
      <w:r w:rsidR="008B4633" w:rsidRPr="008B4633">
        <w:rPr>
          <w:i/>
          <w:iCs/>
          <w:lang w:eastAsia="en-US"/>
        </w:rPr>
        <w:t>/</w:t>
      </w:r>
      <w:proofErr w:type="spellStart"/>
      <w:r w:rsidR="008B4633" w:rsidRPr="008B4633">
        <w:rPr>
          <w:i/>
          <w:iCs/>
          <w:lang w:eastAsia="en-US"/>
        </w:rPr>
        <w:t>src</w:t>
      </w:r>
      <w:proofErr w:type="spellEnd"/>
      <w:r w:rsidR="008B4633" w:rsidRPr="008B4633">
        <w:rPr>
          <w:i/>
          <w:iCs/>
          <w:lang w:eastAsia="en-US"/>
        </w:rPr>
        <w:t>/</w:t>
      </w:r>
      <w:proofErr w:type="spellStart"/>
      <w:r w:rsidR="008B4633" w:rsidRPr="008B4633">
        <w:rPr>
          <w:i/>
          <w:iCs/>
          <w:lang w:eastAsia="en-US"/>
        </w:rPr>
        <w:t>handler.ts</w:t>
      </w:r>
      <w:proofErr w:type="spellEnd"/>
      <w:r w:rsidR="007E1007">
        <w:rPr>
          <w:i/>
          <w:iCs/>
          <w:lang w:eastAsia="en-US"/>
        </w:rPr>
        <w:t>.</w:t>
      </w:r>
    </w:p>
    <w:p w14:paraId="520032E9" w14:textId="2B6912A2" w:rsidR="005C2980" w:rsidRDefault="00E87FC5" w:rsidP="005C2980">
      <w:pPr>
        <w:pStyle w:val="Nadpis3"/>
      </w:pPr>
      <w:bookmarkStart w:id="235" w:name="_Toc69471879"/>
      <w:r>
        <w:t>S</w:t>
      </w:r>
      <w:r w:rsidR="005C2980">
        <w:t>bírání metrik reálných uživatelů</w:t>
      </w:r>
      <w:bookmarkEnd w:id="235"/>
    </w:p>
    <w:p w14:paraId="3EE5268D" w14:textId="7CB8E23E" w:rsidR="009509B1" w:rsidRPr="00FB3C7B" w:rsidRDefault="00EC198B" w:rsidP="00D0368E">
      <w:pPr>
        <w:rPr>
          <w:lang w:eastAsia="en-US"/>
        </w:rPr>
      </w:pPr>
      <w:r>
        <w:rPr>
          <w:lang w:eastAsia="en-US"/>
        </w:rPr>
        <w:t xml:space="preserve">Měření jednotlivých výkonnostních metrik je měřeno pomocí knihovny </w:t>
      </w:r>
      <w:r>
        <w:rPr>
          <w:i/>
          <w:iCs/>
          <w:lang w:eastAsia="en-US"/>
        </w:rPr>
        <w:t>web-</w:t>
      </w:r>
      <w:proofErr w:type="spellStart"/>
      <w:r>
        <w:rPr>
          <w:i/>
          <w:iCs/>
          <w:lang w:eastAsia="en-US"/>
        </w:rPr>
        <w:t>vitals</w:t>
      </w:r>
      <w:proofErr w:type="spellEnd"/>
      <w:r>
        <w:rPr>
          <w:lang w:eastAsia="en-US"/>
        </w:rPr>
        <w:t xml:space="preserve">. </w:t>
      </w:r>
      <w:r w:rsidR="004317B9">
        <w:rPr>
          <w:lang w:eastAsia="en-US"/>
        </w:rPr>
        <w:t>Do hlaviček každé z FE aplikací byl přidán následující skript</w:t>
      </w:r>
      <w:r w:rsidR="00E34B81">
        <w:rPr>
          <w:lang w:eastAsia="en-US"/>
        </w:rPr>
        <w:t xml:space="preserve"> (</w:t>
      </w:r>
      <w:r w:rsidR="000D37BD">
        <w:rPr>
          <w:lang w:eastAsia="en-US"/>
        </w:rPr>
        <w:fldChar w:fldCharType="begin"/>
      </w:r>
      <w:r w:rsidR="000D37BD">
        <w:rPr>
          <w:lang w:eastAsia="en-US"/>
        </w:rPr>
        <w:instrText xml:space="preserve"> REF _Ref69480166 \h </w:instrText>
      </w:r>
      <w:r w:rsidR="000D37BD">
        <w:rPr>
          <w:lang w:eastAsia="en-US"/>
        </w:rPr>
      </w:r>
      <w:r w:rsidR="000D37BD">
        <w:rPr>
          <w:lang w:eastAsia="en-US"/>
        </w:rPr>
        <w:fldChar w:fldCharType="separate"/>
      </w:r>
      <w:r w:rsidR="000D37BD">
        <w:t xml:space="preserve">Výpis </w:t>
      </w:r>
      <w:r w:rsidR="000D37BD">
        <w:rPr>
          <w:noProof/>
        </w:rPr>
        <w:t>7</w:t>
      </w:r>
      <w:r w:rsidR="000D37BD">
        <w:t>.</w:t>
      </w:r>
      <w:r w:rsidR="000D37BD">
        <w:rPr>
          <w:noProof/>
        </w:rPr>
        <w:t>1</w:t>
      </w:r>
      <w:r w:rsidR="000D37BD">
        <w:rPr>
          <w:lang w:eastAsia="en-US"/>
        </w:rPr>
        <w:fldChar w:fldCharType="end"/>
      </w:r>
      <w:r w:rsidR="00E34B81">
        <w:rPr>
          <w:lang w:eastAsia="en-US"/>
        </w:rPr>
        <w:t>)</w:t>
      </w:r>
      <w:r w:rsidR="004317B9">
        <w:rPr>
          <w:lang w:eastAsia="en-US"/>
        </w:rPr>
        <w:t xml:space="preserve">, odesílající tyto naměřené hodnoty na </w:t>
      </w:r>
      <w:proofErr w:type="spellStart"/>
      <w:r w:rsidR="00DB66C3">
        <w:rPr>
          <w:lang w:eastAsia="en-US"/>
        </w:rPr>
        <w:t>endpoint</w:t>
      </w:r>
      <w:proofErr w:type="spellEnd"/>
      <w:r w:rsidR="00DB66C3">
        <w:rPr>
          <w:lang w:eastAsia="en-US"/>
        </w:rPr>
        <w:t xml:space="preserve"> </w:t>
      </w:r>
      <w:hyperlink r:id="rId42" w:history="1">
        <w:r w:rsidR="00DB66C3" w:rsidRPr="00D42930">
          <w:rPr>
            <w:rStyle w:val="Hypertextovodkaz"/>
            <w:lang w:eastAsia="en-US"/>
          </w:rPr>
          <w:t>https://metrics-endpoint.brezina.workers.dev/</w:t>
        </w:r>
      </w:hyperlink>
      <w:r w:rsidR="00DB66C3">
        <w:rPr>
          <w:lang w:eastAsia="en-US"/>
        </w:rPr>
        <w:t>.</w:t>
      </w:r>
      <w:r w:rsidR="00FB3C7B">
        <w:rPr>
          <w:lang w:eastAsia="en-US"/>
        </w:rPr>
        <w:t xml:space="preserve"> Za zmínku stojí, že k odesílání těchto metrik je použita metoda </w:t>
      </w:r>
      <w:proofErr w:type="spellStart"/>
      <w:proofErr w:type="gramStart"/>
      <w:r w:rsidR="00FB3C7B">
        <w:rPr>
          <w:i/>
          <w:iCs/>
          <w:lang w:eastAsia="en-US"/>
        </w:rPr>
        <w:t>navigator.sendBeacon</w:t>
      </w:r>
      <w:proofErr w:type="spellEnd"/>
      <w:proofErr w:type="gramEnd"/>
      <w:r w:rsidR="00FB3C7B">
        <w:rPr>
          <w:i/>
          <w:iCs/>
          <w:lang w:eastAsia="en-US"/>
        </w:rPr>
        <w:t>()</w:t>
      </w:r>
      <w:r w:rsidR="00FB3C7B">
        <w:rPr>
          <w:lang w:eastAsia="en-US"/>
        </w:rPr>
        <w:t>, kter</w:t>
      </w:r>
      <w:r w:rsidR="00B655EB">
        <w:rPr>
          <w:lang w:eastAsia="en-US"/>
        </w:rPr>
        <w:t xml:space="preserve">é je k odesílání </w:t>
      </w:r>
      <w:r w:rsidR="00884384">
        <w:rPr>
          <w:lang w:eastAsia="en-US"/>
        </w:rPr>
        <w:t>těchto diagnostických dat určeno</w:t>
      </w:r>
      <w:r w:rsidR="00D5237E">
        <w:rPr>
          <w:lang w:eastAsia="en-US"/>
        </w:rPr>
        <w:t>.</w:t>
      </w:r>
    </w:p>
    <w:p w14:paraId="69CCF5FC" w14:textId="6CD7425A" w:rsidR="00E34B81" w:rsidRPr="00EC198B" w:rsidRDefault="00E34B81" w:rsidP="00E34B81">
      <w:pPr>
        <w:pStyle w:val="Titulek"/>
      </w:pPr>
      <w:bookmarkStart w:id="236" w:name="_Ref69480166"/>
      <w:bookmarkStart w:id="237" w:name="_Ref69480153"/>
      <w:r>
        <w:lastRenderedPageBreak/>
        <w:t xml:space="preserve">Výpis </w:t>
      </w:r>
      <w:fldSimple w:instr=" STYLEREF 1 \s ">
        <w:r w:rsidR="005F74E2">
          <w:rPr>
            <w:noProof/>
          </w:rPr>
          <w:t>7</w:t>
        </w:r>
      </w:fldSimple>
      <w:r w:rsidR="005F74E2">
        <w:t>.</w:t>
      </w:r>
      <w:fldSimple w:instr=" SEQ Výpis \* ARABIC \s 1 ">
        <w:r w:rsidR="005F74E2">
          <w:rPr>
            <w:noProof/>
          </w:rPr>
          <w:t>1</w:t>
        </w:r>
      </w:fldSimple>
      <w:bookmarkEnd w:id="236"/>
      <w:r>
        <w:t xml:space="preserve"> Sběr a odeslání naměřených výkonnostních metrik</w:t>
      </w:r>
      <w:bookmarkEnd w:id="237"/>
    </w:p>
    <w:p w14:paraId="505BBBEF" w14:textId="77777777" w:rsidR="00EC198B" w:rsidRDefault="00EC198B" w:rsidP="00EC198B">
      <w:pPr>
        <w:pStyle w:val="Textprogramovhokdu"/>
        <w:spacing w:after="0" w:line="288" w:lineRule="auto"/>
        <w:rPr>
          <w:lang w:eastAsia="en-US"/>
        </w:rPr>
      </w:pPr>
      <w:r>
        <w:rPr>
          <w:lang w:eastAsia="en-US"/>
        </w:rPr>
        <w:t>&lt;</w:t>
      </w:r>
      <w:proofErr w:type="spellStart"/>
      <w:r>
        <w:rPr>
          <w:lang w:eastAsia="en-US"/>
        </w:rPr>
        <w:t>script</w:t>
      </w:r>
      <w:proofErr w:type="spellEnd"/>
      <w:r>
        <w:rPr>
          <w:lang w:eastAsia="en-US"/>
        </w:rPr>
        <w:t>&gt;</w:t>
      </w:r>
    </w:p>
    <w:p w14:paraId="6A459491" w14:textId="77777777" w:rsidR="00EC198B" w:rsidRDefault="00EC198B" w:rsidP="00EC198B">
      <w:pPr>
        <w:pStyle w:val="Textprogramovhokdu"/>
        <w:spacing w:after="0" w:line="288" w:lineRule="auto"/>
        <w:rPr>
          <w:lang w:eastAsia="en-US"/>
        </w:rPr>
      </w:pPr>
      <w:r>
        <w:rPr>
          <w:lang w:eastAsia="en-US"/>
        </w:rPr>
        <w:t xml:space="preserve">      </w:t>
      </w:r>
      <w:proofErr w:type="spellStart"/>
      <w:proofErr w:type="gramStart"/>
      <w:r>
        <w:rPr>
          <w:lang w:eastAsia="en-US"/>
        </w:rPr>
        <w:t>addEventListener</w:t>
      </w:r>
      <w:proofErr w:type="spellEnd"/>
      <w:r>
        <w:rPr>
          <w:lang w:eastAsia="en-US"/>
        </w:rPr>
        <w:t>(</w:t>
      </w:r>
      <w:proofErr w:type="gramEnd"/>
      <w:r>
        <w:rPr>
          <w:lang w:eastAsia="en-US"/>
        </w:rPr>
        <w:t>'</w:t>
      </w:r>
      <w:proofErr w:type="spellStart"/>
      <w:r>
        <w:rPr>
          <w:lang w:eastAsia="en-US"/>
        </w:rPr>
        <w:t>DOMContentLoaded</w:t>
      </w:r>
      <w:proofErr w:type="spellEnd"/>
      <w:r>
        <w:rPr>
          <w:lang w:eastAsia="en-US"/>
        </w:rPr>
        <w:t xml:space="preserve">', </w:t>
      </w:r>
      <w:proofErr w:type="spellStart"/>
      <w:r>
        <w:rPr>
          <w:lang w:eastAsia="en-US"/>
        </w:rPr>
        <w:t>function</w:t>
      </w:r>
      <w:proofErr w:type="spellEnd"/>
      <w:r>
        <w:rPr>
          <w:lang w:eastAsia="en-US"/>
        </w:rPr>
        <w:t xml:space="preserve"> () {</w:t>
      </w:r>
    </w:p>
    <w:p w14:paraId="0A61693A"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const</w:t>
      </w:r>
      <w:proofErr w:type="spellEnd"/>
      <w:r>
        <w:rPr>
          <w:lang w:eastAsia="en-US"/>
        </w:rPr>
        <w:t xml:space="preserve"> </w:t>
      </w:r>
      <w:proofErr w:type="spellStart"/>
      <w:r>
        <w:rPr>
          <w:lang w:eastAsia="en-US"/>
        </w:rPr>
        <w:t>endpoint</w:t>
      </w:r>
      <w:proofErr w:type="spellEnd"/>
      <w:r>
        <w:rPr>
          <w:lang w:eastAsia="en-US"/>
        </w:rPr>
        <w:t xml:space="preserve"> = 'https://</w:t>
      </w:r>
      <w:proofErr w:type="spellStart"/>
      <w:r>
        <w:rPr>
          <w:lang w:eastAsia="en-US"/>
        </w:rPr>
        <w:t>metrics-endpoint.brezina.workers.dev</w:t>
      </w:r>
      <w:proofErr w:type="spellEnd"/>
      <w:r>
        <w:rPr>
          <w:lang w:eastAsia="en-US"/>
        </w:rPr>
        <w:t>/';</w:t>
      </w:r>
    </w:p>
    <w:p w14:paraId="560E94C9"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function</w:t>
      </w:r>
      <w:proofErr w:type="spellEnd"/>
      <w:r>
        <w:rPr>
          <w:lang w:eastAsia="en-US"/>
        </w:rPr>
        <w:t xml:space="preserve"> </w:t>
      </w:r>
      <w:proofErr w:type="spellStart"/>
      <w:proofErr w:type="gramStart"/>
      <w:r>
        <w:rPr>
          <w:lang w:eastAsia="en-US"/>
        </w:rPr>
        <w:t>sendToAnalytics</w:t>
      </w:r>
      <w:proofErr w:type="spellEnd"/>
      <w:r>
        <w:rPr>
          <w:lang w:eastAsia="en-US"/>
        </w:rPr>
        <w:t>(</w:t>
      </w:r>
      <w:proofErr w:type="gramEnd"/>
      <w:r>
        <w:rPr>
          <w:lang w:eastAsia="en-US"/>
        </w:rPr>
        <w:t xml:space="preserve">{ </w:t>
      </w:r>
      <w:proofErr w:type="spellStart"/>
      <w:r>
        <w:rPr>
          <w:lang w:eastAsia="en-US"/>
        </w:rPr>
        <w:t>name</w:t>
      </w:r>
      <w:proofErr w:type="spellEnd"/>
      <w:r>
        <w:rPr>
          <w:lang w:eastAsia="en-US"/>
        </w:rPr>
        <w:t xml:space="preserve">, </w:t>
      </w:r>
      <w:proofErr w:type="spellStart"/>
      <w:r>
        <w:rPr>
          <w:lang w:eastAsia="en-US"/>
        </w:rPr>
        <w:t>value</w:t>
      </w:r>
      <w:proofErr w:type="spellEnd"/>
      <w:r>
        <w:rPr>
          <w:lang w:eastAsia="en-US"/>
        </w:rPr>
        <w:t xml:space="preserve"> }) {</w:t>
      </w:r>
    </w:p>
    <w:p w14:paraId="086EBE23"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const</w:t>
      </w:r>
      <w:proofErr w:type="spellEnd"/>
      <w:r>
        <w:rPr>
          <w:lang w:eastAsia="en-US"/>
        </w:rPr>
        <w:t xml:space="preserve"> body = </w:t>
      </w:r>
      <w:proofErr w:type="spellStart"/>
      <w:r>
        <w:rPr>
          <w:lang w:eastAsia="en-US"/>
        </w:rPr>
        <w:t>JSON.stringify</w:t>
      </w:r>
      <w:proofErr w:type="spellEnd"/>
      <w:r>
        <w:rPr>
          <w:lang w:eastAsia="en-US"/>
        </w:rPr>
        <w:t>({</w:t>
      </w:r>
    </w:p>
    <w:p w14:paraId="1B80F366"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name</w:t>
      </w:r>
      <w:proofErr w:type="spellEnd"/>
      <w:r>
        <w:rPr>
          <w:lang w:eastAsia="en-US"/>
        </w:rPr>
        <w:t>,</w:t>
      </w:r>
    </w:p>
    <w:p w14:paraId="3D0649C0"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value</w:t>
      </w:r>
      <w:proofErr w:type="spellEnd"/>
      <w:r>
        <w:rPr>
          <w:lang w:eastAsia="en-US"/>
        </w:rPr>
        <w:t>,</w:t>
      </w:r>
    </w:p>
    <w:p w14:paraId="35481F58"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renderingType</w:t>
      </w:r>
      <w:proofErr w:type="spellEnd"/>
      <w:r>
        <w:rPr>
          <w:lang w:eastAsia="en-US"/>
        </w:rPr>
        <w:t xml:space="preserve">: </w:t>
      </w:r>
      <w:proofErr w:type="spellStart"/>
      <w:proofErr w:type="gramStart"/>
      <w:r>
        <w:rPr>
          <w:lang w:eastAsia="en-US"/>
        </w:rPr>
        <w:t>document.cookie</w:t>
      </w:r>
      <w:proofErr w:type="gramEnd"/>
      <w:r>
        <w:rPr>
          <w:lang w:eastAsia="en-US"/>
        </w:rPr>
        <w:t>.match</w:t>
      </w:r>
      <w:proofErr w:type="spellEnd"/>
      <w:r>
        <w:rPr>
          <w:lang w:eastAsia="en-US"/>
        </w:rPr>
        <w:t>(/</w:t>
      </w:r>
      <w:proofErr w:type="spellStart"/>
      <w:r>
        <w:rPr>
          <w:lang w:eastAsia="en-US"/>
        </w:rPr>
        <w:t>rendering_choice</w:t>
      </w:r>
      <w:proofErr w:type="spellEnd"/>
      <w:r>
        <w:rPr>
          <w:lang w:eastAsia="en-US"/>
        </w:rPr>
        <w:t>=([^;]*)/)[1],</w:t>
      </w:r>
    </w:p>
    <w:p w14:paraId="2AE74F95"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userAgent</w:t>
      </w:r>
      <w:proofErr w:type="spellEnd"/>
      <w:r>
        <w:rPr>
          <w:lang w:eastAsia="en-US"/>
        </w:rPr>
        <w:t xml:space="preserve">: </w:t>
      </w:r>
      <w:proofErr w:type="spellStart"/>
      <w:proofErr w:type="gramStart"/>
      <w:r>
        <w:rPr>
          <w:lang w:eastAsia="en-US"/>
        </w:rPr>
        <w:t>navigator.userAgent</w:t>
      </w:r>
      <w:proofErr w:type="spellEnd"/>
      <w:proofErr w:type="gramEnd"/>
    </w:p>
    <w:p w14:paraId="06E4CE17" w14:textId="77777777" w:rsidR="00EC198B" w:rsidRDefault="00EC198B" w:rsidP="00EC198B">
      <w:pPr>
        <w:pStyle w:val="Textprogramovhokdu"/>
        <w:spacing w:after="0" w:line="288" w:lineRule="auto"/>
        <w:rPr>
          <w:lang w:eastAsia="en-US"/>
        </w:rPr>
      </w:pPr>
      <w:r>
        <w:rPr>
          <w:lang w:eastAsia="en-US"/>
        </w:rPr>
        <w:t xml:space="preserve">          });</w:t>
      </w:r>
    </w:p>
    <w:p w14:paraId="12C2FC5C" w14:textId="77777777" w:rsidR="00EC198B" w:rsidRDefault="00EC198B" w:rsidP="00EC198B">
      <w:pPr>
        <w:pStyle w:val="Textprogramovhokdu"/>
        <w:spacing w:after="0" w:line="288" w:lineRule="auto"/>
        <w:rPr>
          <w:lang w:eastAsia="en-US"/>
        </w:rPr>
      </w:pPr>
      <w:r>
        <w:rPr>
          <w:lang w:eastAsia="en-US"/>
        </w:rPr>
        <w:t xml:space="preserve">          // Use `</w:t>
      </w:r>
      <w:proofErr w:type="spellStart"/>
      <w:proofErr w:type="gramStart"/>
      <w:r>
        <w:rPr>
          <w:lang w:eastAsia="en-US"/>
        </w:rPr>
        <w:t>navigator.sendBeacon</w:t>
      </w:r>
      <w:proofErr w:type="spellEnd"/>
      <w:proofErr w:type="gramEnd"/>
      <w:r>
        <w:rPr>
          <w:lang w:eastAsia="en-US"/>
        </w:rPr>
        <w:t xml:space="preserve">()` </w:t>
      </w:r>
      <w:proofErr w:type="spellStart"/>
      <w:r>
        <w:rPr>
          <w:lang w:eastAsia="en-US"/>
        </w:rPr>
        <w:t>if</w:t>
      </w:r>
      <w:proofErr w:type="spellEnd"/>
      <w:r>
        <w:rPr>
          <w:lang w:eastAsia="en-US"/>
        </w:rPr>
        <w:t xml:space="preserve"> </w:t>
      </w:r>
      <w:proofErr w:type="spellStart"/>
      <w:r>
        <w:rPr>
          <w:lang w:eastAsia="en-US"/>
        </w:rPr>
        <w:t>available</w:t>
      </w:r>
      <w:proofErr w:type="spellEnd"/>
      <w:r>
        <w:rPr>
          <w:lang w:eastAsia="en-US"/>
        </w:rPr>
        <w:t xml:space="preserve">, </w:t>
      </w:r>
      <w:proofErr w:type="spellStart"/>
      <w:r>
        <w:rPr>
          <w:lang w:eastAsia="en-US"/>
        </w:rPr>
        <w:t>falling</w:t>
      </w:r>
      <w:proofErr w:type="spellEnd"/>
      <w:r>
        <w:rPr>
          <w:lang w:eastAsia="en-US"/>
        </w:rPr>
        <w:t xml:space="preserve"> </w:t>
      </w:r>
      <w:proofErr w:type="spellStart"/>
      <w:r>
        <w:rPr>
          <w:lang w:eastAsia="en-US"/>
        </w:rPr>
        <w:t>back</w:t>
      </w:r>
      <w:proofErr w:type="spellEnd"/>
      <w:r>
        <w:rPr>
          <w:lang w:eastAsia="en-US"/>
        </w:rPr>
        <w:t xml:space="preserve"> to `</w:t>
      </w:r>
      <w:proofErr w:type="spellStart"/>
      <w:r>
        <w:rPr>
          <w:lang w:eastAsia="en-US"/>
        </w:rPr>
        <w:t>fetch</w:t>
      </w:r>
      <w:proofErr w:type="spellEnd"/>
      <w:r>
        <w:rPr>
          <w:lang w:eastAsia="en-US"/>
        </w:rPr>
        <w:t>()`.</w:t>
      </w:r>
    </w:p>
    <w:p w14:paraId="5D580B25" w14:textId="77777777" w:rsidR="00EC198B" w:rsidRDefault="00EC198B" w:rsidP="00EC198B">
      <w:pPr>
        <w:pStyle w:val="Textprogramovhokdu"/>
        <w:spacing w:after="0" w:line="288" w:lineRule="auto"/>
        <w:rPr>
          <w:lang w:eastAsia="en-US"/>
        </w:rPr>
      </w:pPr>
      <w:r>
        <w:rPr>
          <w:lang w:eastAsia="en-US"/>
        </w:rPr>
        <w:t xml:space="preserve">          (</w:t>
      </w:r>
      <w:proofErr w:type="spellStart"/>
      <w:proofErr w:type="gramStart"/>
      <w:r>
        <w:rPr>
          <w:lang w:eastAsia="en-US"/>
        </w:rPr>
        <w:t>navigator.sendBeacon</w:t>
      </w:r>
      <w:proofErr w:type="spellEnd"/>
      <w:proofErr w:type="gramEnd"/>
      <w:r>
        <w:rPr>
          <w:lang w:eastAsia="en-US"/>
        </w:rPr>
        <w:t xml:space="preserve"> &amp;&amp; </w:t>
      </w:r>
      <w:proofErr w:type="spellStart"/>
      <w:r>
        <w:rPr>
          <w:lang w:eastAsia="en-US"/>
        </w:rPr>
        <w:t>navigator.sendBeacon</w:t>
      </w:r>
      <w:proofErr w:type="spellEnd"/>
      <w:r>
        <w:rPr>
          <w:lang w:eastAsia="en-US"/>
        </w:rPr>
        <w:t>(</w:t>
      </w:r>
      <w:proofErr w:type="spellStart"/>
      <w:r>
        <w:rPr>
          <w:lang w:eastAsia="en-US"/>
        </w:rPr>
        <w:t>endpoint</w:t>
      </w:r>
      <w:proofErr w:type="spellEnd"/>
      <w:r>
        <w:rPr>
          <w:lang w:eastAsia="en-US"/>
        </w:rPr>
        <w:t>, body)) ||</w:t>
      </w:r>
    </w:p>
    <w:p w14:paraId="15B06D5A" w14:textId="77777777" w:rsidR="00EC198B" w:rsidRDefault="00EC198B" w:rsidP="00EC198B">
      <w:pPr>
        <w:pStyle w:val="Textprogramovhokdu"/>
        <w:spacing w:after="0" w:line="288" w:lineRule="auto"/>
        <w:rPr>
          <w:lang w:eastAsia="en-US"/>
        </w:rPr>
      </w:pPr>
      <w:r>
        <w:rPr>
          <w:lang w:eastAsia="en-US"/>
        </w:rPr>
        <w:t xml:space="preserve">            </w:t>
      </w:r>
      <w:proofErr w:type="spellStart"/>
      <w:proofErr w:type="gramStart"/>
      <w:r>
        <w:rPr>
          <w:lang w:eastAsia="en-US"/>
        </w:rPr>
        <w:t>fetch</w:t>
      </w:r>
      <w:proofErr w:type="spellEnd"/>
      <w:r>
        <w:rPr>
          <w:lang w:eastAsia="en-US"/>
        </w:rPr>
        <w:t>(</w:t>
      </w:r>
      <w:proofErr w:type="spellStart"/>
      <w:proofErr w:type="gramEnd"/>
      <w:r>
        <w:rPr>
          <w:lang w:eastAsia="en-US"/>
        </w:rPr>
        <w:t>endpoint</w:t>
      </w:r>
      <w:proofErr w:type="spellEnd"/>
      <w:r>
        <w:rPr>
          <w:lang w:eastAsia="en-US"/>
        </w:rPr>
        <w:t xml:space="preserve">, { body, </w:t>
      </w:r>
      <w:proofErr w:type="spellStart"/>
      <w:r>
        <w:rPr>
          <w:lang w:eastAsia="en-US"/>
        </w:rPr>
        <w:t>method</w:t>
      </w:r>
      <w:proofErr w:type="spellEnd"/>
      <w:r>
        <w:rPr>
          <w:lang w:eastAsia="en-US"/>
        </w:rPr>
        <w:t xml:space="preserve">: 'POST', </w:t>
      </w:r>
      <w:proofErr w:type="spellStart"/>
      <w:r>
        <w:rPr>
          <w:lang w:eastAsia="en-US"/>
        </w:rPr>
        <w:t>keepalive</w:t>
      </w:r>
      <w:proofErr w:type="spellEnd"/>
      <w:r>
        <w:rPr>
          <w:lang w:eastAsia="en-US"/>
        </w:rPr>
        <w:t xml:space="preserve">: </w:t>
      </w:r>
      <w:proofErr w:type="spellStart"/>
      <w:r>
        <w:rPr>
          <w:lang w:eastAsia="en-US"/>
        </w:rPr>
        <w:t>true</w:t>
      </w:r>
      <w:proofErr w:type="spellEnd"/>
      <w:r>
        <w:rPr>
          <w:lang w:eastAsia="en-US"/>
        </w:rPr>
        <w:t xml:space="preserve"> });</w:t>
      </w:r>
    </w:p>
    <w:p w14:paraId="2C5FC02E" w14:textId="77777777" w:rsidR="00EC198B" w:rsidRDefault="00EC198B" w:rsidP="00EC198B">
      <w:pPr>
        <w:pStyle w:val="Textprogramovhokdu"/>
        <w:spacing w:after="0" w:line="288" w:lineRule="auto"/>
        <w:rPr>
          <w:lang w:eastAsia="en-US"/>
        </w:rPr>
      </w:pPr>
      <w:r>
        <w:rPr>
          <w:lang w:eastAsia="en-US"/>
        </w:rPr>
        <w:t xml:space="preserve">        }</w:t>
      </w:r>
    </w:p>
    <w:p w14:paraId="705C7E2C" w14:textId="77777777" w:rsidR="00EC198B" w:rsidRDefault="00EC198B" w:rsidP="00EC198B">
      <w:pPr>
        <w:pStyle w:val="Textprogramovhokdu"/>
        <w:spacing w:after="0" w:line="288" w:lineRule="auto"/>
        <w:rPr>
          <w:lang w:eastAsia="en-US"/>
        </w:rPr>
      </w:pPr>
    </w:p>
    <w:p w14:paraId="2761598B"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webVitals.getCLS</w:t>
      </w:r>
      <w:proofErr w:type="spellEnd"/>
      <w:r>
        <w:rPr>
          <w:lang w:eastAsia="en-US"/>
        </w:rPr>
        <w:t>(</w:t>
      </w:r>
      <w:proofErr w:type="spellStart"/>
      <w:r>
        <w:rPr>
          <w:lang w:eastAsia="en-US"/>
        </w:rPr>
        <w:t>sendToAnalytics</w:t>
      </w:r>
      <w:proofErr w:type="spellEnd"/>
      <w:r>
        <w:rPr>
          <w:lang w:eastAsia="en-US"/>
        </w:rPr>
        <w:t>);</w:t>
      </w:r>
    </w:p>
    <w:p w14:paraId="5CB4F133"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webVitals.getFID</w:t>
      </w:r>
      <w:proofErr w:type="spellEnd"/>
      <w:r>
        <w:rPr>
          <w:lang w:eastAsia="en-US"/>
        </w:rPr>
        <w:t>(</w:t>
      </w:r>
      <w:proofErr w:type="spellStart"/>
      <w:r>
        <w:rPr>
          <w:lang w:eastAsia="en-US"/>
        </w:rPr>
        <w:t>sendToAnalytics</w:t>
      </w:r>
      <w:proofErr w:type="spellEnd"/>
      <w:r>
        <w:rPr>
          <w:lang w:eastAsia="en-US"/>
        </w:rPr>
        <w:t>);</w:t>
      </w:r>
    </w:p>
    <w:p w14:paraId="24962B36"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webVitals.getLCP</w:t>
      </w:r>
      <w:proofErr w:type="spellEnd"/>
      <w:r>
        <w:rPr>
          <w:lang w:eastAsia="en-US"/>
        </w:rPr>
        <w:t>(</w:t>
      </w:r>
      <w:proofErr w:type="spellStart"/>
      <w:r>
        <w:rPr>
          <w:lang w:eastAsia="en-US"/>
        </w:rPr>
        <w:t>sendToAnalytics</w:t>
      </w:r>
      <w:proofErr w:type="spellEnd"/>
      <w:r>
        <w:rPr>
          <w:lang w:eastAsia="en-US"/>
        </w:rPr>
        <w:t>);</w:t>
      </w:r>
    </w:p>
    <w:p w14:paraId="30048FDC"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webVitals.getFCP</w:t>
      </w:r>
      <w:proofErr w:type="spellEnd"/>
      <w:r>
        <w:rPr>
          <w:lang w:eastAsia="en-US"/>
        </w:rPr>
        <w:t>(</w:t>
      </w:r>
      <w:proofErr w:type="spellStart"/>
      <w:r>
        <w:rPr>
          <w:lang w:eastAsia="en-US"/>
        </w:rPr>
        <w:t>sendToAnalytics</w:t>
      </w:r>
      <w:proofErr w:type="spellEnd"/>
      <w:r>
        <w:rPr>
          <w:lang w:eastAsia="en-US"/>
        </w:rPr>
        <w:t>);</w:t>
      </w:r>
    </w:p>
    <w:p w14:paraId="3A0FAB36" w14:textId="77777777" w:rsidR="00EC198B" w:rsidRDefault="00EC198B" w:rsidP="00EC198B">
      <w:pPr>
        <w:pStyle w:val="Textprogramovhokdu"/>
        <w:spacing w:after="0" w:line="288" w:lineRule="auto"/>
        <w:rPr>
          <w:lang w:eastAsia="en-US"/>
        </w:rPr>
      </w:pPr>
      <w:r>
        <w:rPr>
          <w:lang w:eastAsia="en-US"/>
        </w:rPr>
        <w:t xml:space="preserve">        </w:t>
      </w:r>
      <w:proofErr w:type="spellStart"/>
      <w:r>
        <w:rPr>
          <w:lang w:eastAsia="en-US"/>
        </w:rPr>
        <w:t>webVitals.getTTFB</w:t>
      </w:r>
      <w:proofErr w:type="spellEnd"/>
      <w:r>
        <w:rPr>
          <w:lang w:eastAsia="en-US"/>
        </w:rPr>
        <w:t>(</w:t>
      </w:r>
      <w:proofErr w:type="spellStart"/>
      <w:r>
        <w:rPr>
          <w:lang w:eastAsia="en-US"/>
        </w:rPr>
        <w:t>sendToAnalytics</w:t>
      </w:r>
      <w:proofErr w:type="spellEnd"/>
      <w:r>
        <w:rPr>
          <w:lang w:eastAsia="en-US"/>
        </w:rPr>
        <w:t>);</w:t>
      </w:r>
    </w:p>
    <w:p w14:paraId="06280A9E" w14:textId="77777777" w:rsidR="00EC198B" w:rsidRDefault="00EC198B" w:rsidP="00EC198B">
      <w:pPr>
        <w:pStyle w:val="Textprogramovhokdu"/>
        <w:spacing w:after="0" w:line="288" w:lineRule="auto"/>
        <w:rPr>
          <w:lang w:eastAsia="en-US"/>
        </w:rPr>
      </w:pPr>
      <w:r>
        <w:rPr>
          <w:lang w:eastAsia="en-US"/>
        </w:rPr>
        <w:t xml:space="preserve">      });</w:t>
      </w:r>
    </w:p>
    <w:p w14:paraId="2351EA9B" w14:textId="51E6BA9E" w:rsidR="00EC198B" w:rsidRPr="00D0368E" w:rsidRDefault="00EC198B" w:rsidP="00EC198B">
      <w:pPr>
        <w:pStyle w:val="Textprogramovhokdu"/>
        <w:rPr>
          <w:lang w:eastAsia="en-US"/>
        </w:rPr>
      </w:pPr>
      <w:r>
        <w:rPr>
          <w:lang w:eastAsia="en-US"/>
        </w:rPr>
        <w:t>&lt;/</w:t>
      </w:r>
      <w:proofErr w:type="spellStart"/>
      <w:r>
        <w:rPr>
          <w:lang w:eastAsia="en-US"/>
        </w:rPr>
        <w:t>script</w:t>
      </w:r>
      <w:proofErr w:type="spellEnd"/>
      <w:r>
        <w:rPr>
          <w:lang w:eastAsia="en-US"/>
        </w:rPr>
        <w:t>&gt;</w:t>
      </w:r>
    </w:p>
    <w:p w14:paraId="16405079" w14:textId="435F7542" w:rsidR="00901174" w:rsidRDefault="00D21DA7" w:rsidP="00901174">
      <w:pPr>
        <w:rPr>
          <w:lang w:eastAsia="en-US"/>
        </w:rPr>
      </w:pPr>
      <w:proofErr w:type="spellStart"/>
      <w:r>
        <w:rPr>
          <w:lang w:eastAsia="en-US"/>
        </w:rPr>
        <w:t>E</w:t>
      </w:r>
      <w:r w:rsidR="00FB3C7B">
        <w:rPr>
          <w:lang w:eastAsia="en-US"/>
        </w:rPr>
        <w:t>ndpoint</w:t>
      </w:r>
      <w:proofErr w:type="spellEnd"/>
      <w:r w:rsidR="00FB3C7B">
        <w:rPr>
          <w:lang w:eastAsia="en-US"/>
        </w:rPr>
        <w:t xml:space="preserve"> </w:t>
      </w:r>
      <w:r>
        <w:rPr>
          <w:lang w:eastAsia="en-US"/>
        </w:rPr>
        <w:t>pro sbírání metrik</w:t>
      </w:r>
      <w:r w:rsidR="00FB3C7B">
        <w:rPr>
          <w:lang w:eastAsia="en-US"/>
        </w:rPr>
        <w:t xml:space="preserve"> běží na </w:t>
      </w:r>
      <w:proofErr w:type="spellStart"/>
      <w:r w:rsidR="00FB3C7B">
        <w:rPr>
          <w:lang w:eastAsia="en-US"/>
        </w:rPr>
        <w:t>Cloudflare</w:t>
      </w:r>
      <w:proofErr w:type="spellEnd"/>
      <w:r w:rsidR="00FB3C7B">
        <w:rPr>
          <w:lang w:eastAsia="en-US"/>
        </w:rPr>
        <w:t xml:space="preserve"> </w:t>
      </w:r>
      <w:proofErr w:type="spellStart"/>
      <w:r w:rsidR="00FB3C7B">
        <w:rPr>
          <w:lang w:eastAsia="en-US"/>
        </w:rPr>
        <w:t>functions</w:t>
      </w:r>
      <w:proofErr w:type="spellEnd"/>
      <w:r>
        <w:rPr>
          <w:lang w:eastAsia="en-US"/>
        </w:rPr>
        <w:t>.</w:t>
      </w:r>
      <w:r w:rsidR="00CE63C4">
        <w:rPr>
          <w:lang w:eastAsia="en-US"/>
        </w:rPr>
        <w:t xml:space="preserve"> </w:t>
      </w:r>
      <w:r w:rsidR="009C16A1">
        <w:rPr>
          <w:lang w:eastAsia="en-US"/>
        </w:rPr>
        <w:t xml:space="preserve">Tento </w:t>
      </w:r>
      <w:proofErr w:type="spellStart"/>
      <w:r w:rsidR="009C16A1">
        <w:rPr>
          <w:lang w:eastAsia="en-US"/>
        </w:rPr>
        <w:t>endpoint</w:t>
      </w:r>
      <w:proofErr w:type="spellEnd"/>
      <w:r w:rsidR="009C16A1">
        <w:rPr>
          <w:lang w:eastAsia="en-US"/>
        </w:rPr>
        <w:t xml:space="preserve"> po zavolání pomocí </w:t>
      </w:r>
      <w:r w:rsidR="009C16A1" w:rsidRPr="00B41C94">
        <w:rPr>
          <w:i/>
          <w:iCs/>
          <w:lang w:eastAsia="en-US"/>
        </w:rPr>
        <w:t xml:space="preserve">Google </w:t>
      </w:r>
      <w:proofErr w:type="spellStart"/>
      <w:r w:rsidR="00B41C94" w:rsidRPr="00B41C94">
        <w:rPr>
          <w:i/>
          <w:iCs/>
          <w:lang w:eastAsia="en-US"/>
        </w:rPr>
        <w:t>Spreadsheets</w:t>
      </w:r>
      <w:proofErr w:type="spellEnd"/>
      <w:r w:rsidR="00B41C94" w:rsidRPr="00B41C94">
        <w:rPr>
          <w:i/>
          <w:iCs/>
          <w:lang w:eastAsia="en-US"/>
        </w:rPr>
        <w:t xml:space="preserve"> API</w:t>
      </w:r>
      <w:r w:rsidR="00B41C94">
        <w:rPr>
          <w:lang w:eastAsia="en-US"/>
        </w:rPr>
        <w:t xml:space="preserve"> uloží do </w:t>
      </w:r>
      <w:r w:rsidR="0074077B">
        <w:rPr>
          <w:lang w:eastAsia="en-US"/>
        </w:rPr>
        <w:t>G</w:t>
      </w:r>
      <w:r w:rsidR="00B41C94">
        <w:rPr>
          <w:lang w:eastAsia="en-US"/>
        </w:rPr>
        <w:t>oogle tabulky naměřené informace včetně informace</w:t>
      </w:r>
      <w:r w:rsidR="00F11A0C">
        <w:rPr>
          <w:lang w:eastAsia="en-US"/>
        </w:rPr>
        <w:t>,</w:t>
      </w:r>
      <w:r w:rsidR="00B41C94">
        <w:rPr>
          <w:lang w:eastAsia="en-US"/>
        </w:rPr>
        <w:t xml:space="preserve"> o </w:t>
      </w:r>
      <w:r w:rsidR="00F31EC8">
        <w:rPr>
          <w:lang w:eastAsia="en-US"/>
        </w:rPr>
        <w:t xml:space="preserve">jaký druh </w:t>
      </w:r>
      <w:proofErr w:type="spellStart"/>
      <w:r w:rsidR="00F31EC8">
        <w:rPr>
          <w:lang w:eastAsia="en-US"/>
        </w:rPr>
        <w:t>renderingu</w:t>
      </w:r>
      <w:proofErr w:type="spellEnd"/>
      <w:r w:rsidR="00F31EC8">
        <w:rPr>
          <w:lang w:eastAsia="en-US"/>
        </w:rPr>
        <w:t xml:space="preserve"> se jedná (rozpoznaný z </w:t>
      </w:r>
      <w:proofErr w:type="spellStart"/>
      <w:r w:rsidR="00F31EC8">
        <w:rPr>
          <w:lang w:eastAsia="en-US"/>
        </w:rPr>
        <w:t>cookie</w:t>
      </w:r>
      <w:proofErr w:type="spellEnd"/>
      <w:r w:rsidR="00F31EC8">
        <w:rPr>
          <w:lang w:eastAsia="en-US"/>
        </w:rPr>
        <w:t>) a základních informacích o prohlížeči a operačním systému vyčtených z hlaviček požadavku.</w:t>
      </w:r>
    </w:p>
    <w:p w14:paraId="40223A3F" w14:textId="77252BED" w:rsidR="005249C2" w:rsidRDefault="005249C2" w:rsidP="00901174">
      <w:pPr>
        <w:rPr>
          <w:lang w:eastAsia="en-US"/>
        </w:rPr>
      </w:pPr>
      <w:r>
        <w:rPr>
          <w:lang w:eastAsia="en-US"/>
        </w:rPr>
        <w:t xml:space="preserve">Implementaci </w:t>
      </w:r>
      <w:proofErr w:type="spellStart"/>
      <w:r w:rsidR="00444F50">
        <w:rPr>
          <w:lang w:eastAsia="en-US"/>
        </w:rPr>
        <w:t>endpointu</w:t>
      </w:r>
      <w:proofErr w:type="spellEnd"/>
      <w:r w:rsidR="00444F50">
        <w:rPr>
          <w:lang w:eastAsia="en-US"/>
        </w:rPr>
        <w:t xml:space="preserve"> a ukládání dat</w:t>
      </w:r>
      <w:r>
        <w:rPr>
          <w:lang w:eastAsia="en-US"/>
        </w:rPr>
        <w:t xml:space="preserve"> lze nalézt v </w:t>
      </w:r>
      <w:r>
        <w:rPr>
          <w:lang w:eastAsia="en-US"/>
        </w:rPr>
        <w:fldChar w:fldCharType="begin"/>
      </w:r>
      <w:r>
        <w:rPr>
          <w:lang w:eastAsia="en-US"/>
        </w:rPr>
        <w:instrText xml:space="preserve"> REF _Ref69492690 \w \h </w:instrText>
      </w:r>
      <w:r>
        <w:rPr>
          <w:lang w:eastAsia="en-US"/>
        </w:rPr>
      </w:r>
      <w:r>
        <w:rPr>
          <w:lang w:eastAsia="en-US"/>
        </w:rPr>
        <w:fldChar w:fldCharType="separate"/>
      </w:r>
      <w:r>
        <w:rPr>
          <w:lang w:eastAsia="en-US"/>
        </w:rPr>
        <w:t>Příloha C</w:t>
      </w:r>
      <w:r>
        <w:rPr>
          <w:lang w:eastAsia="en-US"/>
        </w:rPr>
        <w:fldChar w:fldCharType="end"/>
      </w:r>
      <w:r>
        <w:rPr>
          <w:lang w:eastAsia="en-US"/>
        </w:rPr>
        <w:t xml:space="preserve">, konkrétně v souboru </w:t>
      </w:r>
      <w:proofErr w:type="spellStart"/>
      <w:r w:rsidR="006F5DE6" w:rsidRPr="006F5DE6">
        <w:rPr>
          <w:i/>
          <w:iCs/>
          <w:lang w:eastAsia="en-US"/>
        </w:rPr>
        <w:t>donate_app</w:t>
      </w:r>
      <w:proofErr w:type="spellEnd"/>
      <w:r w:rsidR="006F5DE6" w:rsidRPr="006F5DE6">
        <w:rPr>
          <w:i/>
          <w:iCs/>
          <w:lang w:eastAsia="en-US"/>
        </w:rPr>
        <w:t>/</w:t>
      </w:r>
      <w:proofErr w:type="spellStart"/>
      <w:r w:rsidR="006F5DE6" w:rsidRPr="006F5DE6">
        <w:rPr>
          <w:i/>
          <w:iCs/>
          <w:lang w:eastAsia="en-US"/>
        </w:rPr>
        <w:t>metrics-endpoint</w:t>
      </w:r>
      <w:proofErr w:type="spellEnd"/>
      <w:r w:rsidR="006F5DE6" w:rsidRPr="006F5DE6">
        <w:rPr>
          <w:i/>
          <w:iCs/>
          <w:lang w:eastAsia="en-US"/>
        </w:rPr>
        <w:t>/</w:t>
      </w:r>
      <w:proofErr w:type="spellStart"/>
      <w:r w:rsidR="006F5DE6" w:rsidRPr="006F5DE6">
        <w:rPr>
          <w:i/>
          <w:iCs/>
          <w:lang w:eastAsia="en-US"/>
        </w:rPr>
        <w:t>src</w:t>
      </w:r>
      <w:proofErr w:type="spellEnd"/>
      <w:r w:rsidR="006F5DE6" w:rsidRPr="006F5DE6">
        <w:rPr>
          <w:i/>
          <w:iCs/>
          <w:lang w:eastAsia="en-US"/>
        </w:rPr>
        <w:t>/</w:t>
      </w:r>
      <w:proofErr w:type="spellStart"/>
      <w:r w:rsidR="006F5DE6" w:rsidRPr="006F5DE6">
        <w:rPr>
          <w:i/>
          <w:iCs/>
          <w:lang w:eastAsia="en-US"/>
        </w:rPr>
        <w:t>handler.ts</w:t>
      </w:r>
      <w:proofErr w:type="spellEnd"/>
      <w:r>
        <w:rPr>
          <w:i/>
          <w:iCs/>
          <w:lang w:eastAsia="en-US"/>
        </w:rPr>
        <w:t>.</w:t>
      </w:r>
    </w:p>
    <w:p w14:paraId="28772DFE" w14:textId="2DE6029E" w:rsidR="0031039D" w:rsidRDefault="00580078" w:rsidP="00580078">
      <w:pPr>
        <w:jc w:val="center"/>
        <w:rPr>
          <w:color w:val="FF0000"/>
          <w:lang w:eastAsia="en-US"/>
        </w:rPr>
      </w:pPr>
      <w:r w:rsidRPr="00580078">
        <w:rPr>
          <w:noProof/>
          <w:color w:val="FF0000"/>
          <w:lang w:eastAsia="en-US"/>
        </w:rPr>
        <w:drawing>
          <wp:inline distT="0" distB="0" distL="0" distR="0" wp14:anchorId="3F901D0D" wp14:editId="179AEF96">
            <wp:extent cx="5579110" cy="1525905"/>
            <wp:effectExtent l="0" t="0" r="0" b="0"/>
            <wp:docPr id="21" name="Obrázek 21"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descr="Obsah obrázku stůl&#10;&#10;Popis byl vytvořen automaticky"/>
                    <pic:cNvPicPr/>
                  </pic:nvPicPr>
                  <pic:blipFill>
                    <a:blip r:embed="rId43"/>
                    <a:stretch>
                      <a:fillRect/>
                    </a:stretch>
                  </pic:blipFill>
                  <pic:spPr>
                    <a:xfrm>
                      <a:off x="0" y="0"/>
                      <a:ext cx="5579110" cy="1525905"/>
                    </a:xfrm>
                    <a:prstGeom prst="rect">
                      <a:avLst/>
                    </a:prstGeom>
                  </pic:spPr>
                </pic:pic>
              </a:graphicData>
            </a:graphic>
          </wp:inline>
        </w:drawing>
      </w:r>
    </w:p>
    <w:p w14:paraId="6BFF38EB" w14:textId="4387BB84" w:rsidR="00580078" w:rsidRPr="00F31EC8" w:rsidRDefault="00580078" w:rsidP="00580078">
      <w:pPr>
        <w:pStyle w:val="Titulek"/>
        <w:rPr>
          <w:color w:val="FF0000"/>
        </w:rPr>
      </w:pPr>
      <w:r>
        <w:t xml:space="preserve">Obrázek </w:t>
      </w:r>
      <w:r w:rsidR="00A85E97">
        <w:fldChar w:fldCharType="begin"/>
      </w:r>
      <w:r w:rsidR="00A85E97">
        <w:instrText xml:space="preserve"> SEQ Obrázek \* ARABIC </w:instrText>
      </w:r>
      <w:r w:rsidR="00A85E97">
        <w:fldChar w:fldCharType="separate"/>
      </w:r>
      <w:r w:rsidR="002E2237">
        <w:rPr>
          <w:noProof/>
        </w:rPr>
        <w:t>22</w:t>
      </w:r>
      <w:r w:rsidR="00A85E97">
        <w:rPr>
          <w:noProof/>
        </w:rPr>
        <w:fldChar w:fldCharType="end"/>
      </w:r>
      <w:r>
        <w:t xml:space="preserve"> Ukázka Google tabulky se záznamy výkonnostních metrik</w:t>
      </w:r>
    </w:p>
    <w:p w14:paraId="41D41D3D" w14:textId="57155240" w:rsidR="005C2980" w:rsidRDefault="005C2980" w:rsidP="00C17B5A">
      <w:pPr>
        <w:pStyle w:val="Nadpis3"/>
      </w:pPr>
      <w:bookmarkStart w:id="238" w:name="_Toc69471880"/>
      <w:r>
        <w:t>Farní události</w:t>
      </w:r>
      <w:bookmarkEnd w:id="238"/>
    </w:p>
    <w:p w14:paraId="29FC5DD7" w14:textId="77777777" w:rsidR="00685352" w:rsidRDefault="00EC7C97" w:rsidP="0048787D">
      <w:pPr>
        <w:rPr>
          <w:lang w:eastAsia="en-US"/>
        </w:rPr>
      </w:pPr>
      <w:r>
        <w:rPr>
          <w:lang w:eastAsia="en-US"/>
        </w:rPr>
        <w:t xml:space="preserve">Výpis události </w:t>
      </w:r>
      <w:r w:rsidR="005E599C">
        <w:rPr>
          <w:lang w:eastAsia="en-US"/>
        </w:rPr>
        <w:t>ve farnosti je přístupný na adrese</w:t>
      </w:r>
      <w:r w:rsidR="003734C5">
        <w:t xml:space="preserve"> </w:t>
      </w:r>
      <w:hyperlink r:id="rId44" w:history="1">
        <w:r w:rsidR="003734C5" w:rsidRPr="00D42930">
          <w:rPr>
            <w:rStyle w:val="Hypertextovodkaz"/>
            <w:lang w:eastAsia="en-US"/>
          </w:rPr>
          <w:t>https://www.kcmt.cz/kalendar-akci/?allInMonth=1&amp;year=2021&amp;day=1&amp;month=4</w:t>
        </w:r>
      </w:hyperlink>
      <w:r w:rsidR="001C289D" w:rsidRPr="003734C5">
        <w:t xml:space="preserve"> </w:t>
      </w:r>
      <w:r w:rsidR="005E599C">
        <w:rPr>
          <w:lang w:eastAsia="en-US"/>
        </w:rPr>
        <w:t xml:space="preserve">. </w:t>
      </w:r>
      <w:r w:rsidR="00324CE3">
        <w:rPr>
          <w:lang w:eastAsia="en-US"/>
        </w:rPr>
        <w:t xml:space="preserve">V rámci této práce byl naprogramován </w:t>
      </w:r>
      <w:proofErr w:type="spellStart"/>
      <w:r w:rsidR="00324CE3">
        <w:rPr>
          <w:lang w:eastAsia="en-US"/>
        </w:rPr>
        <w:lastRenderedPageBreak/>
        <w:t>scraper</w:t>
      </w:r>
      <w:proofErr w:type="spellEnd"/>
      <w:r w:rsidR="00324CE3">
        <w:rPr>
          <w:lang w:eastAsia="en-US"/>
        </w:rPr>
        <w:t xml:space="preserve">, který každý den v určitou dobu navštíví </w:t>
      </w:r>
      <w:r w:rsidR="00CF079C">
        <w:rPr>
          <w:lang w:eastAsia="en-US"/>
        </w:rPr>
        <w:t>výpis událostí pro 3 měsíce dopředu a uloží do databáze jejich názvy, obrázky, datum a místo konání</w:t>
      </w:r>
      <w:r w:rsidR="00B83A3D">
        <w:rPr>
          <w:lang w:eastAsia="en-US"/>
        </w:rPr>
        <w:t xml:space="preserve">, </w:t>
      </w:r>
      <w:r w:rsidR="00CF079C">
        <w:rPr>
          <w:lang w:eastAsia="en-US"/>
        </w:rPr>
        <w:t>popis</w:t>
      </w:r>
      <w:r w:rsidR="00B83A3D">
        <w:rPr>
          <w:lang w:eastAsia="en-US"/>
        </w:rPr>
        <w:t xml:space="preserve"> a odkaz na detail události</w:t>
      </w:r>
      <w:r w:rsidR="00CF079C">
        <w:rPr>
          <w:lang w:eastAsia="en-US"/>
        </w:rPr>
        <w:t>.</w:t>
      </w:r>
    </w:p>
    <w:p w14:paraId="5E1A2360" w14:textId="2CBF3D09" w:rsidR="004010AA" w:rsidRDefault="00685352" w:rsidP="00903D85">
      <w:pPr>
        <w:rPr>
          <w:lang w:eastAsia="en-US"/>
        </w:rPr>
      </w:pPr>
      <w:proofErr w:type="spellStart"/>
      <w:r>
        <w:rPr>
          <w:lang w:eastAsia="en-US"/>
        </w:rPr>
        <w:t>Scraper</w:t>
      </w:r>
      <w:proofErr w:type="spellEnd"/>
      <w:r>
        <w:rPr>
          <w:lang w:eastAsia="en-US"/>
        </w:rPr>
        <w:t xml:space="preserve"> byl naimplementován jako </w:t>
      </w:r>
      <w:proofErr w:type="spellStart"/>
      <w:r w:rsidR="0088097F">
        <w:rPr>
          <w:lang w:eastAsia="en-US"/>
        </w:rPr>
        <w:t>C</w:t>
      </w:r>
      <w:r>
        <w:rPr>
          <w:lang w:eastAsia="en-US"/>
        </w:rPr>
        <w:t>loudflare</w:t>
      </w:r>
      <w:proofErr w:type="spellEnd"/>
      <w:r>
        <w:rPr>
          <w:lang w:eastAsia="en-US"/>
        </w:rPr>
        <w:t xml:space="preserve"> funkce. Výhodou</w:t>
      </w:r>
      <w:r w:rsidR="00947C6A">
        <w:rPr>
          <w:lang w:eastAsia="en-US"/>
        </w:rPr>
        <w:t xml:space="preserve"> použití tohoto poskytovatele bylo nastavení pravidelného spouštění každý den v rámci </w:t>
      </w:r>
      <w:r w:rsidR="00A11044">
        <w:rPr>
          <w:lang w:eastAsia="en-US"/>
        </w:rPr>
        <w:t>dvou</w:t>
      </w:r>
      <w:r w:rsidR="00947C6A">
        <w:rPr>
          <w:lang w:eastAsia="en-US"/>
        </w:rPr>
        <w:t xml:space="preserve"> řádku kódu (</w:t>
      </w:r>
      <w:r w:rsidR="00A11044">
        <w:rPr>
          <w:lang w:eastAsia="en-US"/>
        </w:rPr>
        <w:t xml:space="preserve">soubor </w:t>
      </w:r>
      <w:proofErr w:type="spellStart"/>
      <w:proofErr w:type="gramStart"/>
      <w:r w:rsidR="00A11044">
        <w:rPr>
          <w:i/>
          <w:iCs/>
          <w:lang w:eastAsia="en-US"/>
        </w:rPr>
        <w:t>wrangler.toml</w:t>
      </w:r>
      <w:proofErr w:type="spellEnd"/>
      <w:proofErr w:type="gramEnd"/>
      <w:r w:rsidR="00A11044">
        <w:rPr>
          <w:lang w:eastAsia="en-US"/>
        </w:rPr>
        <w:t>)</w:t>
      </w:r>
      <w:r w:rsidR="00D8702A">
        <w:rPr>
          <w:lang w:eastAsia="en-US"/>
        </w:rPr>
        <w:t xml:space="preserve">. Pro ukládání </w:t>
      </w:r>
      <w:r w:rsidR="00E33439">
        <w:rPr>
          <w:lang w:eastAsia="en-US"/>
        </w:rPr>
        <w:t xml:space="preserve">vytěžených </w:t>
      </w:r>
      <w:r w:rsidR="00D8702A">
        <w:rPr>
          <w:lang w:eastAsia="en-US"/>
        </w:rPr>
        <w:t>dat byla použita integrovaná datab</w:t>
      </w:r>
      <w:r w:rsidR="00FA1C50">
        <w:rPr>
          <w:lang w:eastAsia="en-US"/>
        </w:rPr>
        <w:t>áz</w:t>
      </w:r>
      <w:r w:rsidR="00D8702A">
        <w:rPr>
          <w:lang w:eastAsia="en-US"/>
        </w:rPr>
        <w:t xml:space="preserve">e </w:t>
      </w:r>
      <w:proofErr w:type="spellStart"/>
      <w:r w:rsidR="007C5179" w:rsidRPr="007C5179">
        <w:rPr>
          <w:i/>
          <w:iCs/>
          <w:lang w:eastAsia="en-US"/>
        </w:rPr>
        <w:t>Cloudflare</w:t>
      </w:r>
      <w:proofErr w:type="spellEnd"/>
      <w:r w:rsidR="007C5179" w:rsidRPr="007C5179">
        <w:rPr>
          <w:i/>
          <w:iCs/>
          <w:lang w:eastAsia="en-US"/>
        </w:rPr>
        <w:t xml:space="preserve"> </w:t>
      </w:r>
      <w:proofErr w:type="spellStart"/>
      <w:r w:rsidR="005443B6" w:rsidRPr="006F2AF4">
        <w:rPr>
          <w:i/>
          <w:iCs/>
          <w:lang w:eastAsia="en-US"/>
        </w:rPr>
        <w:t>workers</w:t>
      </w:r>
      <w:proofErr w:type="spellEnd"/>
      <w:r w:rsidR="005443B6" w:rsidRPr="006F2AF4">
        <w:rPr>
          <w:i/>
          <w:iCs/>
          <w:lang w:eastAsia="en-US"/>
        </w:rPr>
        <w:t xml:space="preserve"> </w:t>
      </w:r>
      <w:r w:rsidR="00D8702A" w:rsidRPr="006F2AF4">
        <w:rPr>
          <w:i/>
          <w:iCs/>
          <w:lang w:eastAsia="en-US"/>
        </w:rPr>
        <w:t xml:space="preserve">KV </w:t>
      </w:r>
      <w:proofErr w:type="spellStart"/>
      <w:r w:rsidR="00D8702A" w:rsidRPr="006F2AF4">
        <w:rPr>
          <w:i/>
          <w:iCs/>
          <w:lang w:eastAsia="en-US"/>
        </w:rPr>
        <w:t>stor</w:t>
      </w:r>
      <w:r w:rsidR="005443B6" w:rsidRPr="006F2AF4">
        <w:rPr>
          <w:i/>
          <w:iCs/>
          <w:lang w:eastAsia="en-US"/>
        </w:rPr>
        <w:t>e</w:t>
      </w:r>
      <w:proofErr w:type="spellEnd"/>
      <w:r w:rsidR="00D8702A">
        <w:rPr>
          <w:lang w:eastAsia="en-US"/>
        </w:rPr>
        <w:t>.</w:t>
      </w:r>
      <w:r w:rsidR="00A255DF">
        <w:rPr>
          <w:lang w:eastAsia="en-US"/>
        </w:rPr>
        <w:t xml:space="preserve"> Data jsou uložena uvnitř </w:t>
      </w:r>
      <w:proofErr w:type="spellStart"/>
      <w:r w:rsidR="00A255DF">
        <w:rPr>
          <w:lang w:eastAsia="en-US"/>
        </w:rPr>
        <w:t>namespace</w:t>
      </w:r>
      <w:proofErr w:type="spellEnd"/>
      <w:r w:rsidR="00A255DF">
        <w:rPr>
          <w:lang w:eastAsia="en-US"/>
        </w:rPr>
        <w:t xml:space="preserve"> </w:t>
      </w:r>
      <w:r w:rsidR="00A255DF" w:rsidRPr="00A255DF">
        <w:rPr>
          <w:i/>
          <w:iCs/>
          <w:lang w:eastAsia="en-US"/>
        </w:rPr>
        <w:t>EVENTS_KV</w:t>
      </w:r>
      <w:r w:rsidR="00A255DF">
        <w:rPr>
          <w:lang w:eastAsia="en-US"/>
        </w:rPr>
        <w:t>.</w:t>
      </w:r>
    </w:p>
    <w:p w14:paraId="0BEE8877" w14:textId="3D2FD448" w:rsidR="004010AA" w:rsidRPr="007F336F" w:rsidRDefault="004010AA" w:rsidP="00903D85">
      <w:pPr>
        <w:rPr>
          <w:lang w:eastAsia="en-US"/>
        </w:rPr>
      </w:pPr>
      <w:r>
        <w:rPr>
          <w:lang w:eastAsia="en-US"/>
        </w:rPr>
        <w:t xml:space="preserve">Implementace </w:t>
      </w:r>
      <w:proofErr w:type="spellStart"/>
      <w:r>
        <w:rPr>
          <w:lang w:eastAsia="en-US"/>
        </w:rPr>
        <w:t>scraperu</w:t>
      </w:r>
      <w:proofErr w:type="spellEnd"/>
      <w:r>
        <w:rPr>
          <w:lang w:eastAsia="en-US"/>
        </w:rPr>
        <w:t xml:space="preserve"> lze nalézt v </w:t>
      </w:r>
      <w:r>
        <w:rPr>
          <w:lang w:eastAsia="en-US"/>
        </w:rPr>
        <w:fldChar w:fldCharType="begin"/>
      </w:r>
      <w:r>
        <w:rPr>
          <w:lang w:eastAsia="en-US"/>
        </w:rPr>
        <w:instrText xml:space="preserve"> REF _Ref69492690 \w \h </w:instrText>
      </w:r>
      <w:r>
        <w:rPr>
          <w:lang w:eastAsia="en-US"/>
        </w:rPr>
      </w:r>
      <w:r>
        <w:rPr>
          <w:lang w:eastAsia="en-US"/>
        </w:rPr>
        <w:fldChar w:fldCharType="separate"/>
      </w:r>
      <w:r>
        <w:rPr>
          <w:lang w:eastAsia="en-US"/>
        </w:rPr>
        <w:t>Příloha C</w:t>
      </w:r>
      <w:r>
        <w:rPr>
          <w:lang w:eastAsia="en-US"/>
        </w:rPr>
        <w:fldChar w:fldCharType="end"/>
      </w:r>
      <w:r>
        <w:rPr>
          <w:lang w:eastAsia="en-US"/>
        </w:rPr>
        <w:t xml:space="preserve">, konkrétně v souboru </w:t>
      </w:r>
      <w:proofErr w:type="spellStart"/>
      <w:r w:rsidRPr="006F5DE6">
        <w:rPr>
          <w:i/>
          <w:iCs/>
          <w:lang w:eastAsia="en-US"/>
        </w:rPr>
        <w:t>donate_app</w:t>
      </w:r>
      <w:proofErr w:type="spellEnd"/>
      <w:r w:rsidRPr="006F5DE6">
        <w:rPr>
          <w:i/>
          <w:iCs/>
          <w:lang w:eastAsia="en-US"/>
        </w:rPr>
        <w:t>/</w:t>
      </w:r>
      <w:proofErr w:type="spellStart"/>
      <w:r w:rsidRPr="006F5DE6">
        <w:rPr>
          <w:i/>
          <w:iCs/>
          <w:lang w:eastAsia="en-US"/>
        </w:rPr>
        <w:t>metrics-endpoint</w:t>
      </w:r>
      <w:proofErr w:type="spellEnd"/>
      <w:r w:rsidRPr="006F5DE6">
        <w:rPr>
          <w:i/>
          <w:iCs/>
          <w:lang w:eastAsia="en-US"/>
        </w:rPr>
        <w:t>/</w:t>
      </w:r>
      <w:proofErr w:type="spellStart"/>
      <w:r w:rsidRPr="006F5DE6">
        <w:rPr>
          <w:i/>
          <w:iCs/>
          <w:lang w:eastAsia="en-US"/>
        </w:rPr>
        <w:t>src</w:t>
      </w:r>
      <w:proofErr w:type="spellEnd"/>
      <w:r w:rsidRPr="006F5DE6">
        <w:rPr>
          <w:i/>
          <w:iCs/>
          <w:lang w:eastAsia="en-US"/>
        </w:rPr>
        <w:t>/</w:t>
      </w:r>
      <w:proofErr w:type="spellStart"/>
      <w:r w:rsidRPr="006F5DE6">
        <w:rPr>
          <w:i/>
          <w:iCs/>
          <w:lang w:eastAsia="en-US"/>
        </w:rPr>
        <w:t>handler.ts</w:t>
      </w:r>
      <w:proofErr w:type="spellEnd"/>
      <w:r w:rsidR="00A25036" w:rsidRPr="00D803A9">
        <w:rPr>
          <w:lang w:eastAsia="en-US"/>
        </w:rPr>
        <w:t>.</w:t>
      </w:r>
      <w:r w:rsidR="00A25036">
        <w:rPr>
          <w:i/>
          <w:iCs/>
          <w:lang w:eastAsia="en-US"/>
        </w:rPr>
        <w:t xml:space="preserve"> </w:t>
      </w:r>
      <w:r w:rsidR="00A50232">
        <w:rPr>
          <w:lang w:eastAsia="en-US"/>
        </w:rPr>
        <w:t xml:space="preserve">Implementace </w:t>
      </w:r>
      <w:proofErr w:type="spellStart"/>
      <w:r w:rsidR="00A50232">
        <w:rPr>
          <w:lang w:eastAsia="en-US"/>
        </w:rPr>
        <w:t>endpointu</w:t>
      </w:r>
      <w:proofErr w:type="spellEnd"/>
      <w:r w:rsidR="00A50232">
        <w:rPr>
          <w:lang w:eastAsia="en-US"/>
        </w:rPr>
        <w:t xml:space="preserve"> poskytující posbírané události tamtéž, v souboru </w:t>
      </w:r>
      <w:proofErr w:type="spellStart"/>
      <w:r w:rsidR="00A50232" w:rsidRPr="00A50232">
        <w:rPr>
          <w:i/>
          <w:iCs/>
          <w:lang w:eastAsia="en-US"/>
        </w:rPr>
        <w:t>donate_app</w:t>
      </w:r>
      <w:proofErr w:type="spellEnd"/>
      <w:r w:rsidR="00A50232" w:rsidRPr="00A50232">
        <w:rPr>
          <w:i/>
          <w:iCs/>
          <w:lang w:eastAsia="en-US"/>
        </w:rPr>
        <w:t>/</w:t>
      </w:r>
      <w:proofErr w:type="spellStart"/>
      <w:r w:rsidR="00A50232" w:rsidRPr="00A50232">
        <w:rPr>
          <w:i/>
          <w:iCs/>
          <w:lang w:eastAsia="en-US"/>
        </w:rPr>
        <w:t>events</w:t>
      </w:r>
      <w:proofErr w:type="spellEnd"/>
      <w:r w:rsidR="00A50232" w:rsidRPr="00A50232">
        <w:rPr>
          <w:i/>
          <w:iCs/>
          <w:lang w:eastAsia="en-US"/>
        </w:rPr>
        <w:t>/</w:t>
      </w:r>
      <w:proofErr w:type="spellStart"/>
      <w:r w:rsidR="00A50232" w:rsidRPr="00A50232">
        <w:rPr>
          <w:i/>
          <w:iCs/>
          <w:lang w:eastAsia="en-US"/>
        </w:rPr>
        <w:t>events-api</w:t>
      </w:r>
      <w:proofErr w:type="spellEnd"/>
      <w:r w:rsidR="00A50232" w:rsidRPr="00A50232">
        <w:rPr>
          <w:i/>
          <w:iCs/>
          <w:lang w:eastAsia="en-US"/>
        </w:rPr>
        <w:t>/</w:t>
      </w:r>
      <w:proofErr w:type="spellStart"/>
      <w:r w:rsidR="00A50232" w:rsidRPr="00A50232">
        <w:rPr>
          <w:i/>
          <w:iCs/>
          <w:lang w:eastAsia="en-US"/>
        </w:rPr>
        <w:t>src</w:t>
      </w:r>
      <w:proofErr w:type="spellEnd"/>
      <w:r w:rsidR="00A50232" w:rsidRPr="00A50232">
        <w:rPr>
          <w:i/>
          <w:iCs/>
          <w:lang w:eastAsia="en-US"/>
        </w:rPr>
        <w:t>/</w:t>
      </w:r>
      <w:proofErr w:type="spellStart"/>
      <w:r w:rsidR="00A50232" w:rsidRPr="00A50232">
        <w:rPr>
          <w:i/>
          <w:iCs/>
          <w:lang w:eastAsia="en-US"/>
        </w:rPr>
        <w:t>handler.ts</w:t>
      </w:r>
      <w:proofErr w:type="spellEnd"/>
      <w:r w:rsidR="00A343A9">
        <w:rPr>
          <w:lang w:eastAsia="en-US"/>
        </w:rPr>
        <w:t>.</w:t>
      </w:r>
    </w:p>
    <w:p w14:paraId="0D50A65B" w14:textId="3DEE9A22" w:rsidR="00222B04" w:rsidRDefault="00222B04" w:rsidP="00222B04">
      <w:pPr>
        <w:pStyle w:val="Nadpis3"/>
      </w:pPr>
      <w:bookmarkStart w:id="239" w:name="_Toc69471881"/>
      <w:bookmarkStart w:id="240" w:name="_Ref69943185"/>
      <w:r>
        <w:t>FE aplikace</w:t>
      </w:r>
      <w:bookmarkEnd w:id="239"/>
      <w:bookmarkEnd w:id="240"/>
    </w:p>
    <w:p w14:paraId="2A2F6E45" w14:textId="5D8962A5" w:rsidR="007A4554" w:rsidRDefault="00B13D16" w:rsidP="00924499">
      <w:pPr>
        <w:rPr>
          <w:lang w:eastAsia="en-US"/>
        </w:rPr>
      </w:pPr>
      <w:r>
        <w:rPr>
          <w:lang w:eastAsia="en-US"/>
        </w:rPr>
        <w:t xml:space="preserve">V rámci implementace </w:t>
      </w:r>
      <w:r w:rsidR="001E370A">
        <w:rPr>
          <w:lang w:eastAsia="en-US"/>
        </w:rPr>
        <w:t xml:space="preserve">FE aplikací zde </w:t>
      </w:r>
      <w:r w:rsidR="00666386">
        <w:rPr>
          <w:lang w:eastAsia="en-US"/>
        </w:rPr>
        <w:t xml:space="preserve">bude reprezentativně rozebrána implementace formuláře pro </w:t>
      </w:r>
      <w:r w:rsidR="00164DC8">
        <w:rPr>
          <w:lang w:eastAsia="en-US"/>
        </w:rPr>
        <w:t>generování platební</w:t>
      </w:r>
      <w:r w:rsidR="00C2431B">
        <w:rPr>
          <w:lang w:eastAsia="en-US"/>
        </w:rPr>
        <w:t>ch informací</w:t>
      </w:r>
      <w:r w:rsidR="00C4135A">
        <w:rPr>
          <w:lang w:eastAsia="en-US"/>
        </w:rPr>
        <w:t xml:space="preserve"> (</w:t>
      </w:r>
      <w:r w:rsidR="00E65240">
        <w:rPr>
          <w:lang w:eastAsia="en-US"/>
        </w:rPr>
        <w:fldChar w:fldCharType="begin"/>
      </w:r>
      <w:r w:rsidR="00E65240">
        <w:rPr>
          <w:lang w:eastAsia="en-US"/>
        </w:rPr>
        <w:instrText xml:space="preserve"> REF _Ref69500771 \h </w:instrText>
      </w:r>
      <w:r w:rsidR="00E65240">
        <w:rPr>
          <w:lang w:eastAsia="en-US"/>
        </w:rPr>
      </w:r>
      <w:r w:rsidR="00E65240">
        <w:rPr>
          <w:lang w:eastAsia="en-US"/>
        </w:rPr>
        <w:fldChar w:fldCharType="separate"/>
      </w:r>
      <w:r w:rsidR="00E65240">
        <w:t xml:space="preserve">Obrázek </w:t>
      </w:r>
      <w:r w:rsidR="00E65240">
        <w:rPr>
          <w:noProof/>
        </w:rPr>
        <w:t>9</w:t>
      </w:r>
      <w:r w:rsidR="00E65240">
        <w:rPr>
          <w:lang w:eastAsia="en-US"/>
        </w:rPr>
        <w:fldChar w:fldCharType="end"/>
      </w:r>
      <w:r w:rsidR="00C4135A">
        <w:rPr>
          <w:lang w:eastAsia="en-US"/>
        </w:rPr>
        <w:t>)</w:t>
      </w:r>
      <w:r w:rsidR="00E64C2F">
        <w:rPr>
          <w:lang w:eastAsia="en-US"/>
        </w:rPr>
        <w:t xml:space="preserve"> jak v </w:t>
      </w:r>
      <w:proofErr w:type="spellStart"/>
      <w:r w:rsidR="00E64C2F">
        <w:rPr>
          <w:lang w:eastAsia="en-US"/>
        </w:rPr>
        <w:t>Angular</w:t>
      </w:r>
      <w:proofErr w:type="spellEnd"/>
      <w:r w:rsidR="00E64C2F">
        <w:rPr>
          <w:lang w:eastAsia="en-US"/>
        </w:rPr>
        <w:t xml:space="preserve"> verzi</w:t>
      </w:r>
      <w:r w:rsidR="00AA1D7D">
        <w:rPr>
          <w:lang w:eastAsia="en-US"/>
        </w:rPr>
        <w:t xml:space="preserve"> (</w:t>
      </w:r>
      <w:proofErr w:type="spellStart"/>
      <w:r w:rsidR="00DF5840" w:rsidRPr="00DF5840">
        <w:rPr>
          <w:i/>
          <w:iCs/>
          <w:lang w:eastAsia="en-US"/>
        </w:rPr>
        <w:t>donate_app</w:t>
      </w:r>
      <w:proofErr w:type="spellEnd"/>
      <w:r w:rsidR="00DF5840" w:rsidRPr="00DF5840">
        <w:rPr>
          <w:i/>
          <w:iCs/>
          <w:lang w:eastAsia="en-US"/>
        </w:rPr>
        <w:t>/</w:t>
      </w:r>
      <w:proofErr w:type="spellStart"/>
      <w:r w:rsidR="00DF5840" w:rsidRPr="00DF5840">
        <w:rPr>
          <w:i/>
          <w:iCs/>
          <w:lang w:eastAsia="en-US"/>
        </w:rPr>
        <w:t>client</w:t>
      </w:r>
      <w:proofErr w:type="spellEnd"/>
      <w:r w:rsidR="00AA1D7D">
        <w:rPr>
          <w:lang w:eastAsia="en-US"/>
        </w:rPr>
        <w:t>)</w:t>
      </w:r>
      <w:r w:rsidR="00E64C2F">
        <w:rPr>
          <w:lang w:eastAsia="en-US"/>
        </w:rPr>
        <w:t>, tak v </w:t>
      </w:r>
      <w:proofErr w:type="spellStart"/>
      <w:r w:rsidR="00E64C2F">
        <w:rPr>
          <w:lang w:eastAsia="en-US"/>
        </w:rPr>
        <w:t>NestJS</w:t>
      </w:r>
      <w:proofErr w:type="spellEnd"/>
      <w:r w:rsidR="00E64C2F">
        <w:rPr>
          <w:lang w:eastAsia="en-US"/>
        </w:rPr>
        <w:t xml:space="preserve"> verzi</w:t>
      </w:r>
      <w:r w:rsidR="00AA1D7D">
        <w:rPr>
          <w:lang w:eastAsia="en-US"/>
        </w:rPr>
        <w:t xml:space="preserve"> (</w:t>
      </w:r>
      <w:proofErr w:type="spellStart"/>
      <w:r w:rsidR="00AA1D7D" w:rsidRPr="00AA1D7D">
        <w:rPr>
          <w:i/>
          <w:iCs/>
          <w:lang w:eastAsia="en-US"/>
        </w:rPr>
        <w:t>donate_app</w:t>
      </w:r>
      <w:proofErr w:type="spellEnd"/>
      <w:r w:rsidR="00AA1D7D" w:rsidRPr="00AA1D7D">
        <w:rPr>
          <w:i/>
          <w:iCs/>
          <w:lang w:eastAsia="en-US"/>
        </w:rPr>
        <w:t>/server</w:t>
      </w:r>
      <w:r w:rsidR="00AA1D7D">
        <w:rPr>
          <w:lang w:eastAsia="en-US"/>
        </w:rPr>
        <w:t>)</w:t>
      </w:r>
      <w:r w:rsidR="00164DC8">
        <w:rPr>
          <w:lang w:eastAsia="en-US"/>
        </w:rPr>
        <w:t>.</w:t>
      </w:r>
    </w:p>
    <w:p w14:paraId="0EC17055" w14:textId="109019A0" w:rsidR="00E105FC" w:rsidRDefault="007D0062" w:rsidP="00924499">
      <w:pPr>
        <w:rPr>
          <w:lang w:eastAsia="en-US"/>
        </w:rPr>
      </w:pPr>
      <w:r>
        <w:rPr>
          <w:lang w:eastAsia="en-US"/>
        </w:rPr>
        <w:t>Hlavním rozdílem</w:t>
      </w:r>
      <w:r w:rsidR="00F1221A">
        <w:rPr>
          <w:lang w:eastAsia="en-US"/>
        </w:rPr>
        <w:t xml:space="preserve"> mezi těmito verzemi</w:t>
      </w:r>
      <w:r>
        <w:rPr>
          <w:lang w:eastAsia="en-US"/>
        </w:rPr>
        <w:t xml:space="preserve"> – jak z</w:t>
      </w:r>
      <w:r w:rsidR="00F1221A">
        <w:rPr>
          <w:lang w:eastAsia="en-US"/>
        </w:rPr>
        <w:t> </w:t>
      </w:r>
      <w:r>
        <w:rPr>
          <w:lang w:eastAsia="en-US"/>
        </w:rPr>
        <w:t>hlediska</w:t>
      </w:r>
      <w:r w:rsidR="00F1221A">
        <w:rPr>
          <w:lang w:eastAsia="en-US"/>
        </w:rPr>
        <w:t xml:space="preserve"> uživatelského</w:t>
      </w:r>
      <w:r>
        <w:rPr>
          <w:lang w:eastAsia="en-US"/>
        </w:rPr>
        <w:t>, tak implementačního –</w:t>
      </w:r>
      <w:r w:rsidR="00197574">
        <w:rPr>
          <w:lang w:eastAsia="en-US"/>
        </w:rPr>
        <w:t> </w:t>
      </w:r>
      <w:r>
        <w:rPr>
          <w:lang w:eastAsia="en-US"/>
        </w:rPr>
        <w:t xml:space="preserve">je, </w:t>
      </w:r>
      <w:r w:rsidR="00F1221A">
        <w:rPr>
          <w:lang w:eastAsia="en-US"/>
        </w:rPr>
        <w:t xml:space="preserve">na </w:t>
      </w:r>
      <w:proofErr w:type="gramStart"/>
      <w:r w:rsidR="00F1221A">
        <w:rPr>
          <w:lang w:eastAsia="en-US"/>
        </w:rPr>
        <w:t>základě</w:t>
      </w:r>
      <w:proofErr w:type="gramEnd"/>
      <w:r w:rsidR="00F1221A">
        <w:rPr>
          <w:lang w:eastAsia="en-US"/>
        </w:rPr>
        <w:t xml:space="preserve"> jaké události </w:t>
      </w:r>
      <w:r w:rsidR="005B7DE8">
        <w:rPr>
          <w:lang w:eastAsia="en-US"/>
        </w:rPr>
        <w:t>je</w:t>
      </w:r>
      <w:r w:rsidR="00F1221A">
        <w:rPr>
          <w:lang w:eastAsia="en-US"/>
        </w:rPr>
        <w:t xml:space="preserve"> vygen</w:t>
      </w:r>
      <w:r w:rsidR="005B7DE8">
        <w:rPr>
          <w:lang w:eastAsia="en-US"/>
        </w:rPr>
        <w:t>erován</w:t>
      </w:r>
      <w:r w:rsidR="00F1221A">
        <w:rPr>
          <w:lang w:eastAsia="en-US"/>
        </w:rPr>
        <w:t xml:space="preserve"> nový platební QR kód. </w:t>
      </w:r>
      <w:r w:rsidR="005B7DE8">
        <w:rPr>
          <w:lang w:eastAsia="en-US"/>
        </w:rPr>
        <w:t>V</w:t>
      </w:r>
      <w:r w:rsidR="00F82FBC">
        <w:rPr>
          <w:lang w:eastAsia="en-US"/>
        </w:rPr>
        <w:t> </w:t>
      </w:r>
      <w:r w:rsidR="005B7DE8">
        <w:rPr>
          <w:lang w:eastAsia="en-US"/>
        </w:rPr>
        <w:t>případě</w:t>
      </w:r>
      <w:r w:rsidR="00F82FBC">
        <w:rPr>
          <w:lang w:eastAsia="en-US"/>
        </w:rPr>
        <w:t xml:space="preserve"> server-</w:t>
      </w:r>
      <w:proofErr w:type="spellStart"/>
      <w:r w:rsidR="00F82FBC">
        <w:rPr>
          <w:lang w:eastAsia="en-US"/>
        </w:rPr>
        <w:t>rendered</w:t>
      </w:r>
      <w:proofErr w:type="spellEnd"/>
      <w:r w:rsidR="00F82FBC">
        <w:rPr>
          <w:lang w:eastAsia="en-US"/>
        </w:rPr>
        <w:t xml:space="preserve"> </w:t>
      </w:r>
      <w:proofErr w:type="spellStart"/>
      <w:r w:rsidR="00F82FBC">
        <w:rPr>
          <w:lang w:eastAsia="en-US"/>
        </w:rPr>
        <w:t>NestJS</w:t>
      </w:r>
      <w:proofErr w:type="spellEnd"/>
      <w:r w:rsidR="00F82FBC">
        <w:rPr>
          <w:lang w:eastAsia="en-US"/>
        </w:rPr>
        <w:t xml:space="preserve"> verze se tak děje po </w:t>
      </w:r>
      <w:r w:rsidR="006147C4">
        <w:rPr>
          <w:lang w:eastAsia="en-US"/>
        </w:rPr>
        <w:t xml:space="preserve">odeslání formuláře (HTTP požadavku). </w:t>
      </w:r>
      <w:r w:rsidR="000C6CDA">
        <w:rPr>
          <w:lang w:eastAsia="en-US"/>
        </w:rPr>
        <w:t xml:space="preserve">V případě </w:t>
      </w:r>
      <w:proofErr w:type="spellStart"/>
      <w:r w:rsidR="000C6CDA">
        <w:rPr>
          <w:lang w:eastAsia="en-US"/>
        </w:rPr>
        <w:t>Angular</w:t>
      </w:r>
      <w:proofErr w:type="spellEnd"/>
      <w:r w:rsidR="000C6CDA">
        <w:rPr>
          <w:lang w:eastAsia="en-US"/>
        </w:rPr>
        <w:t xml:space="preserve"> verze se platební kód v reálném čase </w:t>
      </w:r>
      <w:r w:rsidR="00350A15">
        <w:rPr>
          <w:lang w:eastAsia="en-US"/>
        </w:rPr>
        <w:t>generuje</w:t>
      </w:r>
      <w:r w:rsidR="000C6CDA">
        <w:rPr>
          <w:lang w:eastAsia="en-US"/>
        </w:rPr>
        <w:t xml:space="preserve"> vyplňování</w:t>
      </w:r>
      <w:r w:rsidR="00143750">
        <w:rPr>
          <w:lang w:eastAsia="en-US"/>
        </w:rPr>
        <w:t>m</w:t>
      </w:r>
      <w:r w:rsidR="000C6CDA">
        <w:rPr>
          <w:lang w:eastAsia="en-US"/>
        </w:rPr>
        <w:t xml:space="preserve"> formuláře</w:t>
      </w:r>
      <w:r w:rsidR="002B7293">
        <w:rPr>
          <w:lang w:eastAsia="en-US"/>
        </w:rPr>
        <w:t>.</w:t>
      </w:r>
    </w:p>
    <w:p w14:paraId="0333B737" w14:textId="6BBC9B23" w:rsidR="002F7D13" w:rsidRDefault="00942375" w:rsidP="002F7D13">
      <w:pPr>
        <w:pStyle w:val="Nadpis4"/>
      </w:pPr>
      <w:proofErr w:type="spellStart"/>
      <w:r>
        <w:t>NestJS</w:t>
      </w:r>
      <w:proofErr w:type="spellEnd"/>
    </w:p>
    <w:p w14:paraId="164E548B" w14:textId="0CAC07ED" w:rsidR="0072545D" w:rsidRDefault="003272C3" w:rsidP="00924499">
      <w:pPr>
        <w:rPr>
          <w:lang w:eastAsia="en-US"/>
        </w:rPr>
      </w:pPr>
      <w:r>
        <w:rPr>
          <w:lang w:eastAsia="en-US"/>
        </w:rPr>
        <w:t xml:space="preserve">V případě </w:t>
      </w:r>
      <w:proofErr w:type="spellStart"/>
      <w:r>
        <w:rPr>
          <w:lang w:eastAsia="en-US"/>
        </w:rPr>
        <w:t>NestJS</w:t>
      </w:r>
      <w:proofErr w:type="spellEnd"/>
      <w:r>
        <w:rPr>
          <w:lang w:eastAsia="en-US"/>
        </w:rPr>
        <w:t xml:space="preserve"> verze musí být veškerá data potřebná k vykreslení stránky</w:t>
      </w:r>
      <w:r w:rsidR="00EE478E">
        <w:rPr>
          <w:lang w:eastAsia="en-US"/>
        </w:rPr>
        <w:t xml:space="preserve"> </w:t>
      </w:r>
      <w:r>
        <w:rPr>
          <w:lang w:eastAsia="en-US"/>
        </w:rPr>
        <w:t>být inicializována a</w:t>
      </w:r>
      <w:r w:rsidR="00EE478E">
        <w:rPr>
          <w:lang w:eastAsia="en-US"/>
        </w:rPr>
        <w:t xml:space="preserve"> vrácena do </w:t>
      </w:r>
      <w:proofErr w:type="spellStart"/>
      <w:r w:rsidR="001915E7">
        <w:rPr>
          <w:i/>
          <w:iCs/>
          <w:lang w:eastAsia="en-US"/>
        </w:rPr>
        <w:t>v</w:t>
      </w:r>
      <w:r w:rsidR="00EE478E" w:rsidRPr="00676B5E">
        <w:rPr>
          <w:i/>
          <w:iCs/>
          <w:lang w:eastAsia="en-US"/>
        </w:rPr>
        <w:t>iew</w:t>
      </w:r>
      <w:proofErr w:type="spellEnd"/>
      <w:r>
        <w:rPr>
          <w:lang w:eastAsia="en-US"/>
        </w:rPr>
        <w:t xml:space="preserve"> </w:t>
      </w:r>
      <w:r w:rsidR="00676B5E">
        <w:rPr>
          <w:lang w:eastAsia="en-US"/>
        </w:rPr>
        <w:t xml:space="preserve">uvnitř akce obsluhujícího </w:t>
      </w:r>
      <w:proofErr w:type="spellStart"/>
      <w:r w:rsidR="00676B5E" w:rsidRPr="001915E7">
        <w:rPr>
          <w:i/>
          <w:iCs/>
          <w:lang w:eastAsia="en-US"/>
        </w:rPr>
        <w:t>controlleru</w:t>
      </w:r>
      <w:proofErr w:type="spellEnd"/>
      <w:r w:rsidR="00676B5E">
        <w:rPr>
          <w:lang w:eastAsia="en-US"/>
        </w:rPr>
        <w:t>.</w:t>
      </w:r>
      <w:r w:rsidR="00942375">
        <w:rPr>
          <w:lang w:eastAsia="en-US"/>
        </w:rPr>
        <w:t xml:space="preserve"> Veškerá logika potřebná k rozhodnutí, jaká data budou vrácena je definována tamtéž.</w:t>
      </w:r>
      <w:r w:rsidR="00676B5E">
        <w:rPr>
          <w:lang w:eastAsia="en-US"/>
        </w:rPr>
        <w:t xml:space="preserve"> V</w:t>
      </w:r>
      <w:r w:rsidR="0031460A">
        <w:rPr>
          <w:lang w:eastAsia="en-US"/>
        </w:rPr>
        <w:t xml:space="preserve">e </w:t>
      </w:r>
      <w:r w:rsidR="003E076A">
        <w:rPr>
          <w:lang w:eastAsia="en-US"/>
        </w:rPr>
        <w:fldChar w:fldCharType="begin"/>
      </w:r>
      <w:r w:rsidR="003E076A">
        <w:rPr>
          <w:lang w:eastAsia="en-US"/>
        </w:rPr>
        <w:instrText xml:space="preserve"> REF _Ref69765878 \h </w:instrText>
      </w:r>
      <w:r w:rsidR="003E076A">
        <w:rPr>
          <w:lang w:eastAsia="en-US"/>
        </w:rPr>
      </w:r>
      <w:r w:rsidR="003E076A">
        <w:rPr>
          <w:lang w:eastAsia="en-US"/>
        </w:rPr>
        <w:fldChar w:fldCharType="separate"/>
      </w:r>
      <w:r w:rsidR="003E076A">
        <w:t xml:space="preserve">Výpis </w:t>
      </w:r>
      <w:r w:rsidR="003E076A">
        <w:rPr>
          <w:noProof/>
        </w:rPr>
        <w:t>7</w:t>
      </w:r>
      <w:r w:rsidR="003E076A">
        <w:t>.</w:t>
      </w:r>
      <w:r w:rsidR="003E076A">
        <w:rPr>
          <w:noProof/>
        </w:rPr>
        <w:t>2</w:t>
      </w:r>
      <w:r w:rsidR="003E076A">
        <w:rPr>
          <w:lang w:eastAsia="en-US"/>
        </w:rPr>
        <w:fldChar w:fldCharType="end"/>
      </w:r>
      <w:r w:rsidR="003E076A">
        <w:rPr>
          <w:lang w:eastAsia="en-US"/>
        </w:rPr>
        <w:t xml:space="preserve"> </w:t>
      </w:r>
      <w:r w:rsidR="00D43810">
        <w:rPr>
          <w:lang w:eastAsia="en-US"/>
        </w:rPr>
        <w:t>je naznačeno, jak je</w:t>
      </w:r>
      <w:r w:rsidR="00597741">
        <w:rPr>
          <w:lang w:eastAsia="en-US"/>
        </w:rPr>
        <w:t xml:space="preserve"> z odeslaného formuláře</w:t>
      </w:r>
      <w:r w:rsidR="00D43810">
        <w:rPr>
          <w:lang w:eastAsia="en-US"/>
        </w:rPr>
        <w:t xml:space="preserve"> generován platební</w:t>
      </w:r>
      <w:r w:rsidR="00202A12">
        <w:rPr>
          <w:lang w:eastAsia="en-US"/>
        </w:rPr>
        <w:t xml:space="preserve"> QR</w:t>
      </w:r>
      <w:r w:rsidR="00D43810">
        <w:rPr>
          <w:lang w:eastAsia="en-US"/>
        </w:rPr>
        <w:t xml:space="preserve"> kód</w:t>
      </w:r>
      <w:r w:rsidR="00597741">
        <w:rPr>
          <w:lang w:eastAsia="en-US"/>
        </w:rPr>
        <w:t>.</w:t>
      </w:r>
      <w:r w:rsidR="00D43810">
        <w:rPr>
          <w:lang w:eastAsia="en-US"/>
        </w:rPr>
        <w:t xml:space="preserve"> </w:t>
      </w:r>
      <w:r w:rsidR="00202A12">
        <w:rPr>
          <w:lang w:eastAsia="en-US"/>
        </w:rPr>
        <w:t xml:space="preserve">Ve výpisu je také vidět, </w:t>
      </w:r>
      <w:r w:rsidR="00523C95">
        <w:rPr>
          <w:lang w:eastAsia="en-US"/>
        </w:rPr>
        <w:t xml:space="preserve">že kromě </w:t>
      </w:r>
      <w:r w:rsidR="008F733E">
        <w:rPr>
          <w:lang w:eastAsia="en-US"/>
        </w:rPr>
        <w:t>dat</w:t>
      </w:r>
      <w:r w:rsidR="00636BF5">
        <w:rPr>
          <w:lang w:eastAsia="en-US"/>
        </w:rPr>
        <w:t xml:space="preserve"> p</w:t>
      </w:r>
      <w:r w:rsidR="00255028">
        <w:rPr>
          <w:lang w:eastAsia="en-US"/>
        </w:rPr>
        <w:t>otřebných pro správné zobrazení formuláře</w:t>
      </w:r>
      <w:r w:rsidR="00D17A05">
        <w:rPr>
          <w:lang w:eastAsia="en-US"/>
        </w:rPr>
        <w:t xml:space="preserve"> či platebního kódu je</w:t>
      </w:r>
      <w:r w:rsidR="00090C12">
        <w:rPr>
          <w:lang w:eastAsia="en-US"/>
        </w:rPr>
        <w:t xml:space="preserve"> v jednom místě </w:t>
      </w:r>
      <w:r w:rsidR="00D17A05">
        <w:rPr>
          <w:lang w:eastAsia="en-US"/>
        </w:rPr>
        <w:t>vracen třeba také seznam událostí ve farnosti.</w:t>
      </w:r>
    </w:p>
    <w:p w14:paraId="3AABFC73" w14:textId="134F981F" w:rsidR="0031460A" w:rsidRDefault="0031460A" w:rsidP="0031460A">
      <w:pPr>
        <w:pStyle w:val="Titulek"/>
      </w:pPr>
      <w:bookmarkStart w:id="241" w:name="_Ref69765878"/>
      <w:r>
        <w:t xml:space="preserve">Výpis </w:t>
      </w:r>
      <w:fldSimple w:instr=" STYLEREF 1 \s ">
        <w:r w:rsidR="005F74E2">
          <w:rPr>
            <w:noProof/>
          </w:rPr>
          <w:t>7</w:t>
        </w:r>
      </w:fldSimple>
      <w:r w:rsidR="005F74E2">
        <w:t>.</w:t>
      </w:r>
      <w:fldSimple w:instr=" SEQ Výpis \* ARABIC \s 1 ">
        <w:r w:rsidR="005F74E2">
          <w:rPr>
            <w:noProof/>
          </w:rPr>
          <w:t>2</w:t>
        </w:r>
      </w:fldSimple>
      <w:bookmarkEnd w:id="241"/>
      <w:r>
        <w:t xml:space="preserve"> </w:t>
      </w:r>
      <w:proofErr w:type="spellStart"/>
      <w:r>
        <w:t>NestJS</w:t>
      </w:r>
      <w:proofErr w:type="spellEnd"/>
      <w:r w:rsidR="00595AF8">
        <w:t>: Logika generování platebního kódu</w:t>
      </w:r>
    </w:p>
    <w:p w14:paraId="0F1BD4A9" w14:textId="22C4FD2F" w:rsidR="004C723D" w:rsidRDefault="004C723D" w:rsidP="00426E35">
      <w:pPr>
        <w:pStyle w:val="Textprogramovhokdu"/>
        <w:rPr>
          <w:lang w:eastAsia="en-US"/>
        </w:rPr>
      </w:pPr>
      <w:r>
        <w:rPr>
          <w:lang w:eastAsia="en-US"/>
        </w:rPr>
        <w:t>…</w:t>
      </w:r>
    </w:p>
    <w:p w14:paraId="04D75B1D" w14:textId="28E47F51" w:rsidR="00E01197" w:rsidRDefault="004C723D" w:rsidP="00426E35">
      <w:pPr>
        <w:pStyle w:val="Textprogramovhokdu"/>
        <w:rPr>
          <w:lang w:eastAsia="en-US"/>
        </w:rPr>
      </w:pPr>
      <w:proofErr w:type="spellStart"/>
      <w:r w:rsidRPr="004C723D">
        <w:rPr>
          <w:lang w:eastAsia="en-US"/>
        </w:rPr>
        <w:t>const</w:t>
      </w:r>
      <w:proofErr w:type="spellEnd"/>
      <w:r w:rsidRPr="004C723D">
        <w:rPr>
          <w:lang w:eastAsia="en-US"/>
        </w:rPr>
        <w:t xml:space="preserve"> </w:t>
      </w:r>
      <w:proofErr w:type="spellStart"/>
      <w:r w:rsidRPr="004C723D">
        <w:rPr>
          <w:lang w:eastAsia="en-US"/>
        </w:rPr>
        <w:t>isDonation</w:t>
      </w:r>
      <w:proofErr w:type="spellEnd"/>
      <w:r w:rsidRPr="004C723D">
        <w:rPr>
          <w:lang w:eastAsia="en-US"/>
        </w:rPr>
        <w:t xml:space="preserve"> = </w:t>
      </w:r>
      <w:proofErr w:type="spellStart"/>
      <w:proofErr w:type="gramStart"/>
      <w:r w:rsidRPr="004C723D">
        <w:rPr>
          <w:lang w:eastAsia="en-US"/>
        </w:rPr>
        <w:t>query.type</w:t>
      </w:r>
      <w:proofErr w:type="spellEnd"/>
      <w:proofErr w:type="gramEnd"/>
      <w:r w:rsidRPr="004C723D">
        <w:rPr>
          <w:lang w:eastAsia="en-US"/>
        </w:rPr>
        <w:t xml:space="preserve"> === '</w:t>
      </w:r>
      <w:proofErr w:type="spellStart"/>
      <w:r w:rsidRPr="004C723D">
        <w:rPr>
          <w:lang w:eastAsia="en-US"/>
        </w:rPr>
        <w:t>donation</w:t>
      </w:r>
      <w:proofErr w:type="spellEnd"/>
      <w:r w:rsidRPr="004C723D">
        <w:rPr>
          <w:lang w:eastAsia="en-US"/>
        </w:rPr>
        <w:t>';</w:t>
      </w:r>
    </w:p>
    <w:p w14:paraId="60F50404" w14:textId="26F9A5EC" w:rsidR="004C723D" w:rsidRDefault="0017193D" w:rsidP="0017193D">
      <w:pPr>
        <w:pStyle w:val="Textprogramovhokdu"/>
        <w:rPr>
          <w:lang w:eastAsia="en-US"/>
        </w:rPr>
      </w:pPr>
      <w:proofErr w:type="spellStart"/>
      <w:r>
        <w:rPr>
          <w:lang w:eastAsia="en-US"/>
        </w:rPr>
        <w:t>const</w:t>
      </w:r>
      <w:proofErr w:type="spellEnd"/>
      <w:r>
        <w:rPr>
          <w:lang w:eastAsia="en-US"/>
        </w:rPr>
        <w:t xml:space="preserve"> </w:t>
      </w:r>
      <w:proofErr w:type="spellStart"/>
      <w:r>
        <w:rPr>
          <w:lang w:eastAsia="en-US"/>
        </w:rPr>
        <w:t>amount</w:t>
      </w:r>
      <w:proofErr w:type="spellEnd"/>
      <w:r>
        <w:rPr>
          <w:lang w:eastAsia="en-US"/>
        </w:rPr>
        <w:t xml:space="preserve"> = </w:t>
      </w:r>
      <w:proofErr w:type="spellStart"/>
      <w:proofErr w:type="gramStart"/>
      <w:r>
        <w:rPr>
          <w:lang w:eastAsia="en-US"/>
        </w:rPr>
        <w:t>query.amountRadio</w:t>
      </w:r>
      <w:proofErr w:type="spellEnd"/>
      <w:proofErr w:type="gramEnd"/>
      <w:r>
        <w:rPr>
          <w:lang w:eastAsia="en-US"/>
        </w:rPr>
        <w:t xml:space="preserve"> === '</w:t>
      </w:r>
      <w:proofErr w:type="spellStart"/>
      <w:r>
        <w:rPr>
          <w:lang w:eastAsia="en-US"/>
        </w:rPr>
        <w:t>custom</w:t>
      </w:r>
      <w:proofErr w:type="spellEnd"/>
      <w:r>
        <w:rPr>
          <w:lang w:eastAsia="en-US"/>
        </w:rPr>
        <w:t xml:space="preserve">' ? </w:t>
      </w:r>
      <w:proofErr w:type="spellStart"/>
      <w:r>
        <w:rPr>
          <w:lang w:eastAsia="en-US"/>
        </w:rPr>
        <w:t>query.customAmount</w:t>
      </w:r>
      <w:proofErr w:type="spellEnd"/>
      <w:r>
        <w:rPr>
          <w:lang w:eastAsia="en-US"/>
        </w:rPr>
        <w:t xml:space="preserve"> : </w:t>
      </w:r>
      <w:proofErr w:type="spellStart"/>
      <w:r>
        <w:rPr>
          <w:lang w:eastAsia="en-US"/>
        </w:rPr>
        <w:t>query.amountRadio</w:t>
      </w:r>
      <w:proofErr w:type="spellEnd"/>
      <w:r>
        <w:rPr>
          <w:lang w:eastAsia="en-US"/>
        </w:rPr>
        <w:t>;</w:t>
      </w:r>
    </w:p>
    <w:p w14:paraId="0D21262B" w14:textId="61C2AFD0" w:rsidR="009E3E8F" w:rsidRDefault="009E3E8F" w:rsidP="009E3E8F">
      <w:pPr>
        <w:pStyle w:val="Textprogramovhokdu"/>
        <w:rPr>
          <w:lang w:eastAsia="en-US"/>
        </w:rPr>
      </w:pPr>
      <w:proofErr w:type="spellStart"/>
      <w:r>
        <w:rPr>
          <w:lang w:eastAsia="en-US"/>
        </w:rPr>
        <w:t>const</w:t>
      </w:r>
      <w:proofErr w:type="spellEnd"/>
      <w:r>
        <w:rPr>
          <w:lang w:eastAsia="en-US"/>
        </w:rPr>
        <w:t xml:space="preserve"> </w:t>
      </w:r>
      <w:proofErr w:type="spellStart"/>
      <w:r>
        <w:rPr>
          <w:lang w:eastAsia="en-US"/>
        </w:rPr>
        <w:t>paymentImg</w:t>
      </w:r>
      <w:proofErr w:type="spellEnd"/>
      <w:r>
        <w:rPr>
          <w:lang w:eastAsia="en-US"/>
        </w:rPr>
        <w:t xml:space="preserve"> = </w:t>
      </w:r>
      <w:proofErr w:type="spellStart"/>
      <w:r>
        <w:rPr>
          <w:lang w:eastAsia="en-US"/>
        </w:rPr>
        <w:t>amount</w:t>
      </w:r>
      <w:proofErr w:type="spellEnd"/>
    </w:p>
    <w:p w14:paraId="4BC1F5F2" w14:textId="77777777" w:rsidR="009E3E8F" w:rsidRDefault="009E3E8F" w:rsidP="009E3E8F">
      <w:pPr>
        <w:pStyle w:val="Textprogramovhokdu"/>
        <w:rPr>
          <w:lang w:eastAsia="en-US"/>
        </w:rPr>
      </w:pPr>
      <w:r>
        <w:rPr>
          <w:lang w:eastAsia="en-US"/>
        </w:rPr>
        <w:t xml:space="preserve">      ? </w:t>
      </w:r>
      <w:proofErr w:type="spellStart"/>
      <w:r>
        <w:rPr>
          <w:lang w:eastAsia="en-US"/>
        </w:rPr>
        <w:t>await</w:t>
      </w:r>
      <w:proofErr w:type="spellEnd"/>
      <w:r>
        <w:rPr>
          <w:lang w:eastAsia="en-US"/>
        </w:rPr>
        <w:t xml:space="preserve"> </w:t>
      </w:r>
      <w:proofErr w:type="spellStart"/>
      <w:proofErr w:type="gramStart"/>
      <w:r>
        <w:rPr>
          <w:lang w:eastAsia="en-US"/>
        </w:rPr>
        <w:t>this.getPaymentImg</w:t>
      </w:r>
      <w:proofErr w:type="spellEnd"/>
      <w:proofErr w:type="gramEnd"/>
      <w:r>
        <w:rPr>
          <w:lang w:eastAsia="en-US"/>
        </w:rPr>
        <w:t>(</w:t>
      </w:r>
      <w:proofErr w:type="spellStart"/>
      <w:r>
        <w:rPr>
          <w:lang w:eastAsia="en-US"/>
        </w:rPr>
        <w:t>amount</w:t>
      </w:r>
      <w:proofErr w:type="spellEnd"/>
      <w:r>
        <w:rPr>
          <w:lang w:eastAsia="en-US"/>
        </w:rPr>
        <w:t xml:space="preserve">, </w:t>
      </w:r>
      <w:proofErr w:type="spellStart"/>
      <w:r>
        <w:rPr>
          <w:lang w:eastAsia="en-US"/>
        </w:rPr>
        <w:t>query</w:t>
      </w:r>
      <w:proofErr w:type="spellEnd"/>
      <w:r>
        <w:rPr>
          <w:lang w:eastAsia="en-US"/>
        </w:rPr>
        <w:t xml:space="preserve">, </w:t>
      </w:r>
      <w:proofErr w:type="spellStart"/>
      <w:r>
        <w:rPr>
          <w:lang w:eastAsia="en-US"/>
        </w:rPr>
        <w:t>isDonation</w:t>
      </w:r>
      <w:proofErr w:type="spellEnd"/>
      <w:r>
        <w:rPr>
          <w:lang w:eastAsia="en-US"/>
        </w:rPr>
        <w:t xml:space="preserve">, </w:t>
      </w:r>
      <w:proofErr w:type="spellStart"/>
      <w:r>
        <w:rPr>
          <w:lang w:eastAsia="en-US"/>
        </w:rPr>
        <w:t>paymentConfig</w:t>
      </w:r>
      <w:proofErr w:type="spellEnd"/>
      <w:r>
        <w:rPr>
          <w:lang w:eastAsia="en-US"/>
        </w:rPr>
        <w:t>)</w:t>
      </w:r>
    </w:p>
    <w:p w14:paraId="525F0F9F" w14:textId="70B0FF20" w:rsidR="009E3E8F" w:rsidRDefault="009E3E8F" w:rsidP="009E3E8F">
      <w:pPr>
        <w:pStyle w:val="Textprogramovhokdu"/>
        <w:rPr>
          <w:lang w:eastAsia="en-US"/>
        </w:rPr>
      </w:pPr>
      <w:r>
        <w:rPr>
          <w:lang w:eastAsia="en-US"/>
        </w:rPr>
        <w:t xml:space="preserve">      : </w:t>
      </w:r>
      <w:proofErr w:type="spellStart"/>
      <w:r>
        <w:rPr>
          <w:lang w:eastAsia="en-US"/>
        </w:rPr>
        <w:t>false</w:t>
      </w:r>
      <w:proofErr w:type="spellEnd"/>
      <w:r>
        <w:rPr>
          <w:lang w:eastAsia="en-US"/>
        </w:rPr>
        <w:t>;</w:t>
      </w:r>
    </w:p>
    <w:p w14:paraId="51386DA1" w14:textId="3F5FF0B1" w:rsidR="002D348E" w:rsidRDefault="002D348E" w:rsidP="009E3E8F">
      <w:pPr>
        <w:pStyle w:val="Textprogramovhokdu"/>
        <w:rPr>
          <w:lang w:eastAsia="en-US"/>
        </w:rPr>
      </w:pPr>
      <w:r>
        <w:rPr>
          <w:lang w:eastAsia="en-US"/>
        </w:rPr>
        <w:t>…</w:t>
      </w:r>
    </w:p>
    <w:p w14:paraId="73251694" w14:textId="178D7594" w:rsidR="004C723D" w:rsidRDefault="004C723D" w:rsidP="00426E35">
      <w:pPr>
        <w:pStyle w:val="Textprogramovhokdu"/>
        <w:rPr>
          <w:lang w:eastAsia="en-US"/>
        </w:rPr>
      </w:pPr>
      <w:r>
        <w:rPr>
          <w:lang w:eastAsia="en-US"/>
        </w:rPr>
        <w:t>…</w:t>
      </w:r>
    </w:p>
    <w:p w14:paraId="30BB2954" w14:textId="13D24615" w:rsidR="00426E35" w:rsidRDefault="00426E35" w:rsidP="00426E35">
      <w:pPr>
        <w:pStyle w:val="Textprogramovhokdu"/>
        <w:rPr>
          <w:lang w:eastAsia="en-US"/>
        </w:rPr>
      </w:pPr>
      <w:r>
        <w:rPr>
          <w:lang w:eastAsia="en-US"/>
        </w:rPr>
        <w:t>return {</w:t>
      </w:r>
    </w:p>
    <w:p w14:paraId="172D3C2E" w14:textId="77777777" w:rsidR="00426E35" w:rsidRDefault="00426E35" w:rsidP="00426E35">
      <w:pPr>
        <w:pStyle w:val="Textprogramovhokdu"/>
        <w:rPr>
          <w:lang w:eastAsia="en-US"/>
        </w:rPr>
      </w:pPr>
      <w:r>
        <w:rPr>
          <w:lang w:eastAsia="en-US"/>
        </w:rPr>
        <w:t xml:space="preserve">      </w:t>
      </w:r>
      <w:proofErr w:type="spellStart"/>
      <w:r>
        <w:rPr>
          <w:lang w:eastAsia="en-US"/>
        </w:rPr>
        <w:t>query</w:t>
      </w:r>
      <w:proofErr w:type="spellEnd"/>
      <w:r>
        <w:rPr>
          <w:lang w:eastAsia="en-US"/>
        </w:rPr>
        <w:t>,</w:t>
      </w:r>
    </w:p>
    <w:p w14:paraId="3D6A812F" w14:textId="77777777" w:rsidR="00426E35" w:rsidRDefault="00426E35" w:rsidP="00426E35">
      <w:pPr>
        <w:pStyle w:val="Textprogramovhokdu"/>
        <w:rPr>
          <w:lang w:eastAsia="en-US"/>
        </w:rPr>
      </w:pPr>
      <w:r>
        <w:rPr>
          <w:lang w:eastAsia="en-US"/>
        </w:rPr>
        <w:t xml:space="preserve">      </w:t>
      </w:r>
      <w:proofErr w:type="spellStart"/>
      <w:r>
        <w:rPr>
          <w:lang w:eastAsia="en-US"/>
        </w:rPr>
        <w:t>amountOptions</w:t>
      </w:r>
      <w:proofErr w:type="spellEnd"/>
      <w:r>
        <w:rPr>
          <w:lang w:eastAsia="en-US"/>
        </w:rPr>
        <w:t>,</w:t>
      </w:r>
    </w:p>
    <w:p w14:paraId="39EAC510" w14:textId="77777777" w:rsidR="00426E35" w:rsidRDefault="00426E35" w:rsidP="00426E35">
      <w:pPr>
        <w:pStyle w:val="Textprogramovhokdu"/>
        <w:rPr>
          <w:lang w:eastAsia="en-US"/>
        </w:rPr>
      </w:pPr>
      <w:r>
        <w:rPr>
          <w:lang w:eastAsia="en-US"/>
        </w:rPr>
        <w:t xml:space="preserve">      </w:t>
      </w:r>
      <w:proofErr w:type="spellStart"/>
      <w:r>
        <w:rPr>
          <w:lang w:eastAsia="en-US"/>
        </w:rPr>
        <w:t>events</w:t>
      </w:r>
      <w:proofErr w:type="spellEnd"/>
      <w:r>
        <w:rPr>
          <w:lang w:eastAsia="en-US"/>
        </w:rPr>
        <w:t>,</w:t>
      </w:r>
    </w:p>
    <w:p w14:paraId="7E96BA3F" w14:textId="77777777" w:rsidR="00426E35" w:rsidRDefault="00426E35" w:rsidP="00426E35">
      <w:pPr>
        <w:pStyle w:val="Textprogramovhokdu"/>
        <w:rPr>
          <w:lang w:eastAsia="en-US"/>
        </w:rPr>
      </w:pPr>
      <w:r>
        <w:rPr>
          <w:lang w:eastAsia="en-US"/>
        </w:rPr>
        <w:t xml:space="preserve">      </w:t>
      </w:r>
      <w:proofErr w:type="spellStart"/>
      <w:r>
        <w:rPr>
          <w:lang w:eastAsia="en-US"/>
        </w:rPr>
        <w:t>isDonation</w:t>
      </w:r>
      <w:proofErr w:type="spellEnd"/>
      <w:r>
        <w:rPr>
          <w:lang w:eastAsia="en-US"/>
        </w:rPr>
        <w:t>,</w:t>
      </w:r>
    </w:p>
    <w:p w14:paraId="7773EF01" w14:textId="77777777" w:rsidR="00426E35" w:rsidRDefault="00426E35" w:rsidP="00426E35">
      <w:pPr>
        <w:pStyle w:val="Textprogramovhokdu"/>
        <w:rPr>
          <w:lang w:eastAsia="en-US"/>
        </w:rPr>
      </w:pPr>
      <w:r>
        <w:rPr>
          <w:lang w:eastAsia="en-US"/>
        </w:rPr>
        <w:t xml:space="preserve">      </w:t>
      </w:r>
      <w:proofErr w:type="spellStart"/>
      <w:r>
        <w:rPr>
          <w:lang w:eastAsia="en-US"/>
        </w:rPr>
        <w:t>showCustomAmountInput</w:t>
      </w:r>
      <w:proofErr w:type="spellEnd"/>
      <w:r>
        <w:rPr>
          <w:lang w:eastAsia="en-US"/>
        </w:rPr>
        <w:t xml:space="preserve">: </w:t>
      </w:r>
      <w:proofErr w:type="spellStart"/>
      <w:proofErr w:type="gramStart"/>
      <w:r>
        <w:rPr>
          <w:lang w:eastAsia="en-US"/>
        </w:rPr>
        <w:t>query.amountRadio</w:t>
      </w:r>
      <w:proofErr w:type="spellEnd"/>
      <w:proofErr w:type="gramEnd"/>
      <w:r>
        <w:rPr>
          <w:lang w:eastAsia="en-US"/>
        </w:rPr>
        <w:t xml:space="preserve"> === '</w:t>
      </w:r>
      <w:proofErr w:type="spellStart"/>
      <w:r>
        <w:rPr>
          <w:lang w:eastAsia="en-US"/>
        </w:rPr>
        <w:t>custom</w:t>
      </w:r>
      <w:proofErr w:type="spellEnd"/>
      <w:r>
        <w:rPr>
          <w:lang w:eastAsia="en-US"/>
        </w:rPr>
        <w:t>',</w:t>
      </w:r>
    </w:p>
    <w:p w14:paraId="35A4FDC3" w14:textId="77777777" w:rsidR="00426E35" w:rsidRDefault="00426E35" w:rsidP="00426E35">
      <w:pPr>
        <w:pStyle w:val="Textprogramovhokdu"/>
        <w:rPr>
          <w:lang w:eastAsia="en-US"/>
        </w:rPr>
      </w:pPr>
      <w:r>
        <w:rPr>
          <w:lang w:eastAsia="en-US"/>
        </w:rPr>
        <w:t xml:space="preserve">      </w:t>
      </w:r>
      <w:proofErr w:type="spellStart"/>
      <w:r>
        <w:rPr>
          <w:lang w:eastAsia="en-US"/>
        </w:rPr>
        <w:t>paymentImg</w:t>
      </w:r>
      <w:proofErr w:type="spellEnd"/>
      <w:r>
        <w:rPr>
          <w:lang w:eastAsia="en-US"/>
        </w:rPr>
        <w:t>,</w:t>
      </w:r>
    </w:p>
    <w:p w14:paraId="15A7FA2F" w14:textId="77777777" w:rsidR="00426E35" w:rsidRDefault="00426E35" w:rsidP="00426E35">
      <w:pPr>
        <w:pStyle w:val="Textprogramovhokdu"/>
        <w:rPr>
          <w:lang w:eastAsia="en-US"/>
        </w:rPr>
      </w:pPr>
      <w:r>
        <w:rPr>
          <w:lang w:eastAsia="en-US"/>
        </w:rPr>
        <w:t xml:space="preserve">      </w:t>
      </w:r>
      <w:proofErr w:type="spellStart"/>
      <w:r>
        <w:rPr>
          <w:lang w:eastAsia="en-US"/>
        </w:rPr>
        <w:t>paymentConfig</w:t>
      </w:r>
      <w:proofErr w:type="spellEnd"/>
      <w:r>
        <w:rPr>
          <w:lang w:eastAsia="en-US"/>
        </w:rPr>
        <w:t>,</w:t>
      </w:r>
    </w:p>
    <w:p w14:paraId="32A12526" w14:textId="53A66D46" w:rsidR="001915E7" w:rsidRDefault="00426E35" w:rsidP="00426E35">
      <w:pPr>
        <w:pStyle w:val="Textprogramovhokdu"/>
        <w:rPr>
          <w:lang w:eastAsia="en-US"/>
        </w:rPr>
      </w:pPr>
      <w:r>
        <w:rPr>
          <w:lang w:eastAsia="en-US"/>
        </w:rPr>
        <w:t>};</w:t>
      </w:r>
    </w:p>
    <w:p w14:paraId="23D799AC" w14:textId="67862469" w:rsidR="00B03A82" w:rsidRDefault="00EA23B7" w:rsidP="00804CB3">
      <w:pPr>
        <w:rPr>
          <w:lang w:eastAsia="en-US"/>
        </w:rPr>
      </w:pPr>
      <w:proofErr w:type="spellStart"/>
      <w:r>
        <w:rPr>
          <w:lang w:eastAsia="en-US"/>
        </w:rPr>
        <w:t>View</w:t>
      </w:r>
      <w:proofErr w:type="spellEnd"/>
      <w:r>
        <w:rPr>
          <w:lang w:eastAsia="en-US"/>
        </w:rPr>
        <w:t xml:space="preserve"> vrstva </w:t>
      </w:r>
      <w:r w:rsidR="00A056D5">
        <w:rPr>
          <w:lang w:eastAsia="en-US"/>
        </w:rPr>
        <w:t>již jen vy</w:t>
      </w:r>
      <w:r w:rsidR="00490B25">
        <w:rPr>
          <w:lang w:eastAsia="en-US"/>
        </w:rPr>
        <w:t>kresluje předpřipravená data</w:t>
      </w:r>
      <w:r w:rsidR="00001000">
        <w:rPr>
          <w:lang w:eastAsia="en-US"/>
        </w:rPr>
        <w:t xml:space="preserve"> od </w:t>
      </w:r>
      <w:proofErr w:type="spellStart"/>
      <w:r w:rsidR="00001000">
        <w:rPr>
          <w:lang w:eastAsia="en-US"/>
        </w:rPr>
        <w:t>controlleru</w:t>
      </w:r>
      <w:proofErr w:type="spellEnd"/>
      <w:r w:rsidR="00803648">
        <w:rPr>
          <w:lang w:eastAsia="en-US"/>
        </w:rPr>
        <w:t xml:space="preserve"> s použitím pouze jednoduchých </w:t>
      </w:r>
      <w:r w:rsidR="00B041F0">
        <w:rPr>
          <w:lang w:eastAsia="en-US"/>
        </w:rPr>
        <w:t>strukturálních operátorů jako jsou podmínky, cykly</w:t>
      </w:r>
      <w:r w:rsidR="002B4B6F">
        <w:rPr>
          <w:lang w:eastAsia="en-US"/>
        </w:rPr>
        <w:t xml:space="preserve">, či vykreslení </w:t>
      </w:r>
      <w:proofErr w:type="spellStart"/>
      <w:r w:rsidR="002B4B6F">
        <w:rPr>
          <w:lang w:eastAsia="en-US"/>
        </w:rPr>
        <w:t>podšablony</w:t>
      </w:r>
      <w:proofErr w:type="spellEnd"/>
      <w:r w:rsidR="002B4B6F">
        <w:rPr>
          <w:lang w:eastAsia="en-US"/>
        </w:rPr>
        <w:t>.</w:t>
      </w:r>
      <w:r w:rsidR="00D91E80">
        <w:rPr>
          <w:lang w:eastAsia="en-US"/>
        </w:rPr>
        <w:t xml:space="preserve"> </w:t>
      </w:r>
      <w:r w:rsidR="00456032">
        <w:rPr>
          <w:lang w:eastAsia="en-US"/>
        </w:rPr>
        <w:lastRenderedPageBreak/>
        <w:t xml:space="preserve">Každá taková </w:t>
      </w:r>
      <w:proofErr w:type="spellStart"/>
      <w:r w:rsidR="00456032">
        <w:rPr>
          <w:lang w:eastAsia="en-US"/>
        </w:rPr>
        <w:t>podšablona</w:t>
      </w:r>
      <w:proofErr w:type="spellEnd"/>
      <w:r w:rsidR="00456032">
        <w:rPr>
          <w:lang w:eastAsia="en-US"/>
        </w:rPr>
        <w:t xml:space="preserve"> je obalena </w:t>
      </w:r>
      <w:r w:rsidR="007C4CE7">
        <w:rPr>
          <w:lang w:eastAsia="en-US"/>
        </w:rPr>
        <w:t xml:space="preserve">elementem </w:t>
      </w:r>
      <w:r w:rsidR="007C4CE7">
        <w:rPr>
          <w:i/>
          <w:iCs/>
          <w:lang w:eastAsia="en-US"/>
        </w:rPr>
        <w:t>div</w:t>
      </w:r>
      <w:r w:rsidR="007C4CE7">
        <w:rPr>
          <w:lang w:eastAsia="en-US"/>
        </w:rPr>
        <w:t xml:space="preserve"> s třídou shodnou s názvem </w:t>
      </w:r>
      <w:proofErr w:type="spellStart"/>
      <w:r w:rsidR="007C4CE7">
        <w:rPr>
          <w:lang w:eastAsia="en-US"/>
        </w:rPr>
        <w:t>podšablony</w:t>
      </w:r>
      <w:proofErr w:type="spellEnd"/>
      <w:r w:rsidR="007C4CE7">
        <w:rPr>
          <w:lang w:eastAsia="en-US"/>
        </w:rPr>
        <w:t xml:space="preserve">. </w:t>
      </w:r>
      <w:r w:rsidR="007A104E">
        <w:rPr>
          <w:lang w:eastAsia="en-US"/>
        </w:rPr>
        <w:t xml:space="preserve">Pro definici stylů je využit </w:t>
      </w:r>
      <w:r w:rsidR="00144F5B">
        <w:rPr>
          <w:lang w:eastAsia="en-US"/>
        </w:rPr>
        <w:t xml:space="preserve">jazyk </w:t>
      </w:r>
      <w:proofErr w:type="spellStart"/>
      <w:r w:rsidR="00144F5B" w:rsidRPr="008B2E72">
        <w:rPr>
          <w:i/>
          <w:iCs/>
          <w:lang w:eastAsia="en-US"/>
        </w:rPr>
        <w:t>scss</w:t>
      </w:r>
      <w:proofErr w:type="spellEnd"/>
      <w:r w:rsidR="00144F5B">
        <w:rPr>
          <w:lang w:eastAsia="en-US"/>
        </w:rPr>
        <w:t xml:space="preserve"> umožňující</w:t>
      </w:r>
      <w:r w:rsidR="00D10A92">
        <w:rPr>
          <w:lang w:eastAsia="en-US"/>
        </w:rPr>
        <w:t xml:space="preserve"> mimo jiné </w:t>
      </w:r>
      <w:r w:rsidR="00144F5B">
        <w:rPr>
          <w:lang w:eastAsia="en-US"/>
        </w:rPr>
        <w:t>zanořování stylů.</w:t>
      </w:r>
      <w:r w:rsidR="008B2E72">
        <w:rPr>
          <w:lang w:eastAsia="en-US"/>
        </w:rPr>
        <w:t xml:space="preserve"> Kombinací těchto dvou přístupů je zajištěna</w:t>
      </w:r>
      <w:r w:rsidR="00940C9E">
        <w:rPr>
          <w:lang w:eastAsia="en-US"/>
        </w:rPr>
        <w:t xml:space="preserve"> vzájemná nekonfliktnost</w:t>
      </w:r>
      <w:r w:rsidR="00C65971">
        <w:rPr>
          <w:lang w:eastAsia="en-US"/>
        </w:rPr>
        <w:t xml:space="preserve"> stejných tříd v rámci</w:t>
      </w:r>
      <w:r w:rsidR="00940C9E">
        <w:rPr>
          <w:lang w:eastAsia="en-US"/>
        </w:rPr>
        <w:t xml:space="preserve"> </w:t>
      </w:r>
      <w:proofErr w:type="spellStart"/>
      <w:r w:rsidR="00940C9E">
        <w:rPr>
          <w:lang w:eastAsia="en-US"/>
        </w:rPr>
        <w:t>podšablon</w:t>
      </w:r>
      <w:proofErr w:type="spellEnd"/>
      <w:r w:rsidR="00940C9E">
        <w:rPr>
          <w:lang w:eastAsia="en-US"/>
        </w:rPr>
        <w:t>.</w:t>
      </w:r>
      <w:r w:rsidR="006C09AD">
        <w:rPr>
          <w:lang w:eastAsia="en-US"/>
        </w:rPr>
        <w:t xml:space="preserve"> </w:t>
      </w:r>
      <w:r w:rsidR="00C2258E">
        <w:rPr>
          <w:lang w:eastAsia="en-US"/>
        </w:rPr>
        <w:t xml:space="preserve">Ukázku z definice stylů a formuláře pro platbu lze vidět ve </w:t>
      </w:r>
      <w:r w:rsidR="00C2258E">
        <w:rPr>
          <w:lang w:eastAsia="en-US"/>
        </w:rPr>
        <w:fldChar w:fldCharType="begin"/>
      </w:r>
      <w:r w:rsidR="00C2258E">
        <w:rPr>
          <w:lang w:eastAsia="en-US"/>
        </w:rPr>
        <w:instrText xml:space="preserve"> REF _Ref69768364 \h </w:instrText>
      </w:r>
      <w:r w:rsidR="00C2258E">
        <w:rPr>
          <w:lang w:eastAsia="en-US"/>
        </w:rPr>
      </w:r>
      <w:r w:rsidR="00C2258E">
        <w:rPr>
          <w:lang w:eastAsia="en-US"/>
        </w:rPr>
        <w:fldChar w:fldCharType="separate"/>
      </w:r>
      <w:r w:rsidR="00C2258E">
        <w:t xml:space="preserve">Výpis </w:t>
      </w:r>
      <w:r w:rsidR="00C2258E">
        <w:rPr>
          <w:noProof/>
        </w:rPr>
        <w:t>7</w:t>
      </w:r>
      <w:r w:rsidR="00C2258E">
        <w:t>.</w:t>
      </w:r>
      <w:r w:rsidR="00C2258E">
        <w:rPr>
          <w:noProof/>
        </w:rPr>
        <w:t>3</w:t>
      </w:r>
      <w:r w:rsidR="00C2258E">
        <w:rPr>
          <w:lang w:eastAsia="en-US"/>
        </w:rPr>
        <w:fldChar w:fldCharType="end"/>
      </w:r>
      <w:r w:rsidR="00C2258E">
        <w:rPr>
          <w:lang w:eastAsia="en-US"/>
        </w:rPr>
        <w:t>.</w:t>
      </w:r>
    </w:p>
    <w:p w14:paraId="14ECFD7F" w14:textId="0AA4ACF0" w:rsidR="006C09AD" w:rsidRDefault="004A50CE" w:rsidP="004A50CE">
      <w:pPr>
        <w:pStyle w:val="Titulek"/>
      </w:pPr>
      <w:bookmarkStart w:id="242" w:name="_Ref69768364"/>
      <w:r>
        <w:t xml:space="preserve">Výpis </w:t>
      </w:r>
      <w:fldSimple w:instr=" STYLEREF 1 \s ">
        <w:r w:rsidR="005F74E2">
          <w:rPr>
            <w:noProof/>
          </w:rPr>
          <w:t>7</w:t>
        </w:r>
      </w:fldSimple>
      <w:r w:rsidR="005F74E2">
        <w:t>.</w:t>
      </w:r>
      <w:fldSimple w:instr=" SEQ Výpis \* ARABIC \s 1 ">
        <w:r w:rsidR="005F74E2">
          <w:rPr>
            <w:noProof/>
          </w:rPr>
          <w:t>3</w:t>
        </w:r>
      </w:fldSimple>
      <w:bookmarkEnd w:id="242"/>
      <w:r>
        <w:t xml:space="preserve"> Ukázka </w:t>
      </w:r>
      <w:proofErr w:type="spellStart"/>
      <w:r>
        <w:t>view</w:t>
      </w:r>
      <w:proofErr w:type="spellEnd"/>
      <w:r>
        <w:t xml:space="preserve"> vrstvy formuláře pro platby</w:t>
      </w:r>
    </w:p>
    <w:p w14:paraId="558FE03E" w14:textId="3530E455" w:rsidR="007D750C" w:rsidRPr="00A92CE2" w:rsidRDefault="007D750C" w:rsidP="00C114ED">
      <w:pPr>
        <w:pStyle w:val="Textprogramovhokdu"/>
        <w:rPr>
          <w:i/>
          <w:iCs/>
        </w:rPr>
      </w:pPr>
      <w:r w:rsidRPr="00A92CE2">
        <w:rPr>
          <w:i/>
          <w:iCs/>
        </w:rPr>
        <w:t>/* __</w:t>
      </w:r>
      <w:proofErr w:type="spellStart"/>
      <w:proofErr w:type="gramStart"/>
      <w:r w:rsidRPr="00A92CE2">
        <w:rPr>
          <w:i/>
          <w:iCs/>
        </w:rPr>
        <w:t>payment.scss</w:t>
      </w:r>
      <w:proofErr w:type="spellEnd"/>
      <w:proofErr w:type="gramEnd"/>
      <w:r w:rsidRPr="00A92CE2">
        <w:rPr>
          <w:i/>
          <w:iCs/>
        </w:rPr>
        <w:t xml:space="preserve">  */</w:t>
      </w:r>
    </w:p>
    <w:p w14:paraId="48284222" w14:textId="77777777" w:rsidR="00A92CE2" w:rsidRDefault="00A92CE2" w:rsidP="00C114ED">
      <w:pPr>
        <w:pStyle w:val="Textprogramovhokdu"/>
      </w:pPr>
    </w:p>
    <w:p w14:paraId="55E6FD6C" w14:textId="549A8D36" w:rsidR="006B212E" w:rsidRPr="006B212E" w:rsidRDefault="006B212E" w:rsidP="00C114ED">
      <w:pPr>
        <w:pStyle w:val="Textprogramovhokdu"/>
      </w:pPr>
      <w:proofErr w:type="gramStart"/>
      <w:r w:rsidRPr="006B212E">
        <w:t>.</w:t>
      </w:r>
      <w:proofErr w:type="spellStart"/>
      <w:r w:rsidRPr="006B212E">
        <w:t>payment</w:t>
      </w:r>
      <w:proofErr w:type="spellEnd"/>
      <w:proofErr w:type="gramEnd"/>
      <w:r w:rsidRPr="006B212E">
        <w:t xml:space="preserve"> {</w:t>
      </w:r>
    </w:p>
    <w:p w14:paraId="1994F5D3" w14:textId="77777777" w:rsidR="006B212E" w:rsidRPr="006B212E" w:rsidRDefault="006B212E" w:rsidP="00C114ED">
      <w:pPr>
        <w:pStyle w:val="Textprogramovhokdu"/>
      </w:pPr>
      <w:r w:rsidRPr="006B212E">
        <w:t xml:space="preserve">  </w:t>
      </w:r>
      <w:proofErr w:type="spellStart"/>
      <w:r w:rsidRPr="006B212E">
        <w:t>flex-grow</w:t>
      </w:r>
      <w:proofErr w:type="spellEnd"/>
      <w:r w:rsidRPr="006B212E">
        <w:t>: 1;</w:t>
      </w:r>
    </w:p>
    <w:p w14:paraId="02A74E1D" w14:textId="77777777" w:rsidR="006B212E" w:rsidRPr="006B212E" w:rsidRDefault="006B212E" w:rsidP="00C114ED">
      <w:pPr>
        <w:pStyle w:val="Textprogramovhokdu"/>
      </w:pPr>
      <w:r w:rsidRPr="006B212E">
        <w:t xml:space="preserve">  display: </w:t>
      </w:r>
      <w:proofErr w:type="spellStart"/>
      <w:r w:rsidRPr="006B212E">
        <w:t>block</w:t>
      </w:r>
      <w:proofErr w:type="spellEnd"/>
      <w:r w:rsidRPr="006B212E">
        <w:t>;</w:t>
      </w:r>
    </w:p>
    <w:p w14:paraId="676C5353" w14:textId="77777777" w:rsidR="006B212E" w:rsidRPr="006B212E" w:rsidRDefault="006B212E" w:rsidP="00C114ED">
      <w:pPr>
        <w:pStyle w:val="Textprogramovhokdu"/>
      </w:pPr>
      <w:r w:rsidRPr="006B212E">
        <w:t xml:space="preserve">  </w:t>
      </w:r>
      <w:proofErr w:type="spellStart"/>
      <w:r w:rsidRPr="006B212E">
        <w:t>padding</w:t>
      </w:r>
      <w:proofErr w:type="spellEnd"/>
      <w:r w:rsidRPr="006B212E">
        <w:t>: 20px;</w:t>
      </w:r>
    </w:p>
    <w:p w14:paraId="41C5781D" w14:textId="77777777" w:rsidR="006B212E" w:rsidRPr="006B212E" w:rsidRDefault="006B212E" w:rsidP="00C114ED">
      <w:pPr>
        <w:pStyle w:val="Textprogramovhokdu"/>
      </w:pPr>
      <w:r w:rsidRPr="006B212E">
        <w:t xml:space="preserve">  box-</w:t>
      </w:r>
      <w:proofErr w:type="spellStart"/>
      <w:r w:rsidRPr="006B212E">
        <w:t>sizing</w:t>
      </w:r>
      <w:proofErr w:type="spellEnd"/>
      <w:r w:rsidRPr="006B212E">
        <w:t xml:space="preserve">: </w:t>
      </w:r>
      <w:proofErr w:type="spellStart"/>
      <w:r w:rsidRPr="006B212E">
        <w:t>border</w:t>
      </w:r>
      <w:proofErr w:type="spellEnd"/>
      <w:r w:rsidRPr="006B212E">
        <w:t>-box;</w:t>
      </w:r>
    </w:p>
    <w:p w14:paraId="4F9DBCA9" w14:textId="77777777" w:rsidR="006B212E" w:rsidRPr="006B212E" w:rsidRDefault="006B212E" w:rsidP="00C114ED">
      <w:pPr>
        <w:pStyle w:val="Textprogramovhokdu"/>
      </w:pPr>
      <w:r w:rsidRPr="006B212E">
        <w:t xml:space="preserve">  </w:t>
      </w:r>
      <w:proofErr w:type="spellStart"/>
      <w:r w:rsidRPr="006B212E">
        <w:t>height</w:t>
      </w:r>
      <w:proofErr w:type="spellEnd"/>
      <w:r w:rsidRPr="006B212E">
        <w:t xml:space="preserve">: </w:t>
      </w:r>
      <w:proofErr w:type="spellStart"/>
      <w:proofErr w:type="gramStart"/>
      <w:r w:rsidRPr="006B212E">
        <w:t>calc</w:t>
      </w:r>
      <w:proofErr w:type="spellEnd"/>
      <w:r w:rsidRPr="006B212E">
        <w:t>(</w:t>
      </w:r>
      <w:proofErr w:type="gramEnd"/>
      <w:r w:rsidRPr="006B212E">
        <w:t>100vh - 60px);</w:t>
      </w:r>
    </w:p>
    <w:p w14:paraId="438043FF" w14:textId="606BA041" w:rsidR="007D750C" w:rsidRDefault="006B212E" w:rsidP="00C114ED">
      <w:pPr>
        <w:pStyle w:val="Textprogramovhokdu"/>
      </w:pPr>
      <w:r w:rsidRPr="006B212E">
        <w:t xml:space="preserve">  </w:t>
      </w:r>
      <w:proofErr w:type="spellStart"/>
      <w:r w:rsidRPr="006B212E">
        <w:t>overflow</w:t>
      </w:r>
      <w:proofErr w:type="spellEnd"/>
      <w:r w:rsidRPr="006B212E">
        <w:t>: auto;</w:t>
      </w:r>
    </w:p>
    <w:p w14:paraId="63AA93F9" w14:textId="165A9587" w:rsidR="00C114ED" w:rsidRPr="00C114ED" w:rsidRDefault="006B212E" w:rsidP="00C114ED">
      <w:pPr>
        <w:pStyle w:val="Textprogramovhokdu"/>
      </w:pPr>
      <w:r>
        <w:t>…</w:t>
      </w:r>
    </w:p>
    <w:p w14:paraId="21FBAE38" w14:textId="77777777" w:rsidR="00C114ED" w:rsidRPr="00C114ED" w:rsidRDefault="00C114ED" w:rsidP="00C114ED">
      <w:pPr>
        <w:pStyle w:val="Textprogramovhokdu"/>
      </w:pPr>
      <w:r w:rsidRPr="00C114ED">
        <w:t xml:space="preserve">  </w:t>
      </w:r>
      <w:proofErr w:type="gramStart"/>
      <w:r w:rsidRPr="00C114ED">
        <w:t>.</w:t>
      </w:r>
      <w:proofErr w:type="spellStart"/>
      <w:r w:rsidRPr="00C114ED">
        <w:t>contact</w:t>
      </w:r>
      <w:proofErr w:type="gramEnd"/>
      <w:r w:rsidRPr="00C114ED">
        <w:t>-form</w:t>
      </w:r>
      <w:proofErr w:type="spellEnd"/>
      <w:r w:rsidRPr="00C114ED">
        <w:t xml:space="preserve"> .</w:t>
      </w:r>
      <w:proofErr w:type="spellStart"/>
      <w:r w:rsidRPr="00C114ED">
        <w:t>submit-btn</w:t>
      </w:r>
      <w:proofErr w:type="spellEnd"/>
      <w:r w:rsidRPr="00C114ED">
        <w:t xml:space="preserve"> {</w:t>
      </w:r>
    </w:p>
    <w:p w14:paraId="4F57705C" w14:textId="77777777" w:rsidR="00C114ED" w:rsidRPr="00C114ED" w:rsidRDefault="00C114ED" w:rsidP="00C114ED">
      <w:pPr>
        <w:pStyle w:val="Textprogramovhokdu"/>
      </w:pPr>
      <w:r w:rsidRPr="00C114ED">
        <w:t xml:space="preserve">    </w:t>
      </w:r>
      <w:proofErr w:type="spellStart"/>
      <w:r w:rsidRPr="00C114ED">
        <w:t>margin</w:t>
      </w:r>
      <w:proofErr w:type="spellEnd"/>
      <w:r w:rsidRPr="00C114ED">
        <w:t>: 20px 0;</w:t>
      </w:r>
    </w:p>
    <w:p w14:paraId="687E6757" w14:textId="77777777" w:rsidR="00C114ED" w:rsidRPr="00C114ED" w:rsidRDefault="00C114ED" w:rsidP="00C114ED">
      <w:pPr>
        <w:pStyle w:val="Textprogramovhokdu"/>
      </w:pPr>
      <w:r w:rsidRPr="00C114ED">
        <w:t xml:space="preserve">    display: </w:t>
      </w:r>
      <w:proofErr w:type="spellStart"/>
      <w:r w:rsidRPr="00C114ED">
        <w:t>flex</w:t>
      </w:r>
      <w:proofErr w:type="spellEnd"/>
      <w:r w:rsidRPr="00C114ED">
        <w:t>;</w:t>
      </w:r>
    </w:p>
    <w:p w14:paraId="544F605A" w14:textId="77777777" w:rsidR="00C114ED" w:rsidRPr="00C114ED" w:rsidRDefault="00C114ED" w:rsidP="00C114ED">
      <w:pPr>
        <w:pStyle w:val="Textprogramovhokdu"/>
      </w:pPr>
      <w:r w:rsidRPr="00C114ED">
        <w:t xml:space="preserve">    </w:t>
      </w:r>
      <w:proofErr w:type="spellStart"/>
      <w:r w:rsidRPr="00C114ED">
        <w:t>justify-content</w:t>
      </w:r>
      <w:proofErr w:type="spellEnd"/>
      <w:r w:rsidRPr="00C114ED">
        <w:t>: center;</w:t>
      </w:r>
    </w:p>
    <w:p w14:paraId="01E596D0" w14:textId="49CE2A40" w:rsidR="006B212E" w:rsidRDefault="00C114ED" w:rsidP="00C114ED">
      <w:pPr>
        <w:pStyle w:val="Textprogramovhokdu"/>
      </w:pPr>
      <w:r w:rsidRPr="00C114ED">
        <w:t xml:space="preserve">  }</w:t>
      </w:r>
    </w:p>
    <w:p w14:paraId="0537B44B" w14:textId="000537F8" w:rsidR="00C114ED" w:rsidRPr="007D750C" w:rsidRDefault="00C114ED" w:rsidP="00C114ED">
      <w:pPr>
        <w:pStyle w:val="Textprogramovhokdu"/>
      </w:pPr>
      <w:r>
        <w:t xml:space="preserve">… </w:t>
      </w:r>
    </w:p>
    <w:p w14:paraId="444A3922" w14:textId="2C2713CB" w:rsidR="007D750C" w:rsidRDefault="00C114ED" w:rsidP="00C114ED">
      <w:pPr>
        <w:pStyle w:val="Textprogramovhokdu"/>
      </w:pPr>
      <w:r>
        <w:t>}</w:t>
      </w:r>
    </w:p>
    <w:p w14:paraId="0E8A15D3" w14:textId="2BE6A73A" w:rsidR="007D750C" w:rsidRDefault="007D750C" w:rsidP="00C114ED">
      <w:pPr>
        <w:pStyle w:val="Textprogramovhokdu"/>
      </w:pPr>
    </w:p>
    <w:p w14:paraId="4AAA1ACA" w14:textId="1AF53D8D" w:rsidR="00A92CE2" w:rsidRPr="00A92CE2" w:rsidRDefault="00A92CE2" w:rsidP="00C114ED">
      <w:pPr>
        <w:pStyle w:val="Textprogramovhokdu"/>
        <w:rPr>
          <w:i/>
          <w:iCs/>
        </w:rPr>
      </w:pPr>
      <w:r w:rsidRPr="00A92CE2">
        <w:rPr>
          <w:i/>
          <w:iCs/>
        </w:rPr>
        <w:t xml:space="preserve">/* </w:t>
      </w:r>
      <w:proofErr w:type="spellStart"/>
      <w:r w:rsidRPr="00A92CE2">
        <w:rPr>
          <w:i/>
          <w:iCs/>
        </w:rPr>
        <w:t>payment.hbs</w:t>
      </w:r>
      <w:proofErr w:type="spellEnd"/>
      <w:r w:rsidRPr="00A92CE2">
        <w:rPr>
          <w:i/>
          <w:iCs/>
        </w:rPr>
        <w:t xml:space="preserve"> */</w:t>
      </w:r>
    </w:p>
    <w:p w14:paraId="57A7553E" w14:textId="77777777" w:rsidR="00A92CE2" w:rsidRDefault="00A92CE2" w:rsidP="00C114ED">
      <w:pPr>
        <w:pStyle w:val="Textprogramovhokdu"/>
      </w:pPr>
    </w:p>
    <w:p w14:paraId="05B6BF76" w14:textId="6E7EB8F2" w:rsidR="008A6762" w:rsidRDefault="008A6762" w:rsidP="00C114ED">
      <w:pPr>
        <w:pStyle w:val="Textprogramovhokdu"/>
      </w:pPr>
      <w:r w:rsidRPr="008A6762">
        <w:t xml:space="preserve">&lt;div </w:t>
      </w:r>
      <w:proofErr w:type="spellStart"/>
      <w:r w:rsidRPr="008A6762">
        <w:t>class</w:t>
      </w:r>
      <w:proofErr w:type="spellEnd"/>
      <w:r w:rsidRPr="008A6762">
        <w:t>="</w:t>
      </w:r>
      <w:proofErr w:type="spellStart"/>
      <w:r w:rsidRPr="008A6762">
        <w:t>payment</w:t>
      </w:r>
      <w:proofErr w:type="spellEnd"/>
      <w:r w:rsidRPr="008A6762">
        <w:t>"&gt;</w:t>
      </w:r>
    </w:p>
    <w:p w14:paraId="6D42C900" w14:textId="1D53A6B8" w:rsidR="008A6762" w:rsidRDefault="008A6762" w:rsidP="00C114ED">
      <w:pPr>
        <w:pStyle w:val="Textprogramovhokdu"/>
      </w:pPr>
      <w:r>
        <w:t>…</w:t>
      </w:r>
    </w:p>
    <w:p w14:paraId="1FC912A9" w14:textId="52F5A377" w:rsidR="00373890" w:rsidRDefault="00B03A82" w:rsidP="00C114ED">
      <w:pPr>
        <w:pStyle w:val="Textprogramovhokdu"/>
      </w:pPr>
      <w:r w:rsidRPr="00B03A82">
        <w:t xml:space="preserve">    &lt;</w:t>
      </w:r>
      <w:proofErr w:type="spellStart"/>
      <w:r w:rsidRPr="00B03A82">
        <w:t>form</w:t>
      </w:r>
      <w:proofErr w:type="spellEnd"/>
      <w:r w:rsidRPr="00B03A82">
        <w:t xml:space="preserve"> </w:t>
      </w:r>
      <w:proofErr w:type="spellStart"/>
      <w:r w:rsidRPr="00B03A82">
        <w:t>action</w:t>
      </w:r>
      <w:proofErr w:type="spellEnd"/>
      <w:r w:rsidRPr="00B03A82">
        <w:t xml:space="preserve">="/#donate" </w:t>
      </w:r>
      <w:proofErr w:type="spellStart"/>
      <w:r w:rsidRPr="00B03A82">
        <w:t>method</w:t>
      </w:r>
      <w:proofErr w:type="spellEnd"/>
      <w:r w:rsidRPr="00B03A82">
        <w:t>="GET"&gt;</w:t>
      </w:r>
    </w:p>
    <w:p w14:paraId="348CE4B9" w14:textId="50807D62" w:rsidR="00734A5B" w:rsidRDefault="00734A5B" w:rsidP="00C114ED">
      <w:pPr>
        <w:pStyle w:val="Textprogramovhokdu"/>
      </w:pPr>
      <w:r>
        <w:t>…</w:t>
      </w:r>
    </w:p>
    <w:p w14:paraId="39641256" w14:textId="77777777" w:rsidR="00734A5B" w:rsidRDefault="00734A5B" w:rsidP="00C114ED">
      <w:pPr>
        <w:pStyle w:val="Textprogramovhokdu"/>
      </w:pPr>
      <w:r>
        <w:t xml:space="preserve">        {{#if </w:t>
      </w:r>
      <w:proofErr w:type="spellStart"/>
      <w:r>
        <w:t>isDonation</w:t>
      </w:r>
      <w:proofErr w:type="spellEnd"/>
      <w:r>
        <w:t>}}</w:t>
      </w:r>
    </w:p>
    <w:p w14:paraId="4F2032ED" w14:textId="77777777" w:rsidR="00734A5B" w:rsidRDefault="00734A5B" w:rsidP="00C114ED">
      <w:pPr>
        <w:pStyle w:val="Textprogramovhokdu"/>
      </w:pPr>
      <w:r>
        <w:t xml:space="preserve">        &lt;div </w:t>
      </w:r>
      <w:proofErr w:type="spellStart"/>
      <w:r>
        <w:t>class</w:t>
      </w:r>
      <w:proofErr w:type="spellEnd"/>
      <w:r>
        <w:t>="</w:t>
      </w:r>
      <w:proofErr w:type="spellStart"/>
      <w:r>
        <w:t>contact-form</w:t>
      </w:r>
      <w:proofErr w:type="spellEnd"/>
      <w:r>
        <w:t>"&gt;</w:t>
      </w:r>
    </w:p>
    <w:p w14:paraId="214E8517" w14:textId="77777777" w:rsidR="00734A5B" w:rsidRDefault="00734A5B" w:rsidP="00C114ED">
      <w:pPr>
        <w:pStyle w:val="Textprogramovhokdu"/>
      </w:pPr>
      <w:r>
        <w:t xml:space="preserve">            &lt;div </w:t>
      </w:r>
      <w:proofErr w:type="spellStart"/>
      <w:r>
        <w:t>class</w:t>
      </w:r>
      <w:proofErr w:type="spellEnd"/>
      <w:r>
        <w:t>="</w:t>
      </w:r>
      <w:proofErr w:type="spellStart"/>
      <w:r>
        <w:t>form-control</w:t>
      </w:r>
      <w:proofErr w:type="spellEnd"/>
      <w:r>
        <w:t>"&gt;</w:t>
      </w:r>
    </w:p>
    <w:p w14:paraId="18A0534A" w14:textId="77777777" w:rsidR="00A11971" w:rsidRDefault="00734A5B" w:rsidP="00C114ED">
      <w:pPr>
        <w:pStyle w:val="Textprogramovhokdu"/>
      </w:pPr>
      <w:r>
        <w:t xml:space="preserve">                &lt;input </w:t>
      </w:r>
    </w:p>
    <w:p w14:paraId="39C10E2A" w14:textId="77777777" w:rsidR="00A11971" w:rsidRDefault="00A11971" w:rsidP="00C114ED">
      <w:pPr>
        <w:pStyle w:val="Textprogramovhokdu"/>
      </w:pPr>
      <w:r>
        <w:t xml:space="preserve">                    </w:t>
      </w:r>
      <w:proofErr w:type="spellStart"/>
      <w:r w:rsidR="00734A5B">
        <w:t>name</w:t>
      </w:r>
      <w:proofErr w:type="spellEnd"/>
      <w:r w:rsidR="00734A5B">
        <w:t>="contact_</w:t>
      </w:r>
      <w:proofErr w:type="spellStart"/>
      <w:r w:rsidR="00734A5B">
        <w:t>form</w:t>
      </w:r>
      <w:proofErr w:type="spellEnd"/>
      <w:r w:rsidR="00734A5B">
        <w:t>__</w:t>
      </w:r>
      <w:proofErr w:type="spellStart"/>
      <w:r w:rsidR="00734A5B">
        <w:t>name</w:t>
      </w:r>
      <w:proofErr w:type="spellEnd"/>
      <w:r w:rsidR="00734A5B">
        <w:t>"</w:t>
      </w:r>
    </w:p>
    <w:p w14:paraId="6FABF09C" w14:textId="77777777" w:rsidR="00A11971" w:rsidRDefault="00A11971" w:rsidP="00C114ED">
      <w:pPr>
        <w:pStyle w:val="Textprogramovhokdu"/>
      </w:pPr>
      <w:r>
        <w:t xml:space="preserve">                    </w:t>
      </w:r>
      <w:r w:rsidR="00734A5B">
        <w:t>id="</w:t>
      </w:r>
      <w:proofErr w:type="spellStart"/>
      <w:r w:rsidR="00734A5B">
        <w:t>contact-form</w:t>
      </w:r>
      <w:proofErr w:type="spellEnd"/>
      <w:r w:rsidR="00734A5B">
        <w:t>__</w:t>
      </w:r>
      <w:proofErr w:type="spellStart"/>
      <w:r w:rsidR="00734A5B">
        <w:t>name</w:t>
      </w:r>
      <w:proofErr w:type="spellEnd"/>
      <w:r w:rsidR="00734A5B">
        <w:t>"</w:t>
      </w:r>
    </w:p>
    <w:p w14:paraId="5C5498C6" w14:textId="406E78E3" w:rsidR="00734A5B" w:rsidRDefault="00A11971" w:rsidP="00C114ED">
      <w:pPr>
        <w:pStyle w:val="Textprogramovhokdu"/>
      </w:pPr>
      <w:r>
        <w:t xml:space="preserve">                    </w:t>
      </w:r>
      <w:r w:rsidR="00734A5B">
        <w:t xml:space="preserve">type="text" </w:t>
      </w:r>
      <w:r w:rsidR="00FA3C14">
        <w:br/>
        <w:t xml:space="preserve">                    </w:t>
      </w:r>
      <w:proofErr w:type="spellStart"/>
      <w:r w:rsidR="00734A5B">
        <w:t>autocomplete</w:t>
      </w:r>
      <w:proofErr w:type="spellEnd"/>
      <w:r w:rsidR="00734A5B">
        <w:t>="</w:t>
      </w:r>
      <w:proofErr w:type="spellStart"/>
      <w:r w:rsidR="00734A5B">
        <w:t>name</w:t>
      </w:r>
      <w:proofErr w:type="spellEnd"/>
      <w:r w:rsidR="00734A5B">
        <w:t>"</w:t>
      </w:r>
    </w:p>
    <w:p w14:paraId="3E856D01" w14:textId="77777777" w:rsidR="00A11971" w:rsidRDefault="00734A5B" w:rsidP="00C114ED">
      <w:pPr>
        <w:pStyle w:val="Textprogramovhokdu"/>
      </w:pPr>
      <w:r>
        <w:t xml:space="preserve">                    </w:t>
      </w:r>
      <w:proofErr w:type="spellStart"/>
      <w:r>
        <w:t>placeholder</w:t>
      </w:r>
      <w:proofErr w:type="spellEnd"/>
      <w:r>
        <w:t>="&amp;</w:t>
      </w:r>
      <w:proofErr w:type="spellStart"/>
      <w:r>
        <w:t>nbsp</w:t>
      </w:r>
      <w:proofErr w:type="spellEnd"/>
      <w:r>
        <w:t>;"</w:t>
      </w:r>
    </w:p>
    <w:p w14:paraId="3475C078" w14:textId="166DAA3A" w:rsidR="00734A5B" w:rsidRDefault="00A11971" w:rsidP="00C114ED">
      <w:pPr>
        <w:pStyle w:val="Textprogramovhokdu"/>
      </w:pPr>
      <w:r>
        <w:t xml:space="preserve">                    </w:t>
      </w:r>
      <w:proofErr w:type="spellStart"/>
      <w:r w:rsidR="00734A5B">
        <w:t>value</w:t>
      </w:r>
      <w:proofErr w:type="spellEnd"/>
      <w:r w:rsidR="00734A5B">
        <w:t>="{{</w:t>
      </w:r>
      <w:proofErr w:type="gramStart"/>
      <w:r w:rsidR="00734A5B">
        <w:t>query.contact</w:t>
      </w:r>
      <w:proofErr w:type="gramEnd"/>
      <w:r w:rsidR="00734A5B">
        <w:t>_</w:t>
      </w:r>
      <w:proofErr w:type="spellStart"/>
      <w:r w:rsidR="00734A5B">
        <w:t>form</w:t>
      </w:r>
      <w:proofErr w:type="spellEnd"/>
      <w:r w:rsidR="00734A5B">
        <w:t>__</w:t>
      </w:r>
      <w:proofErr w:type="spellStart"/>
      <w:r w:rsidR="00734A5B">
        <w:t>name</w:t>
      </w:r>
      <w:proofErr w:type="spellEnd"/>
      <w:r w:rsidR="00734A5B">
        <w:t>}}"</w:t>
      </w:r>
      <w:r>
        <w:br/>
        <w:t xml:space="preserve">                </w:t>
      </w:r>
      <w:r w:rsidR="00734A5B">
        <w:t>&gt;</w:t>
      </w:r>
    </w:p>
    <w:p w14:paraId="24657B96" w14:textId="77777777" w:rsidR="00734A5B" w:rsidRDefault="00734A5B" w:rsidP="00C114ED">
      <w:pPr>
        <w:pStyle w:val="Textprogramovhokdu"/>
      </w:pPr>
      <w:r>
        <w:t xml:space="preserve">                &lt;label </w:t>
      </w:r>
      <w:proofErr w:type="spellStart"/>
      <w:r>
        <w:t>for</w:t>
      </w:r>
      <w:proofErr w:type="spellEnd"/>
      <w:r>
        <w:t>="</w:t>
      </w:r>
      <w:proofErr w:type="spellStart"/>
      <w:r>
        <w:t>contact-form</w:t>
      </w:r>
      <w:proofErr w:type="spellEnd"/>
      <w:r>
        <w:t>__</w:t>
      </w:r>
      <w:proofErr w:type="spellStart"/>
      <w:r>
        <w:t>name</w:t>
      </w:r>
      <w:proofErr w:type="spellEnd"/>
      <w:proofErr w:type="gramStart"/>
      <w:r>
        <w:t>"&gt;Jméno</w:t>
      </w:r>
      <w:proofErr w:type="gramEnd"/>
      <w:r>
        <w:t xml:space="preserve"> a příjmení&lt;/label&gt;</w:t>
      </w:r>
    </w:p>
    <w:p w14:paraId="6C57094B" w14:textId="57C985EA" w:rsidR="00734A5B" w:rsidRDefault="00734A5B" w:rsidP="00C114ED">
      <w:pPr>
        <w:pStyle w:val="Textprogramovhokdu"/>
      </w:pPr>
      <w:r>
        <w:t xml:space="preserve">            &lt;/div&gt;</w:t>
      </w:r>
    </w:p>
    <w:p w14:paraId="692344B0" w14:textId="388E8FEF" w:rsidR="00734A5B" w:rsidRDefault="00734A5B" w:rsidP="00C114ED">
      <w:pPr>
        <w:pStyle w:val="Textprogramovhokdu"/>
      </w:pPr>
      <w:r>
        <w:t>…</w:t>
      </w:r>
    </w:p>
    <w:p w14:paraId="1D9566AA" w14:textId="22233960" w:rsidR="004377B7" w:rsidRDefault="004377B7" w:rsidP="004377B7">
      <w:pPr>
        <w:pStyle w:val="Nadpis4"/>
      </w:pPr>
      <w:bookmarkStart w:id="243" w:name="_Toc69471884"/>
      <w:proofErr w:type="spellStart"/>
      <w:r>
        <w:t>Angular</w:t>
      </w:r>
      <w:proofErr w:type="spellEnd"/>
    </w:p>
    <w:p w14:paraId="3C5CCC40" w14:textId="455AD355" w:rsidR="004377B7" w:rsidRDefault="00090917" w:rsidP="004377B7">
      <w:pPr>
        <w:rPr>
          <w:lang w:eastAsia="en-US"/>
        </w:rPr>
      </w:pPr>
      <w:r>
        <w:rPr>
          <w:lang w:eastAsia="en-US"/>
        </w:rPr>
        <w:t>V </w:t>
      </w:r>
      <w:proofErr w:type="spellStart"/>
      <w:r>
        <w:rPr>
          <w:lang w:eastAsia="en-US"/>
        </w:rPr>
        <w:t>Angularu</w:t>
      </w:r>
      <w:proofErr w:type="spellEnd"/>
      <w:r>
        <w:rPr>
          <w:lang w:eastAsia="en-US"/>
        </w:rPr>
        <w:t xml:space="preserve"> se jednotlivé části stránky strukturují do komponent</w:t>
      </w:r>
      <w:r w:rsidR="00AB6D6C">
        <w:rPr>
          <w:lang w:eastAsia="en-US"/>
        </w:rPr>
        <w:t xml:space="preserve">. Každou komponentu tvoří </w:t>
      </w:r>
      <w:r w:rsidR="002A466F">
        <w:rPr>
          <w:lang w:eastAsia="en-US"/>
        </w:rPr>
        <w:t>trojice</w:t>
      </w:r>
      <w:r w:rsidR="00AB6D6C">
        <w:rPr>
          <w:lang w:eastAsia="en-US"/>
        </w:rPr>
        <w:t xml:space="preserve"> soubor</w:t>
      </w:r>
      <w:r w:rsidR="002A466F">
        <w:rPr>
          <w:lang w:eastAsia="en-US"/>
        </w:rPr>
        <w:t>ů</w:t>
      </w:r>
      <w:r w:rsidR="00AB6D6C">
        <w:rPr>
          <w:lang w:eastAsia="en-US"/>
        </w:rPr>
        <w:t xml:space="preserve"> – </w:t>
      </w:r>
      <w:proofErr w:type="spellStart"/>
      <w:r w:rsidR="00AB6D6C">
        <w:rPr>
          <w:lang w:eastAsia="en-US"/>
        </w:rPr>
        <w:t>typescript</w:t>
      </w:r>
      <w:proofErr w:type="spellEnd"/>
      <w:r w:rsidR="00AB6D6C">
        <w:rPr>
          <w:lang w:eastAsia="en-US"/>
        </w:rPr>
        <w:t xml:space="preserve"> </w:t>
      </w:r>
      <w:proofErr w:type="gramStart"/>
      <w:r w:rsidR="00AB6D6C" w:rsidRPr="00AB6D6C">
        <w:rPr>
          <w:i/>
          <w:iCs/>
          <w:lang w:eastAsia="en-US"/>
        </w:rPr>
        <w:t>*.</w:t>
      </w:r>
      <w:proofErr w:type="spellStart"/>
      <w:r w:rsidR="00AB6D6C" w:rsidRPr="00AB6D6C">
        <w:rPr>
          <w:i/>
          <w:iCs/>
          <w:lang w:eastAsia="en-US"/>
        </w:rPr>
        <w:t>component</w:t>
      </w:r>
      <w:proofErr w:type="gramEnd"/>
      <w:r w:rsidR="00AB6D6C" w:rsidRPr="00AB6D6C">
        <w:rPr>
          <w:i/>
          <w:iCs/>
          <w:lang w:eastAsia="en-US"/>
        </w:rPr>
        <w:t>.ts</w:t>
      </w:r>
      <w:proofErr w:type="spellEnd"/>
      <w:r w:rsidR="00AB6D6C">
        <w:rPr>
          <w:lang w:eastAsia="en-US"/>
        </w:rPr>
        <w:t xml:space="preserve"> obsahující „logiku“ komponenty, </w:t>
      </w:r>
      <w:r w:rsidR="00AC4D85">
        <w:rPr>
          <w:lang w:eastAsia="en-US"/>
        </w:rPr>
        <w:t xml:space="preserve">HTML </w:t>
      </w:r>
      <w:r w:rsidR="00AC4D85">
        <w:rPr>
          <w:i/>
          <w:iCs/>
          <w:lang w:eastAsia="en-US"/>
        </w:rPr>
        <w:t>*.component.html</w:t>
      </w:r>
      <w:r w:rsidR="00AC4D85">
        <w:rPr>
          <w:lang w:eastAsia="en-US"/>
        </w:rPr>
        <w:t xml:space="preserve"> obsahující </w:t>
      </w:r>
      <w:r w:rsidR="002A466F">
        <w:rPr>
          <w:lang w:eastAsia="en-US"/>
        </w:rPr>
        <w:t xml:space="preserve">šablonu komponenty a </w:t>
      </w:r>
      <w:r w:rsidR="00BC6861">
        <w:rPr>
          <w:lang w:eastAsia="en-US"/>
        </w:rPr>
        <w:t>SCSS</w:t>
      </w:r>
      <w:r w:rsidR="002A466F">
        <w:rPr>
          <w:lang w:eastAsia="en-US"/>
        </w:rPr>
        <w:t xml:space="preserve"> </w:t>
      </w:r>
      <w:r w:rsidR="002A466F">
        <w:rPr>
          <w:i/>
          <w:iCs/>
          <w:lang w:eastAsia="en-US"/>
        </w:rPr>
        <w:t>*.</w:t>
      </w:r>
      <w:proofErr w:type="spellStart"/>
      <w:r w:rsidR="002A466F">
        <w:rPr>
          <w:i/>
          <w:iCs/>
          <w:lang w:eastAsia="en-US"/>
        </w:rPr>
        <w:t>component.scss</w:t>
      </w:r>
      <w:proofErr w:type="spellEnd"/>
      <w:r w:rsidR="00BC6861">
        <w:rPr>
          <w:lang w:eastAsia="en-US"/>
        </w:rPr>
        <w:t xml:space="preserve"> obsahující definice stylů pro danou komponentu</w:t>
      </w:r>
      <w:r w:rsidR="007B4A28">
        <w:rPr>
          <w:lang w:eastAsia="en-US"/>
        </w:rPr>
        <w:t xml:space="preserve"> – které na rozdíl od </w:t>
      </w:r>
      <w:proofErr w:type="spellStart"/>
      <w:r w:rsidR="007B4A28">
        <w:rPr>
          <w:lang w:eastAsia="en-US"/>
        </w:rPr>
        <w:t>NestJS</w:t>
      </w:r>
      <w:proofErr w:type="spellEnd"/>
      <w:r w:rsidR="007B4A28">
        <w:rPr>
          <w:lang w:eastAsia="en-US"/>
        </w:rPr>
        <w:t xml:space="preserve"> verze není </w:t>
      </w:r>
      <w:r w:rsidR="0098746D">
        <w:rPr>
          <w:lang w:eastAsia="en-US"/>
        </w:rPr>
        <w:t xml:space="preserve">již </w:t>
      </w:r>
      <w:r w:rsidR="007B4A28">
        <w:rPr>
          <w:lang w:eastAsia="en-US"/>
        </w:rPr>
        <w:t xml:space="preserve">potřeba nijak </w:t>
      </w:r>
      <w:proofErr w:type="spellStart"/>
      <w:r w:rsidR="007B4A28">
        <w:rPr>
          <w:lang w:eastAsia="en-US"/>
        </w:rPr>
        <w:t>prefixovat</w:t>
      </w:r>
      <w:proofErr w:type="spellEnd"/>
      <w:r w:rsidR="007B4A28">
        <w:rPr>
          <w:lang w:eastAsia="en-US"/>
        </w:rPr>
        <w:t xml:space="preserve"> názvem komponenty</w:t>
      </w:r>
      <w:r w:rsidR="00266A3B">
        <w:rPr>
          <w:lang w:eastAsia="en-US"/>
        </w:rPr>
        <w:t xml:space="preserve"> pro eliminaci konfliktů</w:t>
      </w:r>
      <w:r w:rsidR="007B4A28">
        <w:rPr>
          <w:lang w:eastAsia="en-US"/>
        </w:rPr>
        <w:t xml:space="preserve">, </w:t>
      </w:r>
      <w:proofErr w:type="spellStart"/>
      <w:r w:rsidR="007B4A28">
        <w:rPr>
          <w:lang w:eastAsia="en-US"/>
        </w:rPr>
        <w:t>Angular</w:t>
      </w:r>
      <w:proofErr w:type="spellEnd"/>
      <w:r w:rsidR="007B4A28">
        <w:rPr>
          <w:lang w:eastAsia="en-US"/>
        </w:rPr>
        <w:t xml:space="preserve"> již toto zajišťuje </w:t>
      </w:r>
      <w:proofErr w:type="spellStart"/>
      <w:r w:rsidR="007B4A28">
        <w:rPr>
          <w:lang w:eastAsia="en-US"/>
        </w:rPr>
        <w:t>out</w:t>
      </w:r>
      <w:proofErr w:type="spellEnd"/>
      <w:r w:rsidR="007B4A28">
        <w:rPr>
          <w:lang w:eastAsia="en-US"/>
        </w:rPr>
        <w:t>-</w:t>
      </w:r>
      <w:proofErr w:type="spellStart"/>
      <w:r w:rsidR="007B4A28">
        <w:rPr>
          <w:lang w:eastAsia="en-US"/>
        </w:rPr>
        <w:t>of</w:t>
      </w:r>
      <w:proofErr w:type="spellEnd"/>
      <w:r w:rsidR="007B4A28">
        <w:rPr>
          <w:lang w:eastAsia="en-US"/>
        </w:rPr>
        <w:t>-</w:t>
      </w:r>
      <w:proofErr w:type="spellStart"/>
      <w:r w:rsidR="007B4A28">
        <w:rPr>
          <w:lang w:eastAsia="en-US"/>
        </w:rPr>
        <w:lastRenderedPageBreak/>
        <w:t>the</w:t>
      </w:r>
      <w:proofErr w:type="spellEnd"/>
      <w:r w:rsidR="007B4A28">
        <w:rPr>
          <w:lang w:eastAsia="en-US"/>
        </w:rPr>
        <w:t>-box</w:t>
      </w:r>
      <w:r w:rsidR="00BC6861">
        <w:rPr>
          <w:lang w:eastAsia="en-US"/>
        </w:rPr>
        <w:t>.</w:t>
      </w:r>
      <w:r w:rsidR="00850C25">
        <w:rPr>
          <w:lang w:eastAsia="en-US"/>
        </w:rPr>
        <w:t xml:space="preserve"> </w:t>
      </w:r>
      <w:r w:rsidR="00E20C7E">
        <w:rPr>
          <w:lang w:eastAsia="en-US"/>
        </w:rPr>
        <w:t xml:space="preserve">Na rozdíl od </w:t>
      </w:r>
      <w:proofErr w:type="spellStart"/>
      <w:r w:rsidR="002E0E45">
        <w:rPr>
          <w:lang w:eastAsia="en-US"/>
        </w:rPr>
        <w:t>NestJS</w:t>
      </w:r>
      <w:proofErr w:type="spellEnd"/>
      <w:r w:rsidR="002E0E45">
        <w:rPr>
          <w:lang w:eastAsia="en-US"/>
        </w:rPr>
        <w:t xml:space="preserve"> je veškerá logika pro zobrazení platebního formuláře a generování </w:t>
      </w:r>
      <w:r w:rsidR="00C61FE7">
        <w:rPr>
          <w:lang w:eastAsia="en-US"/>
        </w:rPr>
        <w:t xml:space="preserve">platebního </w:t>
      </w:r>
      <w:r w:rsidR="002E0E45">
        <w:rPr>
          <w:lang w:eastAsia="en-US"/>
        </w:rPr>
        <w:t xml:space="preserve">QR kódu </w:t>
      </w:r>
      <w:r w:rsidR="00C61FE7">
        <w:rPr>
          <w:lang w:eastAsia="en-US"/>
        </w:rPr>
        <w:t xml:space="preserve">uvnitř </w:t>
      </w:r>
      <w:proofErr w:type="spellStart"/>
      <w:r w:rsidR="00C61FE7">
        <w:rPr>
          <w:lang w:eastAsia="en-US"/>
        </w:rPr>
        <w:t>typescript</w:t>
      </w:r>
      <w:proofErr w:type="spellEnd"/>
      <w:r w:rsidR="00C61FE7">
        <w:rPr>
          <w:lang w:eastAsia="en-US"/>
        </w:rPr>
        <w:t xml:space="preserve"> souboru této komponenty</w:t>
      </w:r>
      <w:r w:rsidR="0067152E">
        <w:rPr>
          <w:lang w:eastAsia="en-US"/>
        </w:rPr>
        <w:t xml:space="preserve"> – úplně oddělena např. od událostí</w:t>
      </w:r>
      <w:r w:rsidR="00C61FE7">
        <w:rPr>
          <w:lang w:eastAsia="en-US"/>
        </w:rPr>
        <w:t xml:space="preserve">. Ve </w:t>
      </w:r>
      <w:r w:rsidR="002C7217">
        <w:rPr>
          <w:lang w:eastAsia="en-US"/>
        </w:rPr>
        <w:fldChar w:fldCharType="begin"/>
      </w:r>
      <w:r w:rsidR="002C7217">
        <w:rPr>
          <w:lang w:eastAsia="en-US"/>
        </w:rPr>
        <w:instrText xml:space="preserve"> REF _Ref69771137 \h </w:instrText>
      </w:r>
      <w:r w:rsidR="002C7217">
        <w:rPr>
          <w:lang w:eastAsia="en-US"/>
        </w:rPr>
      </w:r>
      <w:r w:rsidR="002C7217">
        <w:rPr>
          <w:lang w:eastAsia="en-US"/>
        </w:rPr>
        <w:fldChar w:fldCharType="separate"/>
      </w:r>
      <w:r w:rsidR="002C7217">
        <w:t xml:space="preserve">Výpis </w:t>
      </w:r>
      <w:r w:rsidR="002C7217">
        <w:rPr>
          <w:noProof/>
        </w:rPr>
        <w:t>7</w:t>
      </w:r>
      <w:r w:rsidR="002C7217">
        <w:t>.</w:t>
      </w:r>
      <w:r w:rsidR="002C7217">
        <w:rPr>
          <w:noProof/>
        </w:rPr>
        <w:t>4</w:t>
      </w:r>
      <w:r w:rsidR="002C7217">
        <w:rPr>
          <w:lang w:eastAsia="en-US"/>
        </w:rPr>
        <w:fldChar w:fldCharType="end"/>
      </w:r>
      <w:r w:rsidR="002C7217">
        <w:rPr>
          <w:lang w:eastAsia="en-US"/>
        </w:rPr>
        <w:t xml:space="preserve"> lze vidět, jak probíhá generování platebního kódu na základě změny </w:t>
      </w:r>
      <w:r w:rsidR="008D557F">
        <w:rPr>
          <w:lang w:eastAsia="en-US"/>
        </w:rPr>
        <w:t xml:space="preserve">hodnot ve formuláři bez posílání </w:t>
      </w:r>
      <w:r w:rsidR="001226F4">
        <w:rPr>
          <w:lang w:eastAsia="en-US"/>
        </w:rPr>
        <w:t>HTTP</w:t>
      </w:r>
      <w:r w:rsidR="008D557F">
        <w:rPr>
          <w:lang w:eastAsia="en-US"/>
        </w:rPr>
        <w:t xml:space="preserve"> </w:t>
      </w:r>
      <w:proofErr w:type="spellStart"/>
      <w:r w:rsidR="008D557F">
        <w:rPr>
          <w:lang w:eastAsia="en-US"/>
        </w:rPr>
        <w:t>requestů</w:t>
      </w:r>
      <w:proofErr w:type="spellEnd"/>
      <w:r w:rsidR="008D557F">
        <w:rPr>
          <w:lang w:eastAsia="en-US"/>
        </w:rPr>
        <w:t>.</w:t>
      </w:r>
    </w:p>
    <w:p w14:paraId="26C2956E" w14:textId="3F59563C" w:rsidR="00BF1F18" w:rsidRDefault="00BF1F18" w:rsidP="00BF1F18">
      <w:pPr>
        <w:pStyle w:val="Titulek"/>
      </w:pPr>
      <w:bookmarkStart w:id="244" w:name="_Ref69771137"/>
      <w:r>
        <w:t xml:space="preserve">Výpis </w:t>
      </w:r>
      <w:fldSimple w:instr=" STYLEREF 1 \s ">
        <w:r w:rsidR="005F74E2">
          <w:rPr>
            <w:noProof/>
          </w:rPr>
          <w:t>7</w:t>
        </w:r>
      </w:fldSimple>
      <w:r w:rsidR="005F74E2">
        <w:t>.</w:t>
      </w:r>
      <w:fldSimple w:instr=" SEQ Výpis \* ARABIC \s 1 ">
        <w:r w:rsidR="005F74E2">
          <w:rPr>
            <w:noProof/>
          </w:rPr>
          <w:t>4</w:t>
        </w:r>
      </w:fldSimple>
      <w:bookmarkEnd w:id="244"/>
      <w:r>
        <w:t xml:space="preserve"> </w:t>
      </w:r>
      <w:proofErr w:type="spellStart"/>
      <w:r>
        <w:t>Angular</w:t>
      </w:r>
      <w:proofErr w:type="spellEnd"/>
      <w:r>
        <w:t>: Logika generování platebního QR kódu</w:t>
      </w:r>
    </w:p>
    <w:p w14:paraId="65B78B14" w14:textId="1CC40362" w:rsidR="00C61FE7" w:rsidRDefault="00C61FE7" w:rsidP="00C61FE7">
      <w:pPr>
        <w:pStyle w:val="Textprogramovhokdu"/>
        <w:rPr>
          <w:lang w:eastAsia="en-US"/>
        </w:rPr>
      </w:pPr>
      <w:proofErr w:type="spellStart"/>
      <w:proofErr w:type="gramStart"/>
      <w:r>
        <w:rPr>
          <w:lang w:eastAsia="en-US"/>
        </w:rPr>
        <w:t>combineLatest</w:t>
      </w:r>
      <w:proofErr w:type="spellEnd"/>
      <w:r>
        <w:rPr>
          <w:lang w:eastAsia="en-US"/>
        </w:rPr>
        <w:t>(</w:t>
      </w:r>
      <w:proofErr w:type="gramEnd"/>
      <w:r>
        <w:rPr>
          <w:lang w:eastAsia="en-US"/>
        </w:rPr>
        <w:t>[</w:t>
      </w:r>
    </w:p>
    <w:p w14:paraId="4D5F757A" w14:textId="77777777" w:rsidR="00C61FE7" w:rsidRDefault="00C61FE7" w:rsidP="00C61FE7">
      <w:pPr>
        <w:pStyle w:val="Textprogramovhokdu"/>
        <w:rPr>
          <w:lang w:eastAsia="en-US"/>
        </w:rPr>
      </w:pPr>
      <w:r>
        <w:rPr>
          <w:lang w:eastAsia="en-US"/>
        </w:rPr>
        <w:t xml:space="preserve">      </w:t>
      </w:r>
      <w:proofErr w:type="spellStart"/>
      <w:proofErr w:type="gramStart"/>
      <w:r>
        <w:rPr>
          <w:lang w:eastAsia="en-US"/>
        </w:rPr>
        <w:t>this.amountFC.valueChanges</w:t>
      </w:r>
      <w:proofErr w:type="gramEnd"/>
      <w:r>
        <w:rPr>
          <w:lang w:eastAsia="en-US"/>
        </w:rPr>
        <w:t>.pipe</w:t>
      </w:r>
      <w:proofErr w:type="spellEnd"/>
      <w:r>
        <w:rPr>
          <w:lang w:eastAsia="en-US"/>
        </w:rPr>
        <w:t>(</w:t>
      </w:r>
      <w:proofErr w:type="spellStart"/>
      <w:r>
        <w:rPr>
          <w:lang w:eastAsia="en-US"/>
        </w:rPr>
        <w:t>startWith</w:t>
      </w:r>
      <w:proofErr w:type="spellEnd"/>
      <w:r>
        <w:rPr>
          <w:lang w:eastAsia="en-US"/>
        </w:rPr>
        <w:t>(</w:t>
      </w:r>
      <w:proofErr w:type="spellStart"/>
      <w:r>
        <w:rPr>
          <w:lang w:eastAsia="en-US"/>
        </w:rPr>
        <w:t>this.amountFC.value</w:t>
      </w:r>
      <w:proofErr w:type="spellEnd"/>
      <w:r>
        <w:rPr>
          <w:lang w:eastAsia="en-US"/>
        </w:rPr>
        <w:t>)),</w:t>
      </w:r>
    </w:p>
    <w:p w14:paraId="622AA2C8" w14:textId="77777777" w:rsidR="00C61FE7" w:rsidRDefault="00C61FE7" w:rsidP="00C61FE7">
      <w:pPr>
        <w:pStyle w:val="Textprogramovhokdu"/>
        <w:rPr>
          <w:lang w:eastAsia="en-US"/>
        </w:rPr>
      </w:pPr>
      <w:r>
        <w:rPr>
          <w:lang w:eastAsia="en-US"/>
        </w:rPr>
        <w:t xml:space="preserve">      </w:t>
      </w:r>
      <w:proofErr w:type="spellStart"/>
      <w:proofErr w:type="gramStart"/>
      <w:r>
        <w:rPr>
          <w:lang w:eastAsia="en-US"/>
        </w:rPr>
        <w:t>this.userInfo.valueChanges</w:t>
      </w:r>
      <w:proofErr w:type="gramEnd"/>
      <w:r>
        <w:rPr>
          <w:lang w:eastAsia="en-US"/>
        </w:rPr>
        <w:t>.pipe</w:t>
      </w:r>
      <w:proofErr w:type="spellEnd"/>
      <w:r>
        <w:rPr>
          <w:lang w:eastAsia="en-US"/>
        </w:rPr>
        <w:t>(</w:t>
      </w:r>
      <w:proofErr w:type="spellStart"/>
      <w:r>
        <w:rPr>
          <w:lang w:eastAsia="en-US"/>
        </w:rPr>
        <w:t>startWith</w:t>
      </w:r>
      <w:proofErr w:type="spellEnd"/>
      <w:r>
        <w:rPr>
          <w:lang w:eastAsia="en-US"/>
        </w:rPr>
        <w:t>(</w:t>
      </w:r>
      <w:proofErr w:type="spellStart"/>
      <w:r>
        <w:rPr>
          <w:lang w:eastAsia="en-US"/>
        </w:rPr>
        <w:t>this.userInfo.value</w:t>
      </w:r>
      <w:proofErr w:type="spellEnd"/>
      <w:r>
        <w:rPr>
          <w:lang w:eastAsia="en-US"/>
        </w:rPr>
        <w:t>))</w:t>
      </w:r>
    </w:p>
    <w:p w14:paraId="18B3CE37" w14:textId="77777777" w:rsidR="00C61FE7" w:rsidRDefault="00C61FE7" w:rsidP="00C61FE7">
      <w:pPr>
        <w:pStyle w:val="Textprogramovhokdu"/>
        <w:rPr>
          <w:lang w:eastAsia="en-US"/>
        </w:rPr>
      </w:pPr>
      <w:r>
        <w:rPr>
          <w:lang w:eastAsia="en-US"/>
        </w:rPr>
        <w:t xml:space="preserve">    ]</w:t>
      </w:r>
      <w:proofErr w:type="gramStart"/>
      <w:r>
        <w:rPr>
          <w:lang w:eastAsia="en-US"/>
        </w:rPr>
        <w:t>).</w:t>
      </w:r>
      <w:proofErr w:type="spellStart"/>
      <w:r>
        <w:rPr>
          <w:lang w:eastAsia="en-US"/>
        </w:rPr>
        <w:t>subscribe</w:t>
      </w:r>
      <w:proofErr w:type="spellEnd"/>
      <w:proofErr w:type="gramEnd"/>
      <w:r>
        <w:rPr>
          <w:lang w:eastAsia="en-US"/>
        </w:rPr>
        <w:t>(([</w:t>
      </w:r>
      <w:proofErr w:type="spellStart"/>
      <w:r>
        <w:rPr>
          <w:lang w:eastAsia="en-US"/>
        </w:rPr>
        <w:t>am</w:t>
      </w:r>
      <w:proofErr w:type="spellEnd"/>
      <w:r>
        <w:rPr>
          <w:lang w:eastAsia="en-US"/>
        </w:rPr>
        <w:t xml:space="preserve">, </w:t>
      </w:r>
      <w:proofErr w:type="spellStart"/>
      <w:r>
        <w:rPr>
          <w:lang w:eastAsia="en-US"/>
        </w:rPr>
        <w:t>userInfo</w:t>
      </w:r>
      <w:proofErr w:type="spellEnd"/>
      <w:r>
        <w:rPr>
          <w:lang w:eastAsia="en-US"/>
        </w:rPr>
        <w:t>]) =&gt; {</w:t>
      </w:r>
    </w:p>
    <w:p w14:paraId="44FADB9D" w14:textId="77777777" w:rsidR="00C61FE7" w:rsidRDefault="00C61FE7" w:rsidP="00C61FE7">
      <w:pPr>
        <w:pStyle w:val="Textprogramovhokdu"/>
        <w:rPr>
          <w:lang w:eastAsia="en-US"/>
        </w:rPr>
      </w:pPr>
      <w:r>
        <w:rPr>
          <w:lang w:eastAsia="en-US"/>
        </w:rPr>
        <w:t xml:space="preserve">      </w:t>
      </w:r>
      <w:proofErr w:type="spellStart"/>
      <w:r>
        <w:rPr>
          <w:lang w:eastAsia="en-US"/>
        </w:rPr>
        <w:t>if</w:t>
      </w:r>
      <w:proofErr w:type="spellEnd"/>
      <w:r>
        <w:rPr>
          <w:lang w:eastAsia="en-US"/>
        </w:rPr>
        <w:t xml:space="preserve"> (</w:t>
      </w:r>
      <w:proofErr w:type="spellStart"/>
      <w:r>
        <w:rPr>
          <w:lang w:eastAsia="en-US"/>
        </w:rPr>
        <w:t>am</w:t>
      </w:r>
      <w:proofErr w:type="spellEnd"/>
      <w:r>
        <w:rPr>
          <w:lang w:eastAsia="en-US"/>
        </w:rPr>
        <w:t>) {</w:t>
      </w:r>
    </w:p>
    <w:p w14:paraId="66C7E263" w14:textId="77777777" w:rsidR="00C61FE7" w:rsidRDefault="00C61FE7" w:rsidP="00C61FE7">
      <w:pPr>
        <w:pStyle w:val="Textprogramovhokdu"/>
        <w:rPr>
          <w:lang w:eastAsia="en-US"/>
        </w:rPr>
      </w:pPr>
      <w:r>
        <w:rPr>
          <w:lang w:eastAsia="en-US"/>
        </w:rPr>
        <w:t xml:space="preserve">        </w:t>
      </w:r>
      <w:proofErr w:type="spellStart"/>
      <w:proofErr w:type="gramStart"/>
      <w:r>
        <w:rPr>
          <w:lang w:eastAsia="en-US"/>
        </w:rPr>
        <w:t>this.showQR</w:t>
      </w:r>
      <w:proofErr w:type="spellEnd"/>
      <w:proofErr w:type="gramEnd"/>
      <w:r>
        <w:rPr>
          <w:lang w:eastAsia="en-US"/>
        </w:rPr>
        <w:t xml:space="preserve"> = </w:t>
      </w:r>
      <w:proofErr w:type="spellStart"/>
      <w:r>
        <w:rPr>
          <w:lang w:eastAsia="en-US"/>
        </w:rPr>
        <w:t>true</w:t>
      </w:r>
      <w:proofErr w:type="spellEnd"/>
      <w:r>
        <w:rPr>
          <w:lang w:eastAsia="en-US"/>
        </w:rPr>
        <w:t>;</w:t>
      </w:r>
    </w:p>
    <w:p w14:paraId="1D44CD54" w14:textId="77777777" w:rsidR="00C61FE7" w:rsidRDefault="00C61FE7" w:rsidP="00C61FE7">
      <w:pPr>
        <w:pStyle w:val="Textprogramovhokdu"/>
        <w:rPr>
          <w:lang w:eastAsia="en-US"/>
        </w:rPr>
      </w:pPr>
      <w:r>
        <w:rPr>
          <w:lang w:eastAsia="en-US"/>
        </w:rPr>
        <w:t xml:space="preserve">        </w:t>
      </w:r>
      <w:proofErr w:type="spellStart"/>
      <w:r>
        <w:rPr>
          <w:lang w:eastAsia="en-US"/>
        </w:rPr>
        <w:t>const</w:t>
      </w:r>
      <w:proofErr w:type="spellEnd"/>
      <w:r>
        <w:rPr>
          <w:lang w:eastAsia="en-US"/>
        </w:rPr>
        <w:t xml:space="preserve"> </w:t>
      </w:r>
      <w:proofErr w:type="spellStart"/>
      <w:r>
        <w:rPr>
          <w:lang w:eastAsia="en-US"/>
        </w:rPr>
        <w:t>payment</w:t>
      </w:r>
      <w:proofErr w:type="spellEnd"/>
      <w:r>
        <w:rPr>
          <w:lang w:eastAsia="en-US"/>
        </w:rPr>
        <w:t xml:space="preserve"> = {</w:t>
      </w:r>
    </w:p>
    <w:p w14:paraId="7385CF6D" w14:textId="77777777" w:rsidR="00C61FE7" w:rsidRDefault="00C61FE7" w:rsidP="00C61FE7">
      <w:pPr>
        <w:pStyle w:val="Textprogramovhokdu"/>
        <w:rPr>
          <w:lang w:eastAsia="en-US"/>
        </w:rPr>
      </w:pPr>
      <w:r>
        <w:rPr>
          <w:lang w:eastAsia="en-US"/>
        </w:rPr>
        <w:t xml:space="preserve">          </w:t>
      </w:r>
      <w:proofErr w:type="spellStart"/>
      <w:r>
        <w:rPr>
          <w:lang w:eastAsia="en-US"/>
        </w:rPr>
        <w:t>acc</w:t>
      </w:r>
      <w:proofErr w:type="spellEnd"/>
      <w:r>
        <w:rPr>
          <w:lang w:eastAsia="en-US"/>
        </w:rPr>
        <w:t xml:space="preserve">: </w:t>
      </w:r>
      <w:proofErr w:type="spellStart"/>
      <w:r>
        <w:rPr>
          <w:lang w:eastAsia="en-US"/>
        </w:rPr>
        <w:t>this.</w:t>
      </w:r>
      <w:proofErr w:type="gramStart"/>
      <w:r>
        <w:rPr>
          <w:lang w:eastAsia="en-US"/>
        </w:rPr>
        <w:t>config.accounts</w:t>
      </w:r>
      <w:proofErr w:type="spellEnd"/>
      <w:proofErr w:type="gramEnd"/>
      <w:r>
        <w:rPr>
          <w:lang w:eastAsia="en-US"/>
        </w:rPr>
        <w:t>[</w:t>
      </w:r>
      <w:proofErr w:type="spellStart"/>
      <w:r>
        <w:rPr>
          <w:lang w:eastAsia="en-US"/>
        </w:rPr>
        <w:t>this.type</w:t>
      </w:r>
      <w:proofErr w:type="spellEnd"/>
      <w:r>
        <w:rPr>
          <w:lang w:eastAsia="en-US"/>
        </w:rPr>
        <w:t>].</w:t>
      </w:r>
      <w:proofErr w:type="spellStart"/>
      <w:r>
        <w:rPr>
          <w:lang w:eastAsia="en-US"/>
        </w:rPr>
        <w:t>account</w:t>
      </w:r>
      <w:proofErr w:type="spellEnd"/>
      <w:r>
        <w:rPr>
          <w:lang w:eastAsia="en-US"/>
        </w:rPr>
        <w:t>,</w:t>
      </w:r>
    </w:p>
    <w:p w14:paraId="6F73867A" w14:textId="77777777" w:rsidR="00C61FE7" w:rsidRDefault="00C61FE7" w:rsidP="00C61FE7">
      <w:pPr>
        <w:pStyle w:val="Textprogramovhokdu"/>
        <w:rPr>
          <w:lang w:eastAsia="en-US"/>
        </w:rPr>
      </w:pPr>
      <w:r>
        <w:rPr>
          <w:lang w:eastAsia="en-US"/>
        </w:rPr>
        <w:t xml:space="preserve">          </w:t>
      </w:r>
      <w:proofErr w:type="spellStart"/>
      <w:r>
        <w:rPr>
          <w:lang w:eastAsia="en-US"/>
        </w:rPr>
        <w:t>am</w:t>
      </w:r>
      <w:proofErr w:type="spellEnd"/>
      <w:r>
        <w:rPr>
          <w:lang w:eastAsia="en-US"/>
        </w:rPr>
        <w:t>,</w:t>
      </w:r>
    </w:p>
    <w:p w14:paraId="3DFAD627" w14:textId="77777777" w:rsidR="00C61FE7" w:rsidRDefault="00C61FE7" w:rsidP="00C61FE7">
      <w:pPr>
        <w:pStyle w:val="Textprogramovhokdu"/>
        <w:rPr>
          <w:lang w:eastAsia="en-US"/>
        </w:rPr>
      </w:pPr>
      <w:r>
        <w:rPr>
          <w:lang w:eastAsia="en-US"/>
        </w:rPr>
        <w:t xml:space="preserve">          </w:t>
      </w:r>
      <w:proofErr w:type="spellStart"/>
      <w:r>
        <w:rPr>
          <w:lang w:eastAsia="en-US"/>
        </w:rPr>
        <w:t>cc</w:t>
      </w:r>
      <w:proofErr w:type="spellEnd"/>
      <w:r>
        <w:rPr>
          <w:lang w:eastAsia="en-US"/>
        </w:rPr>
        <w:t>: 'CZK',</w:t>
      </w:r>
    </w:p>
    <w:p w14:paraId="5AF67C4B" w14:textId="77777777" w:rsidR="00C61FE7" w:rsidRDefault="00C61FE7" w:rsidP="00C61FE7">
      <w:pPr>
        <w:pStyle w:val="Textprogramovhokdu"/>
        <w:rPr>
          <w:lang w:eastAsia="en-US"/>
        </w:rPr>
      </w:pPr>
      <w:r>
        <w:rPr>
          <w:lang w:eastAsia="en-US"/>
        </w:rPr>
        <w:t xml:space="preserve">          </w:t>
      </w:r>
      <w:proofErr w:type="spellStart"/>
      <w:r>
        <w:rPr>
          <w:lang w:eastAsia="en-US"/>
        </w:rPr>
        <w:t>msg</w:t>
      </w:r>
      <w:proofErr w:type="spellEnd"/>
      <w:r>
        <w:rPr>
          <w:lang w:eastAsia="en-US"/>
        </w:rPr>
        <w:t xml:space="preserve">: </w:t>
      </w:r>
      <w:proofErr w:type="spellStart"/>
      <w:proofErr w:type="gramStart"/>
      <w:r>
        <w:rPr>
          <w:lang w:eastAsia="en-US"/>
        </w:rPr>
        <w:t>this.type</w:t>
      </w:r>
      <w:proofErr w:type="spellEnd"/>
      <w:proofErr w:type="gramEnd"/>
      <w:r>
        <w:rPr>
          <w:lang w:eastAsia="en-US"/>
        </w:rPr>
        <w:t xml:space="preserve"> === '</w:t>
      </w:r>
      <w:proofErr w:type="spellStart"/>
      <w:r>
        <w:rPr>
          <w:lang w:eastAsia="en-US"/>
        </w:rPr>
        <w:t>donation</w:t>
      </w:r>
      <w:proofErr w:type="spellEnd"/>
      <w:r>
        <w:rPr>
          <w:lang w:eastAsia="en-US"/>
        </w:rPr>
        <w:t>' ? `${</w:t>
      </w:r>
      <w:proofErr w:type="spellStart"/>
      <w:proofErr w:type="gramStart"/>
      <w:r>
        <w:rPr>
          <w:lang w:eastAsia="en-US"/>
        </w:rPr>
        <w:t>this.getUserInfo</w:t>
      </w:r>
      <w:proofErr w:type="spellEnd"/>
      <w:proofErr w:type="gramEnd"/>
      <w:r>
        <w:rPr>
          <w:lang w:eastAsia="en-US"/>
        </w:rPr>
        <w:t>()} ` : 'NEDELNI SBIRKA',</w:t>
      </w:r>
    </w:p>
    <w:p w14:paraId="3D0B3931" w14:textId="77777777" w:rsidR="00C61FE7" w:rsidRDefault="00C61FE7" w:rsidP="00C61FE7">
      <w:pPr>
        <w:pStyle w:val="Textprogramovhokdu"/>
        <w:rPr>
          <w:lang w:eastAsia="en-US"/>
        </w:rPr>
      </w:pPr>
      <w:r>
        <w:rPr>
          <w:lang w:eastAsia="en-US"/>
        </w:rPr>
        <w:t xml:space="preserve">          </w:t>
      </w:r>
      <w:proofErr w:type="spellStart"/>
      <w:r>
        <w:rPr>
          <w:lang w:eastAsia="en-US"/>
        </w:rPr>
        <w:t>xvs</w:t>
      </w:r>
      <w:proofErr w:type="spellEnd"/>
      <w:r>
        <w:rPr>
          <w:lang w:eastAsia="en-US"/>
        </w:rPr>
        <w:t xml:space="preserve">: </w:t>
      </w:r>
      <w:proofErr w:type="spellStart"/>
      <w:r>
        <w:rPr>
          <w:lang w:eastAsia="en-US"/>
        </w:rPr>
        <w:t>this.</w:t>
      </w:r>
      <w:proofErr w:type="gramStart"/>
      <w:r>
        <w:rPr>
          <w:lang w:eastAsia="en-US"/>
        </w:rPr>
        <w:t>config.accounts</w:t>
      </w:r>
      <w:proofErr w:type="spellEnd"/>
      <w:proofErr w:type="gramEnd"/>
      <w:r>
        <w:rPr>
          <w:lang w:eastAsia="en-US"/>
        </w:rPr>
        <w:t>[</w:t>
      </w:r>
      <w:proofErr w:type="spellStart"/>
      <w:r>
        <w:rPr>
          <w:lang w:eastAsia="en-US"/>
        </w:rPr>
        <w:t>this.type</w:t>
      </w:r>
      <w:proofErr w:type="spellEnd"/>
      <w:r>
        <w:rPr>
          <w:lang w:eastAsia="en-US"/>
        </w:rPr>
        <w:t>].</w:t>
      </w:r>
      <w:proofErr w:type="spellStart"/>
      <w:r>
        <w:rPr>
          <w:lang w:eastAsia="en-US"/>
        </w:rPr>
        <w:t>vs</w:t>
      </w:r>
      <w:proofErr w:type="spellEnd"/>
    </w:p>
    <w:p w14:paraId="729DCE83" w14:textId="77777777" w:rsidR="00C61FE7" w:rsidRDefault="00C61FE7" w:rsidP="00C61FE7">
      <w:pPr>
        <w:pStyle w:val="Textprogramovhokdu"/>
        <w:rPr>
          <w:lang w:eastAsia="en-US"/>
        </w:rPr>
      </w:pPr>
      <w:r>
        <w:rPr>
          <w:lang w:eastAsia="en-US"/>
        </w:rPr>
        <w:t xml:space="preserve">        };</w:t>
      </w:r>
    </w:p>
    <w:p w14:paraId="2B085CE5" w14:textId="77777777" w:rsidR="00C61FE7" w:rsidRDefault="00C61FE7" w:rsidP="00C61FE7">
      <w:pPr>
        <w:pStyle w:val="Textprogramovhokdu"/>
        <w:rPr>
          <w:lang w:eastAsia="en-US"/>
        </w:rPr>
      </w:pPr>
    </w:p>
    <w:p w14:paraId="7AE086D8" w14:textId="77777777" w:rsidR="00C61FE7" w:rsidRDefault="00C61FE7" w:rsidP="00C61FE7">
      <w:pPr>
        <w:pStyle w:val="Textprogramovhokdu"/>
        <w:rPr>
          <w:lang w:eastAsia="en-US"/>
        </w:rPr>
      </w:pPr>
      <w:r>
        <w:rPr>
          <w:lang w:eastAsia="en-US"/>
        </w:rPr>
        <w:t xml:space="preserve">        </w:t>
      </w:r>
      <w:proofErr w:type="spellStart"/>
      <w:r>
        <w:rPr>
          <w:lang w:eastAsia="en-US"/>
        </w:rPr>
        <w:t>qrcode</w:t>
      </w:r>
      <w:proofErr w:type="spellEnd"/>
    </w:p>
    <w:p w14:paraId="12A1FB84" w14:textId="77777777" w:rsidR="00C61FE7" w:rsidRDefault="00C61FE7" w:rsidP="00C61FE7">
      <w:pPr>
        <w:pStyle w:val="Textprogramovhokdu"/>
        <w:rPr>
          <w:lang w:eastAsia="en-US"/>
        </w:rPr>
      </w:pPr>
      <w:r>
        <w:rPr>
          <w:lang w:eastAsia="en-US"/>
        </w:rPr>
        <w:t xml:space="preserve">          </w:t>
      </w:r>
      <w:proofErr w:type="gramStart"/>
      <w:r>
        <w:rPr>
          <w:lang w:eastAsia="en-US"/>
        </w:rPr>
        <w:t>.</w:t>
      </w:r>
      <w:proofErr w:type="spellStart"/>
      <w:r>
        <w:rPr>
          <w:lang w:eastAsia="en-US"/>
        </w:rPr>
        <w:t>toDataURL</w:t>
      </w:r>
      <w:proofErr w:type="spellEnd"/>
      <w:proofErr w:type="gramEnd"/>
      <w:r>
        <w:rPr>
          <w:lang w:eastAsia="en-US"/>
        </w:rPr>
        <w:t>(</w:t>
      </w:r>
      <w:proofErr w:type="spellStart"/>
      <w:r>
        <w:rPr>
          <w:lang w:eastAsia="en-US"/>
        </w:rPr>
        <w:t>spayd</w:t>
      </w:r>
      <w:proofErr w:type="spellEnd"/>
      <w:r>
        <w:rPr>
          <w:lang w:eastAsia="en-US"/>
        </w:rPr>
        <w:t>(</w:t>
      </w:r>
      <w:proofErr w:type="spellStart"/>
      <w:r>
        <w:rPr>
          <w:lang w:eastAsia="en-US"/>
        </w:rPr>
        <w:t>payment</w:t>
      </w:r>
      <w:proofErr w:type="spellEnd"/>
      <w:r>
        <w:rPr>
          <w:lang w:eastAsia="en-US"/>
        </w:rPr>
        <w:t>))</w:t>
      </w:r>
    </w:p>
    <w:p w14:paraId="6B3AB1EB" w14:textId="77777777" w:rsidR="00C61FE7" w:rsidRDefault="00C61FE7" w:rsidP="00C61FE7">
      <w:pPr>
        <w:pStyle w:val="Textprogramovhokdu"/>
        <w:rPr>
          <w:lang w:eastAsia="en-US"/>
        </w:rPr>
      </w:pPr>
      <w:r>
        <w:rPr>
          <w:lang w:eastAsia="en-US"/>
        </w:rPr>
        <w:t xml:space="preserve">          </w:t>
      </w:r>
      <w:proofErr w:type="gramStart"/>
      <w:r>
        <w:rPr>
          <w:lang w:eastAsia="en-US"/>
        </w:rPr>
        <w:t>.</w:t>
      </w:r>
      <w:proofErr w:type="spellStart"/>
      <w:r>
        <w:rPr>
          <w:lang w:eastAsia="en-US"/>
        </w:rPr>
        <w:t>then</w:t>
      </w:r>
      <w:proofErr w:type="spellEnd"/>
      <w:proofErr w:type="gramEnd"/>
      <w:r>
        <w:rPr>
          <w:lang w:eastAsia="en-US"/>
        </w:rPr>
        <w:t>((</w:t>
      </w:r>
      <w:proofErr w:type="spellStart"/>
      <w:r>
        <w:rPr>
          <w:lang w:eastAsia="en-US"/>
        </w:rPr>
        <w:t>url</w:t>
      </w:r>
      <w:proofErr w:type="spellEnd"/>
      <w:r>
        <w:rPr>
          <w:lang w:eastAsia="en-US"/>
        </w:rPr>
        <w:t>) =&gt; {</w:t>
      </w:r>
    </w:p>
    <w:p w14:paraId="45C882B3" w14:textId="77777777" w:rsidR="00C61FE7" w:rsidRDefault="00C61FE7" w:rsidP="00C61FE7">
      <w:pPr>
        <w:pStyle w:val="Textprogramovhokdu"/>
        <w:rPr>
          <w:lang w:eastAsia="en-US"/>
        </w:rPr>
      </w:pPr>
      <w:r>
        <w:rPr>
          <w:lang w:eastAsia="en-US"/>
        </w:rPr>
        <w:t xml:space="preserve">            </w:t>
      </w:r>
      <w:proofErr w:type="spellStart"/>
      <w:proofErr w:type="gramStart"/>
      <w:r>
        <w:rPr>
          <w:lang w:eastAsia="en-US"/>
        </w:rPr>
        <w:t>this.imgSrc</w:t>
      </w:r>
      <w:proofErr w:type="spellEnd"/>
      <w:proofErr w:type="gramEnd"/>
      <w:r>
        <w:rPr>
          <w:lang w:eastAsia="en-US"/>
        </w:rPr>
        <w:t xml:space="preserve"> = </w:t>
      </w:r>
      <w:proofErr w:type="spellStart"/>
      <w:r>
        <w:rPr>
          <w:lang w:eastAsia="en-US"/>
        </w:rPr>
        <w:t>url</w:t>
      </w:r>
      <w:proofErr w:type="spellEnd"/>
      <w:r>
        <w:rPr>
          <w:lang w:eastAsia="en-US"/>
        </w:rPr>
        <w:t>;</w:t>
      </w:r>
    </w:p>
    <w:p w14:paraId="384AF075" w14:textId="77777777" w:rsidR="00C61FE7" w:rsidRDefault="00C61FE7" w:rsidP="00C61FE7">
      <w:pPr>
        <w:pStyle w:val="Textprogramovhokdu"/>
        <w:rPr>
          <w:lang w:eastAsia="en-US"/>
        </w:rPr>
      </w:pPr>
      <w:r>
        <w:rPr>
          <w:lang w:eastAsia="en-US"/>
        </w:rPr>
        <w:t xml:space="preserve">          })</w:t>
      </w:r>
    </w:p>
    <w:p w14:paraId="2DF793C5" w14:textId="77777777" w:rsidR="00C61FE7" w:rsidRDefault="00C61FE7" w:rsidP="00C61FE7">
      <w:pPr>
        <w:pStyle w:val="Textprogramovhokdu"/>
        <w:rPr>
          <w:lang w:eastAsia="en-US"/>
        </w:rPr>
      </w:pPr>
      <w:r>
        <w:rPr>
          <w:lang w:eastAsia="en-US"/>
        </w:rPr>
        <w:t xml:space="preserve">          </w:t>
      </w:r>
      <w:proofErr w:type="gramStart"/>
      <w:r>
        <w:rPr>
          <w:lang w:eastAsia="en-US"/>
        </w:rPr>
        <w:t>.</w:t>
      </w:r>
      <w:proofErr w:type="spellStart"/>
      <w:r>
        <w:rPr>
          <w:lang w:eastAsia="en-US"/>
        </w:rPr>
        <w:t>catch</w:t>
      </w:r>
      <w:proofErr w:type="spellEnd"/>
      <w:proofErr w:type="gramEnd"/>
      <w:r>
        <w:rPr>
          <w:lang w:eastAsia="en-US"/>
        </w:rPr>
        <w:t>(</w:t>
      </w:r>
      <w:proofErr w:type="spellStart"/>
      <w:r>
        <w:rPr>
          <w:lang w:eastAsia="en-US"/>
        </w:rPr>
        <w:t>console.error</w:t>
      </w:r>
      <w:proofErr w:type="spellEnd"/>
      <w:r>
        <w:rPr>
          <w:lang w:eastAsia="en-US"/>
        </w:rPr>
        <w:t>);</w:t>
      </w:r>
    </w:p>
    <w:p w14:paraId="0DECA930" w14:textId="77777777" w:rsidR="00C61FE7" w:rsidRDefault="00C61FE7" w:rsidP="00C61FE7">
      <w:pPr>
        <w:pStyle w:val="Textprogramovhokdu"/>
        <w:rPr>
          <w:lang w:eastAsia="en-US"/>
        </w:rPr>
      </w:pPr>
      <w:r>
        <w:rPr>
          <w:lang w:eastAsia="en-US"/>
        </w:rPr>
        <w:t xml:space="preserve">      } </w:t>
      </w:r>
      <w:proofErr w:type="spellStart"/>
      <w:r>
        <w:rPr>
          <w:lang w:eastAsia="en-US"/>
        </w:rPr>
        <w:t>else</w:t>
      </w:r>
      <w:proofErr w:type="spellEnd"/>
      <w:r>
        <w:rPr>
          <w:lang w:eastAsia="en-US"/>
        </w:rPr>
        <w:t xml:space="preserve"> {</w:t>
      </w:r>
    </w:p>
    <w:p w14:paraId="4B2347E4" w14:textId="77777777" w:rsidR="00C61FE7" w:rsidRDefault="00C61FE7" w:rsidP="00C61FE7">
      <w:pPr>
        <w:pStyle w:val="Textprogramovhokdu"/>
        <w:rPr>
          <w:lang w:eastAsia="en-US"/>
        </w:rPr>
      </w:pPr>
      <w:r>
        <w:rPr>
          <w:lang w:eastAsia="en-US"/>
        </w:rPr>
        <w:t xml:space="preserve">        </w:t>
      </w:r>
      <w:proofErr w:type="spellStart"/>
      <w:proofErr w:type="gramStart"/>
      <w:r>
        <w:rPr>
          <w:lang w:eastAsia="en-US"/>
        </w:rPr>
        <w:t>this.showQR</w:t>
      </w:r>
      <w:proofErr w:type="spellEnd"/>
      <w:proofErr w:type="gramEnd"/>
      <w:r>
        <w:rPr>
          <w:lang w:eastAsia="en-US"/>
        </w:rPr>
        <w:t xml:space="preserve"> = </w:t>
      </w:r>
      <w:proofErr w:type="spellStart"/>
      <w:r>
        <w:rPr>
          <w:lang w:eastAsia="en-US"/>
        </w:rPr>
        <w:t>false</w:t>
      </w:r>
      <w:proofErr w:type="spellEnd"/>
      <w:r>
        <w:rPr>
          <w:lang w:eastAsia="en-US"/>
        </w:rPr>
        <w:t>;</w:t>
      </w:r>
    </w:p>
    <w:p w14:paraId="2389CB2C" w14:textId="77777777" w:rsidR="00C61FE7" w:rsidRDefault="00C61FE7" w:rsidP="00C61FE7">
      <w:pPr>
        <w:pStyle w:val="Textprogramovhokdu"/>
        <w:rPr>
          <w:lang w:eastAsia="en-US"/>
        </w:rPr>
      </w:pPr>
      <w:r>
        <w:rPr>
          <w:lang w:eastAsia="en-US"/>
        </w:rPr>
        <w:t xml:space="preserve">      }</w:t>
      </w:r>
    </w:p>
    <w:p w14:paraId="11CEFC64" w14:textId="78442C8D" w:rsidR="00C61FE7" w:rsidRPr="00BC6861" w:rsidRDefault="00C61FE7" w:rsidP="00C61FE7">
      <w:pPr>
        <w:pStyle w:val="Textprogramovhokdu"/>
        <w:rPr>
          <w:lang w:eastAsia="en-US"/>
        </w:rPr>
      </w:pPr>
      <w:r>
        <w:rPr>
          <w:lang w:eastAsia="en-US"/>
        </w:rPr>
        <w:t xml:space="preserve">    });</w:t>
      </w:r>
    </w:p>
    <w:p w14:paraId="2EAEEEF1" w14:textId="4548CE96" w:rsidR="00CC524C" w:rsidRDefault="00CC524C" w:rsidP="00CC524C">
      <w:r>
        <w:t xml:space="preserve">Veškeré </w:t>
      </w:r>
      <w:r>
        <w:rPr>
          <w:i/>
          <w:iCs/>
        </w:rPr>
        <w:t xml:space="preserve">public </w:t>
      </w:r>
      <w:proofErr w:type="spellStart"/>
      <w:r>
        <w:rPr>
          <w:i/>
          <w:iCs/>
        </w:rPr>
        <w:t>properties</w:t>
      </w:r>
      <w:proofErr w:type="spellEnd"/>
      <w:r>
        <w:t xml:space="preserve"> na </w:t>
      </w:r>
      <w:proofErr w:type="spellStart"/>
      <w:r>
        <w:t>typescript</w:t>
      </w:r>
      <w:proofErr w:type="spellEnd"/>
      <w:r>
        <w:t xml:space="preserve"> třídě </w:t>
      </w:r>
      <w:proofErr w:type="spellStart"/>
      <w:r>
        <w:t>komponety</w:t>
      </w:r>
      <w:proofErr w:type="spellEnd"/>
      <w:r>
        <w:t xml:space="preserve"> jsou dostupné v šabloně komponenty.</w:t>
      </w:r>
      <w:r w:rsidR="008C1A9D">
        <w:t xml:space="preserve"> </w:t>
      </w:r>
      <w:r w:rsidR="00034624">
        <w:t xml:space="preserve">Jak lze vidět ve </w:t>
      </w:r>
      <w:r w:rsidR="00107A12">
        <w:fldChar w:fldCharType="begin"/>
      </w:r>
      <w:r w:rsidR="00107A12">
        <w:instrText xml:space="preserve"> REF _Ref69771564 \h </w:instrText>
      </w:r>
      <w:r w:rsidR="00107A12">
        <w:fldChar w:fldCharType="separate"/>
      </w:r>
      <w:r w:rsidR="00107A12">
        <w:t xml:space="preserve">Výpis </w:t>
      </w:r>
      <w:r w:rsidR="00107A12">
        <w:rPr>
          <w:noProof/>
        </w:rPr>
        <w:t>7</w:t>
      </w:r>
      <w:r w:rsidR="00107A12">
        <w:t>.</w:t>
      </w:r>
      <w:r w:rsidR="00107A12">
        <w:rPr>
          <w:noProof/>
        </w:rPr>
        <w:t>5</w:t>
      </w:r>
      <w:r w:rsidR="00107A12">
        <w:fldChar w:fldCharType="end"/>
      </w:r>
      <w:r w:rsidR="00107A12">
        <w:t xml:space="preserve">, </w:t>
      </w:r>
      <w:r w:rsidR="002D3394">
        <w:t>na rozdíl</w:t>
      </w:r>
      <w:r w:rsidR="008C1A9D">
        <w:t xml:space="preserve"> od </w:t>
      </w:r>
      <w:proofErr w:type="spellStart"/>
      <w:r w:rsidR="008C1A9D">
        <w:t>NestJS</w:t>
      </w:r>
      <w:proofErr w:type="spellEnd"/>
      <w:r w:rsidR="008C1A9D">
        <w:t xml:space="preserve"> a klasického MVC přístupu má </w:t>
      </w:r>
      <w:proofErr w:type="spellStart"/>
      <w:r w:rsidR="008C1A9D">
        <w:t>Angular</w:t>
      </w:r>
      <w:proofErr w:type="spellEnd"/>
      <w:r w:rsidR="008C1A9D">
        <w:t xml:space="preserve"> definováno vlastní API pro práci s</w:t>
      </w:r>
      <w:r w:rsidR="005A52ED">
        <w:t> </w:t>
      </w:r>
      <w:r w:rsidR="008C1A9D">
        <w:t>formuláři</w:t>
      </w:r>
      <w:r w:rsidR="005A52ED">
        <w:t xml:space="preserve"> – používající pro komunikaci s </w:t>
      </w:r>
      <w:proofErr w:type="spellStart"/>
      <w:r w:rsidR="005A52ED">
        <w:t>typescript</w:t>
      </w:r>
      <w:proofErr w:type="spellEnd"/>
      <w:r w:rsidR="005A52ED">
        <w:t xml:space="preserve"> částí speciální HTML atributy</w:t>
      </w:r>
      <w:r w:rsidR="002D1CB6">
        <w:t xml:space="preserve"> (direktivy)</w:t>
      </w:r>
      <w:r w:rsidR="005A52ED">
        <w:t xml:space="preserve"> jako </w:t>
      </w:r>
      <w:r w:rsidR="001B40B1">
        <w:rPr>
          <w:i/>
          <w:iCs/>
        </w:rPr>
        <w:t>[</w:t>
      </w:r>
      <w:proofErr w:type="spellStart"/>
      <w:r w:rsidR="001B40B1">
        <w:rPr>
          <w:i/>
          <w:iCs/>
        </w:rPr>
        <w:t>formGroup</w:t>
      </w:r>
      <w:proofErr w:type="spellEnd"/>
      <w:r w:rsidR="001B40B1">
        <w:rPr>
          <w:i/>
          <w:iCs/>
        </w:rPr>
        <w:t>]</w:t>
      </w:r>
      <w:r w:rsidR="001B40B1">
        <w:t xml:space="preserve">, či </w:t>
      </w:r>
      <w:r w:rsidR="001B40B1">
        <w:rPr>
          <w:i/>
          <w:iCs/>
        </w:rPr>
        <w:t>[</w:t>
      </w:r>
      <w:proofErr w:type="spellStart"/>
      <w:r w:rsidR="001B40B1">
        <w:rPr>
          <w:i/>
          <w:iCs/>
        </w:rPr>
        <w:t>formControlName</w:t>
      </w:r>
      <w:proofErr w:type="spellEnd"/>
      <w:r w:rsidR="001B40B1">
        <w:rPr>
          <w:i/>
          <w:iCs/>
        </w:rPr>
        <w:t>]</w:t>
      </w:r>
      <w:r w:rsidR="001B40B1">
        <w:t>.</w:t>
      </w:r>
      <w:r w:rsidR="000122E9">
        <w:t xml:space="preserve"> </w:t>
      </w:r>
      <w:r w:rsidR="0011111C">
        <w:t xml:space="preserve">Všimnout si lze také speciálního </w:t>
      </w:r>
      <w:r w:rsidR="007D473A">
        <w:t xml:space="preserve">atributu </w:t>
      </w:r>
      <w:r w:rsidR="007D473A">
        <w:rPr>
          <w:i/>
          <w:iCs/>
        </w:rPr>
        <w:t>*</w:t>
      </w:r>
      <w:proofErr w:type="spellStart"/>
      <w:r w:rsidR="007D473A">
        <w:rPr>
          <w:i/>
          <w:iCs/>
        </w:rPr>
        <w:t>ngIf</w:t>
      </w:r>
      <w:proofErr w:type="spellEnd"/>
      <w:r w:rsidR="007D473A">
        <w:t xml:space="preserve">. </w:t>
      </w:r>
      <w:r w:rsidR="00E23315">
        <w:t xml:space="preserve">Atributy začínající na * jsou tzv. </w:t>
      </w:r>
      <w:r w:rsidR="00E23315" w:rsidRPr="00E23315">
        <w:rPr>
          <w:i/>
          <w:iCs/>
        </w:rPr>
        <w:t>strukturální direktivy</w:t>
      </w:r>
      <w:r w:rsidR="00E23315">
        <w:t xml:space="preserve"> a umožňují </w:t>
      </w:r>
      <w:r w:rsidR="00E03FC3">
        <w:t xml:space="preserve">v šablonách </w:t>
      </w:r>
      <w:r w:rsidR="0011111C">
        <w:t xml:space="preserve">podmínky, cykly </w:t>
      </w:r>
      <w:r w:rsidR="00A26613">
        <w:t>a</w:t>
      </w:r>
      <w:r w:rsidR="007123D2">
        <w:t>td</w:t>
      </w:r>
      <w:r w:rsidR="00D83CBA">
        <w:t>.</w:t>
      </w:r>
    </w:p>
    <w:p w14:paraId="4F964F46" w14:textId="7C4B80B8" w:rsidR="00034624" w:rsidRPr="001B40B1" w:rsidRDefault="00034624" w:rsidP="00034624">
      <w:pPr>
        <w:pStyle w:val="Titulek"/>
      </w:pPr>
      <w:bookmarkStart w:id="245" w:name="_Ref69771564"/>
      <w:r>
        <w:lastRenderedPageBreak/>
        <w:t xml:space="preserve">Výpis </w:t>
      </w:r>
      <w:fldSimple w:instr=" STYLEREF 1 \s ">
        <w:r w:rsidR="005F74E2">
          <w:rPr>
            <w:noProof/>
          </w:rPr>
          <w:t>7</w:t>
        </w:r>
      </w:fldSimple>
      <w:r w:rsidR="005F74E2">
        <w:t>.</w:t>
      </w:r>
      <w:fldSimple w:instr=" SEQ Výpis \* ARABIC \s 1 ">
        <w:r w:rsidR="005F74E2">
          <w:rPr>
            <w:noProof/>
          </w:rPr>
          <w:t>5</w:t>
        </w:r>
      </w:fldSimple>
      <w:bookmarkEnd w:id="245"/>
      <w:r>
        <w:t xml:space="preserve"> </w:t>
      </w:r>
      <w:proofErr w:type="spellStart"/>
      <w:r>
        <w:t>Angular</w:t>
      </w:r>
      <w:proofErr w:type="spellEnd"/>
      <w:r>
        <w:t>: šablona platebního formuláře</w:t>
      </w:r>
    </w:p>
    <w:p w14:paraId="5C48C0A6" w14:textId="642BB4D8" w:rsidR="005A52ED" w:rsidRDefault="00547E1A" w:rsidP="005A52ED">
      <w:pPr>
        <w:pStyle w:val="Textprogramovhokdu"/>
      </w:pPr>
      <w:r>
        <w:t xml:space="preserve">/* </w:t>
      </w:r>
      <w:proofErr w:type="spellStart"/>
      <w:proofErr w:type="gramStart"/>
      <w:r>
        <w:t>payment.component</w:t>
      </w:r>
      <w:proofErr w:type="gramEnd"/>
      <w:r>
        <w:t>.scss</w:t>
      </w:r>
      <w:proofErr w:type="spellEnd"/>
      <w:r>
        <w:t xml:space="preserve"> */</w:t>
      </w:r>
    </w:p>
    <w:p w14:paraId="7BC5B88D" w14:textId="2FAA2CF1" w:rsidR="00547E1A" w:rsidRDefault="00547E1A" w:rsidP="005A52ED">
      <w:pPr>
        <w:pStyle w:val="Textprogramovhokdu"/>
      </w:pPr>
    </w:p>
    <w:p w14:paraId="2232DF63" w14:textId="77777777" w:rsidR="00507ABE" w:rsidRDefault="00507ABE" w:rsidP="00507ABE">
      <w:pPr>
        <w:pStyle w:val="Textprogramovhokdu"/>
      </w:pPr>
      <w:proofErr w:type="gramStart"/>
      <w:r>
        <w:t>:host</w:t>
      </w:r>
      <w:proofErr w:type="gramEnd"/>
      <w:r>
        <w:t xml:space="preserve"> {</w:t>
      </w:r>
    </w:p>
    <w:p w14:paraId="14B09A75" w14:textId="77777777" w:rsidR="00507ABE" w:rsidRDefault="00507ABE" w:rsidP="00507ABE">
      <w:pPr>
        <w:pStyle w:val="Textprogramovhokdu"/>
      </w:pPr>
      <w:r>
        <w:t xml:space="preserve">  display: </w:t>
      </w:r>
      <w:proofErr w:type="spellStart"/>
      <w:r>
        <w:t>block</w:t>
      </w:r>
      <w:proofErr w:type="spellEnd"/>
      <w:r>
        <w:t>;</w:t>
      </w:r>
    </w:p>
    <w:p w14:paraId="5622248A" w14:textId="77777777" w:rsidR="00507ABE" w:rsidRDefault="00507ABE" w:rsidP="00507ABE">
      <w:pPr>
        <w:pStyle w:val="Textprogramovhokdu"/>
      </w:pPr>
      <w:r>
        <w:t xml:space="preserve">  </w:t>
      </w:r>
      <w:proofErr w:type="spellStart"/>
      <w:r>
        <w:t>padding</w:t>
      </w:r>
      <w:proofErr w:type="spellEnd"/>
      <w:r>
        <w:t>: 20px;</w:t>
      </w:r>
    </w:p>
    <w:p w14:paraId="76E09826" w14:textId="77777777" w:rsidR="00507ABE" w:rsidRDefault="00507ABE" w:rsidP="00507ABE">
      <w:pPr>
        <w:pStyle w:val="Textprogramovhokdu"/>
      </w:pPr>
      <w:r>
        <w:t xml:space="preserve">  box-</w:t>
      </w:r>
      <w:proofErr w:type="spellStart"/>
      <w:r>
        <w:t>sizing</w:t>
      </w:r>
      <w:proofErr w:type="spellEnd"/>
      <w:r>
        <w:t xml:space="preserve">: </w:t>
      </w:r>
      <w:proofErr w:type="spellStart"/>
      <w:r>
        <w:t>border</w:t>
      </w:r>
      <w:proofErr w:type="spellEnd"/>
      <w:r>
        <w:t>-box;</w:t>
      </w:r>
    </w:p>
    <w:p w14:paraId="2E8AE8E7" w14:textId="2139D7BA" w:rsidR="00507ABE" w:rsidRDefault="00507ABE" w:rsidP="00507ABE">
      <w:pPr>
        <w:pStyle w:val="Textprogramovhokdu"/>
      </w:pPr>
      <w:r>
        <w:t>}</w:t>
      </w:r>
    </w:p>
    <w:p w14:paraId="78058AC1" w14:textId="77777777" w:rsidR="00547E1A" w:rsidRDefault="00547E1A" w:rsidP="005A52ED">
      <w:pPr>
        <w:pStyle w:val="Textprogramovhokdu"/>
      </w:pPr>
    </w:p>
    <w:p w14:paraId="564F74BF" w14:textId="23B26062" w:rsidR="00547E1A" w:rsidRDefault="00547E1A" w:rsidP="005A52ED">
      <w:pPr>
        <w:pStyle w:val="Textprogramovhokdu"/>
      </w:pPr>
      <w:r>
        <w:t xml:space="preserve">/* </w:t>
      </w:r>
      <w:r w:rsidR="00163824">
        <w:t>payment.component.html</w:t>
      </w:r>
      <w:r>
        <w:t xml:space="preserve"> */</w:t>
      </w:r>
    </w:p>
    <w:p w14:paraId="0D285836" w14:textId="09227224" w:rsidR="00163824" w:rsidRDefault="00163824" w:rsidP="005A52ED">
      <w:pPr>
        <w:pStyle w:val="Textprogramovhokdu"/>
      </w:pPr>
      <w:r>
        <w:t>…</w:t>
      </w:r>
    </w:p>
    <w:p w14:paraId="6E138F0C" w14:textId="77777777" w:rsidR="005A52ED" w:rsidRDefault="005A52ED" w:rsidP="005A52ED">
      <w:pPr>
        <w:pStyle w:val="Textprogramovhokdu"/>
      </w:pPr>
      <w:r>
        <w:t xml:space="preserve">&lt;div </w:t>
      </w:r>
      <w:proofErr w:type="spellStart"/>
      <w:r>
        <w:t>class</w:t>
      </w:r>
      <w:proofErr w:type="spellEnd"/>
      <w:r>
        <w:t>="</w:t>
      </w:r>
      <w:proofErr w:type="spellStart"/>
      <w:r>
        <w:t>contact-form</w:t>
      </w:r>
      <w:proofErr w:type="spellEnd"/>
      <w:r>
        <w:t>" *</w:t>
      </w:r>
      <w:proofErr w:type="spellStart"/>
      <w:r>
        <w:t>ngIf</w:t>
      </w:r>
      <w:proofErr w:type="spellEnd"/>
      <w:r>
        <w:t>="</w:t>
      </w:r>
      <w:proofErr w:type="gramStart"/>
      <w:r>
        <w:t>type !</w:t>
      </w:r>
      <w:proofErr w:type="gramEnd"/>
      <w:r>
        <w:t>== '</w:t>
      </w:r>
      <w:proofErr w:type="spellStart"/>
      <w:r>
        <w:t>sunday</w:t>
      </w:r>
      <w:proofErr w:type="spellEnd"/>
      <w:r>
        <w:t>'" [</w:t>
      </w:r>
      <w:proofErr w:type="spellStart"/>
      <w:r>
        <w:t>formGroup</w:t>
      </w:r>
      <w:proofErr w:type="spellEnd"/>
      <w:r>
        <w:t>]="</w:t>
      </w:r>
      <w:proofErr w:type="spellStart"/>
      <w:r>
        <w:t>userInfo</w:t>
      </w:r>
      <w:proofErr w:type="spellEnd"/>
      <w:r>
        <w:t>"&gt;</w:t>
      </w:r>
    </w:p>
    <w:p w14:paraId="7F63AB07" w14:textId="77777777" w:rsidR="005A52ED" w:rsidRDefault="005A52ED" w:rsidP="005A52ED">
      <w:pPr>
        <w:pStyle w:val="Textprogramovhokdu"/>
      </w:pPr>
      <w:r>
        <w:t xml:space="preserve">  &lt;div </w:t>
      </w:r>
      <w:proofErr w:type="spellStart"/>
      <w:r>
        <w:t>class</w:t>
      </w:r>
      <w:proofErr w:type="spellEnd"/>
      <w:r>
        <w:t>="</w:t>
      </w:r>
      <w:proofErr w:type="spellStart"/>
      <w:r>
        <w:t>form-control</w:t>
      </w:r>
      <w:proofErr w:type="spellEnd"/>
      <w:r>
        <w:t>"&gt;</w:t>
      </w:r>
    </w:p>
    <w:p w14:paraId="7BC07B3B" w14:textId="77777777" w:rsidR="00163824" w:rsidRDefault="005A52ED" w:rsidP="005A52ED">
      <w:pPr>
        <w:pStyle w:val="Textprogramovhokdu"/>
      </w:pPr>
      <w:r>
        <w:t xml:space="preserve">    &lt;input </w:t>
      </w:r>
      <w:proofErr w:type="spellStart"/>
      <w:r>
        <w:t>formControlName</w:t>
      </w:r>
      <w:proofErr w:type="spellEnd"/>
      <w:r>
        <w:t>="</w:t>
      </w:r>
      <w:proofErr w:type="spellStart"/>
      <w:r>
        <w:t>name</w:t>
      </w:r>
      <w:proofErr w:type="spellEnd"/>
      <w:r>
        <w:t xml:space="preserve">" </w:t>
      </w:r>
    </w:p>
    <w:p w14:paraId="6B5C92FC" w14:textId="77777777" w:rsidR="00163824" w:rsidRDefault="00163824" w:rsidP="005A52ED">
      <w:pPr>
        <w:pStyle w:val="Textprogramovhokdu"/>
      </w:pPr>
      <w:r>
        <w:t xml:space="preserve">           </w:t>
      </w:r>
      <w:r w:rsidR="005A52ED">
        <w:t>id="</w:t>
      </w:r>
      <w:proofErr w:type="spellStart"/>
      <w:r w:rsidR="005A52ED">
        <w:t>contact-form</w:t>
      </w:r>
      <w:proofErr w:type="spellEnd"/>
      <w:r w:rsidR="005A52ED">
        <w:t>__</w:t>
      </w:r>
      <w:proofErr w:type="spellStart"/>
      <w:r w:rsidR="005A52ED">
        <w:t>name</w:t>
      </w:r>
      <w:proofErr w:type="spellEnd"/>
      <w:r w:rsidR="005A52ED">
        <w:t xml:space="preserve">" </w:t>
      </w:r>
    </w:p>
    <w:p w14:paraId="2D8B120F" w14:textId="77777777" w:rsidR="00163824" w:rsidRDefault="00163824" w:rsidP="005A52ED">
      <w:pPr>
        <w:pStyle w:val="Textprogramovhokdu"/>
      </w:pPr>
      <w:r>
        <w:t xml:space="preserve">           </w:t>
      </w:r>
      <w:r w:rsidR="005A52ED">
        <w:t xml:space="preserve">type="text" </w:t>
      </w:r>
    </w:p>
    <w:p w14:paraId="789C9FB6" w14:textId="77777777" w:rsidR="00163824" w:rsidRDefault="00163824" w:rsidP="005A52ED">
      <w:pPr>
        <w:pStyle w:val="Textprogramovhokdu"/>
      </w:pPr>
      <w:r>
        <w:t xml:space="preserve">           </w:t>
      </w:r>
      <w:proofErr w:type="spellStart"/>
      <w:r w:rsidR="005A52ED">
        <w:t>autocomplete</w:t>
      </w:r>
      <w:proofErr w:type="spellEnd"/>
      <w:r w:rsidR="005A52ED">
        <w:t>="</w:t>
      </w:r>
      <w:proofErr w:type="spellStart"/>
      <w:r w:rsidR="005A52ED">
        <w:t>name</w:t>
      </w:r>
      <w:proofErr w:type="spellEnd"/>
      <w:r w:rsidR="005A52ED">
        <w:t>"</w:t>
      </w:r>
      <w:r>
        <w:t xml:space="preserve"> </w:t>
      </w:r>
    </w:p>
    <w:p w14:paraId="2DA52C7F" w14:textId="5348DB46" w:rsidR="005A52ED" w:rsidRDefault="00163824" w:rsidP="005A52ED">
      <w:pPr>
        <w:pStyle w:val="Textprogramovhokdu"/>
      </w:pPr>
      <w:r>
        <w:t xml:space="preserve">           </w:t>
      </w:r>
      <w:proofErr w:type="spellStart"/>
      <w:r w:rsidR="005A52ED">
        <w:t>placeholder</w:t>
      </w:r>
      <w:proofErr w:type="spellEnd"/>
      <w:r w:rsidR="005A52ED">
        <w:t>="&amp;</w:t>
      </w:r>
      <w:proofErr w:type="spellStart"/>
      <w:r w:rsidR="005A52ED">
        <w:t>nbsp</w:t>
      </w:r>
      <w:proofErr w:type="spellEnd"/>
      <w:r w:rsidR="005A52ED">
        <w:t>;" /&gt;</w:t>
      </w:r>
    </w:p>
    <w:p w14:paraId="34A8CED7" w14:textId="77777777" w:rsidR="005A52ED" w:rsidRDefault="005A52ED" w:rsidP="005A52ED">
      <w:pPr>
        <w:pStyle w:val="Textprogramovhokdu"/>
      </w:pPr>
      <w:r>
        <w:t xml:space="preserve">    &lt;label </w:t>
      </w:r>
      <w:proofErr w:type="spellStart"/>
      <w:r>
        <w:t>for</w:t>
      </w:r>
      <w:proofErr w:type="spellEnd"/>
      <w:r>
        <w:t>="</w:t>
      </w:r>
      <w:proofErr w:type="spellStart"/>
      <w:r>
        <w:t>contact-form</w:t>
      </w:r>
      <w:proofErr w:type="spellEnd"/>
      <w:r>
        <w:t>__</w:t>
      </w:r>
      <w:proofErr w:type="spellStart"/>
      <w:r>
        <w:t>name</w:t>
      </w:r>
      <w:proofErr w:type="spellEnd"/>
      <w:proofErr w:type="gramStart"/>
      <w:r>
        <w:t>"&gt;Jméno</w:t>
      </w:r>
      <w:proofErr w:type="gramEnd"/>
      <w:r>
        <w:t xml:space="preserve"> a příjmení&lt;/label&gt;</w:t>
      </w:r>
    </w:p>
    <w:p w14:paraId="45DC7D72" w14:textId="098180C2" w:rsidR="005A52ED" w:rsidRDefault="005A52ED" w:rsidP="005A52ED">
      <w:pPr>
        <w:pStyle w:val="Textprogramovhokdu"/>
      </w:pPr>
      <w:r>
        <w:t xml:space="preserve">  &lt;/div&gt;</w:t>
      </w:r>
    </w:p>
    <w:p w14:paraId="4835565D" w14:textId="45602468" w:rsidR="00163824" w:rsidRPr="00CC524C" w:rsidRDefault="00163824" w:rsidP="005A52ED">
      <w:pPr>
        <w:pStyle w:val="Textprogramovhokdu"/>
      </w:pPr>
      <w:r>
        <w:t>…</w:t>
      </w:r>
    </w:p>
    <w:p w14:paraId="0E6CEECA" w14:textId="486A3CE5" w:rsidR="00944A8B" w:rsidRDefault="00217A2C" w:rsidP="00944A8B">
      <w:pPr>
        <w:pStyle w:val="Nadpis2"/>
      </w:pPr>
      <w:r>
        <w:t>E-</w:t>
      </w:r>
      <w:proofErr w:type="spellStart"/>
      <w:r>
        <w:t>shop</w:t>
      </w:r>
      <w:bookmarkEnd w:id="243"/>
      <w:proofErr w:type="spellEnd"/>
    </w:p>
    <w:p w14:paraId="43754405" w14:textId="33E3C175" w:rsidR="008A1BAA" w:rsidRDefault="006D7A4D" w:rsidP="008A1BAA">
      <w:pPr>
        <w:rPr>
          <w:lang w:eastAsia="en-US"/>
        </w:rPr>
      </w:pPr>
      <w:r>
        <w:rPr>
          <w:lang w:eastAsia="en-US"/>
        </w:rPr>
        <w:t>Kromě</w:t>
      </w:r>
      <w:r w:rsidR="00413185">
        <w:rPr>
          <w:lang w:eastAsia="en-US"/>
        </w:rPr>
        <w:t xml:space="preserve"> </w:t>
      </w:r>
      <w:r w:rsidR="000628D0">
        <w:rPr>
          <w:lang w:eastAsia="en-US"/>
        </w:rPr>
        <w:t xml:space="preserve">FE aplikací musel být v rámci této práce naimplementován </w:t>
      </w:r>
      <w:proofErr w:type="spellStart"/>
      <w:r w:rsidR="000628D0">
        <w:rPr>
          <w:lang w:eastAsia="en-US"/>
        </w:rPr>
        <w:t>mockovaný</w:t>
      </w:r>
      <w:proofErr w:type="spellEnd"/>
      <w:r w:rsidR="000628D0">
        <w:rPr>
          <w:lang w:eastAsia="en-US"/>
        </w:rPr>
        <w:t xml:space="preserve"> </w:t>
      </w:r>
      <w:proofErr w:type="spellStart"/>
      <w:r w:rsidR="000628D0">
        <w:rPr>
          <w:lang w:eastAsia="en-US"/>
        </w:rPr>
        <w:t>backend</w:t>
      </w:r>
      <w:proofErr w:type="spellEnd"/>
      <w:r w:rsidR="000628D0">
        <w:rPr>
          <w:lang w:eastAsia="en-US"/>
        </w:rPr>
        <w:t xml:space="preserve">, </w:t>
      </w:r>
      <w:r w:rsidR="00403593">
        <w:rPr>
          <w:lang w:eastAsia="en-US"/>
        </w:rPr>
        <w:t>se kterým aplikace komunikují a ze kterého</w:t>
      </w:r>
      <w:r w:rsidR="000E490C">
        <w:rPr>
          <w:lang w:eastAsia="en-US"/>
        </w:rPr>
        <w:t xml:space="preserve"> tyto aplikace</w:t>
      </w:r>
      <w:r w:rsidR="00403593">
        <w:rPr>
          <w:lang w:eastAsia="en-US"/>
        </w:rPr>
        <w:t xml:space="preserve"> čerpají </w:t>
      </w:r>
      <w:r w:rsidR="000E490C">
        <w:rPr>
          <w:lang w:eastAsia="en-US"/>
        </w:rPr>
        <w:t>data</w:t>
      </w:r>
      <w:r w:rsidR="00403593">
        <w:rPr>
          <w:lang w:eastAsia="en-US"/>
        </w:rPr>
        <w:t>.</w:t>
      </w:r>
    </w:p>
    <w:p w14:paraId="43817F31" w14:textId="031C159C" w:rsidR="004A4A04" w:rsidRDefault="004A4A04" w:rsidP="008A1BAA">
      <w:pPr>
        <w:rPr>
          <w:lang w:eastAsia="en-US"/>
        </w:rPr>
      </w:pPr>
      <w:r>
        <w:rPr>
          <w:lang w:eastAsia="en-US"/>
        </w:rPr>
        <w:t>Jednotlivé verze jsou nasazeny</w:t>
      </w:r>
      <w:r w:rsidR="003C222D">
        <w:rPr>
          <w:lang w:eastAsia="en-US"/>
        </w:rPr>
        <w:t xml:space="preserve"> na následujících adresách:</w:t>
      </w:r>
    </w:p>
    <w:p w14:paraId="6775ACAE" w14:textId="4AC15D2B" w:rsidR="003C222D" w:rsidRDefault="00025B8C" w:rsidP="003C222D">
      <w:pPr>
        <w:pStyle w:val="Odstavecseseznamem"/>
        <w:numPr>
          <w:ilvl w:val="0"/>
          <w:numId w:val="29"/>
        </w:numPr>
      </w:pPr>
      <w:r>
        <w:t xml:space="preserve">SSR: </w:t>
      </w:r>
      <w:hyperlink r:id="rId45" w:history="1">
        <w:r w:rsidRPr="00D42930">
          <w:rPr>
            <w:rStyle w:val="Hypertextovodkaz"/>
          </w:rPr>
          <w:t>https://dp-eshop.web.app/</w:t>
        </w:r>
      </w:hyperlink>
    </w:p>
    <w:p w14:paraId="12597665" w14:textId="5F4334D0" w:rsidR="003C222D" w:rsidRDefault="00025B8C" w:rsidP="003C222D">
      <w:pPr>
        <w:pStyle w:val="Odstavecseseznamem"/>
        <w:numPr>
          <w:ilvl w:val="0"/>
          <w:numId w:val="29"/>
        </w:numPr>
      </w:pPr>
      <w:r>
        <w:t>Server-</w:t>
      </w:r>
      <w:proofErr w:type="spellStart"/>
      <w:r>
        <w:t>rendered</w:t>
      </w:r>
      <w:proofErr w:type="spellEnd"/>
      <w:r>
        <w:t xml:space="preserve">: </w:t>
      </w:r>
      <w:hyperlink r:id="rId46" w:history="1">
        <w:r w:rsidRPr="00D42930">
          <w:rPr>
            <w:rStyle w:val="Hypertextovodkaz"/>
          </w:rPr>
          <w:t>https://dp-eshop-sr.web.app/</w:t>
        </w:r>
      </w:hyperlink>
    </w:p>
    <w:p w14:paraId="304DF8C3" w14:textId="5BBCDF72" w:rsidR="00025B8C" w:rsidRDefault="00343E0B" w:rsidP="003C222D">
      <w:pPr>
        <w:pStyle w:val="Odstavecseseznamem"/>
        <w:numPr>
          <w:ilvl w:val="0"/>
          <w:numId w:val="29"/>
        </w:numPr>
      </w:pPr>
      <w:r>
        <w:t xml:space="preserve">CSR: </w:t>
      </w:r>
      <w:hyperlink r:id="rId47" w:history="1">
        <w:r w:rsidRPr="00D42930">
          <w:rPr>
            <w:rStyle w:val="Hypertextovodkaz"/>
          </w:rPr>
          <w:t>https://dp-eshop-csr.web.app/</w:t>
        </w:r>
      </w:hyperlink>
    </w:p>
    <w:p w14:paraId="1230AEA0" w14:textId="103BA9F8" w:rsidR="00343E0B" w:rsidRPr="008A1BAA" w:rsidRDefault="00343E0B" w:rsidP="003C222D">
      <w:pPr>
        <w:pStyle w:val="Odstavecseseznamem"/>
        <w:numPr>
          <w:ilvl w:val="0"/>
          <w:numId w:val="29"/>
        </w:numPr>
      </w:pPr>
      <w:proofErr w:type="spellStart"/>
      <w:r>
        <w:t>Prerender</w:t>
      </w:r>
      <w:proofErr w:type="spellEnd"/>
      <w:r>
        <w:t xml:space="preserve">: </w:t>
      </w:r>
      <w:hyperlink r:id="rId48" w:history="1">
        <w:r w:rsidRPr="00D42930">
          <w:rPr>
            <w:rStyle w:val="Hypertextovodkaz"/>
          </w:rPr>
          <w:t>https://dp-eshop-prerender.web.app/</w:t>
        </w:r>
      </w:hyperlink>
      <w:r>
        <w:t xml:space="preserve"> </w:t>
      </w:r>
    </w:p>
    <w:p w14:paraId="70A3DD30" w14:textId="2CB3CE3A" w:rsidR="00944A8B" w:rsidRDefault="00DF5061" w:rsidP="0065645A">
      <w:pPr>
        <w:pStyle w:val="Nadpis3"/>
      </w:pPr>
      <w:bookmarkStart w:id="246" w:name="_Toc69471885"/>
      <w:proofErr w:type="spellStart"/>
      <w:r>
        <w:t>Backend</w:t>
      </w:r>
      <w:bookmarkEnd w:id="246"/>
      <w:proofErr w:type="spellEnd"/>
    </w:p>
    <w:p w14:paraId="6E508855" w14:textId="117C044B" w:rsidR="00A376C2" w:rsidRDefault="00BD04E6" w:rsidP="00B34EA0">
      <w:pPr>
        <w:rPr>
          <w:lang w:eastAsia="en-US"/>
        </w:rPr>
      </w:pPr>
      <w:proofErr w:type="spellStart"/>
      <w:r>
        <w:rPr>
          <w:lang w:eastAsia="en-US"/>
        </w:rPr>
        <w:t>Backend</w:t>
      </w:r>
      <w:proofErr w:type="spellEnd"/>
      <w:r>
        <w:rPr>
          <w:lang w:eastAsia="en-US"/>
        </w:rPr>
        <w:t xml:space="preserve"> pro </w:t>
      </w:r>
      <w:r w:rsidR="000371F6">
        <w:rPr>
          <w:lang w:eastAsia="en-US"/>
        </w:rPr>
        <w:t>FE aplikace je naimplementován také v </w:t>
      </w:r>
      <w:proofErr w:type="spellStart"/>
      <w:r w:rsidR="000371F6">
        <w:rPr>
          <w:lang w:eastAsia="en-US"/>
        </w:rPr>
        <w:t>NestJS</w:t>
      </w:r>
      <w:proofErr w:type="spellEnd"/>
      <w:r w:rsidR="000371F6">
        <w:rPr>
          <w:lang w:eastAsia="en-US"/>
        </w:rPr>
        <w:t xml:space="preserve">. </w:t>
      </w:r>
      <w:r w:rsidR="00370763">
        <w:rPr>
          <w:lang w:eastAsia="en-US"/>
        </w:rPr>
        <w:t>Naimplementováno bylo jednoduché REST API</w:t>
      </w:r>
      <w:r w:rsidR="00725995">
        <w:rPr>
          <w:lang w:eastAsia="en-US"/>
        </w:rPr>
        <w:t xml:space="preserve">, které má </w:t>
      </w:r>
      <w:r w:rsidR="00A376C2">
        <w:rPr>
          <w:lang w:eastAsia="en-US"/>
        </w:rPr>
        <w:t xml:space="preserve">následující </w:t>
      </w:r>
      <w:proofErr w:type="spellStart"/>
      <w:r w:rsidR="00A376C2">
        <w:rPr>
          <w:lang w:eastAsia="en-US"/>
        </w:rPr>
        <w:t>endpointy</w:t>
      </w:r>
      <w:proofErr w:type="spellEnd"/>
      <w:r w:rsidR="00A376C2">
        <w:rPr>
          <w:lang w:eastAsia="en-US"/>
        </w:rPr>
        <w:t>:</w:t>
      </w:r>
    </w:p>
    <w:p w14:paraId="48E7C99E" w14:textId="162F491F" w:rsidR="001F69F1" w:rsidRDefault="00E0192E" w:rsidP="00A376C2">
      <w:pPr>
        <w:pStyle w:val="Odstavecseseznamem"/>
        <w:numPr>
          <w:ilvl w:val="0"/>
          <w:numId w:val="31"/>
        </w:numPr>
      </w:pPr>
      <w:r w:rsidRPr="001F69F1">
        <w:rPr>
          <w:i/>
          <w:iCs/>
        </w:rPr>
        <w:t>/</w:t>
      </w:r>
      <w:proofErr w:type="spellStart"/>
      <w:r w:rsidR="001F69F1">
        <w:rPr>
          <w:i/>
          <w:iCs/>
        </w:rPr>
        <w:t>cart</w:t>
      </w:r>
      <w:proofErr w:type="spellEnd"/>
      <w:r w:rsidR="001F69F1">
        <w:t xml:space="preserve"> – práce s košíkem</w:t>
      </w:r>
    </w:p>
    <w:p w14:paraId="4C2879EC" w14:textId="4E71256C" w:rsidR="001F69F1" w:rsidRDefault="001F69F1" w:rsidP="00A376C2">
      <w:pPr>
        <w:pStyle w:val="Odstavecseseznamem"/>
        <w:numPr>
          <w:ilvl w:val="0"/>
          <w:numId w:val="31"/>
        </w:numPr>
      </w:pPr>
      <w:r>
        <w:rPr>
          <w:i/>
          <w:iCs/>
        </w:rPr>
        <w:t>/</w:t>
      </w:r>
      <w:proofErr w:type="spellStart"/>
      <w:r w:rsidR="00E4609F">
        <w:rPr>
          <w:i/>
          <w:iCs/>
        </w:rPr>
        <w:t>categories</w:t>
      </w:r>
      <w:proofErr w:type="spellEnd"/>
      <w:r w:rsidR="00E4609F">
        <w:t xml:space="preserve"> – informace o kategoriích produktů</w:t>
      </w:r>
    </w:p>
    <w:p w14:paraId="65B5859C" w14:textId="49D84834" w:rsidR="00E4609F" w:rsidRPr="00137AAE" w:rsidRDefault="00E4609F" w:rsidP="00A376C2">
      <w:pPr>
        <w:pStyle w:val="Odstavecseseznamem"/>
        <w:numPr>
          <w:ilvl w:val="0"/>
          <w:numId w:val="31"/>
        </w:numPr>
        <w:rPr>
          <w:i/>
          <w:iCs/>
        </w:rPr>
      </w:pPr>
      <w:r w:rsidRPr="00137AAE">
        <w:rPr>
          <w:i/>
          <w:iCs/>
        </w:rPr>
        <w:t>/</w:t>
      </w:r>
      <w:proofErr w:type="spellStart"/>
      <w:r w:rsidR="00137AAE" w:rsidRPr="00137AAE">
        <w:rPr>
          <w:i/>
          <w:iCs/>
        </w:rPr>
        <w:t>homepage</w:t>
      </w:r>
      <w:proofErr w:type="spellEnd"/>
      <w:r w:rsidR="00137AAE">
        <w:t xml:space="preserve"> – data pro domovskou stránku</w:t>
      </w:r>
    </w:p>
    <w:p w14:paraId="08059741" w14:textId="18D14EC1" w:rsidR="0021031B" w:rsidRPr="0021031B" w:rsidRDefault="00CB3151" w:rsidP="0021031B">
      <w:pPr>
        <w:pStyle w:val="Odstavecseseznamem"/>
        <w:numPr>
          <w:ilvl w:val="0"/>
          <w:numId w:val="31"/>
        </w:numPr>
        <w:rPr>
          <w:i/>
          <w:iCs/>
        </w:rPr>
      </w:pPr>
      <w:r>
        <w:rPr>
          <w:i/>
          <w:iCs/>
        </w:rPr>
        <w:t>/</w:t>
      </w:r>
      <w:proofErr w:type="spellStart"/>
      <w:r>
        <w:rPr>
          <w:i/>
          <w:iCs/>
        </w:rPr>
        <w:t>products</w:t>
      </w:r>
      <w:proofErr w:type="spellEnd"/>
      <w:r>
        <w:t xml:space="preserve"> – </w:t>
      </w:r>
      <w:r w:rsidR="00F51DF7">
        <w:t>detaily produktů a jejich stránkované zobrazování</w:t>
      </w:r>
    </w:p>
    <w:p w14:paraId="7BA95073" w14:textId="7F2E80EB" w:rsidR="00E0192E" w:rsidRDefault="001F69F1" w:rsidP="00A376C2">
      <w:pPr>
        <w:pStyle w:val="Odstavecseseznamem"/>
        <w:numPr>
          <w:ilvl w:val="0"/>
          <w:numId w:val="31"/>
        </w:numPr>
      </w:pPr>
      <w:r>
        <w:rPr>
          <w:i/>
          <w:iCs/>
        </w:rPr>
        <w:t>/</w:t>
      </w:r>
      <w:proofErr w:type="spellStart"/>
      <w:r w:rsidR="00E0192E" w:rsidRPr="001F69F1">
        <w:rPr>
          <w:i/>
          <w:iCs/>
        </w:rPr>
        <w:t>site-info</w:t>
      </w:r>
      <w:proofErr w:type="spellEnd"/>
      <w:r w:rsidR="00E0192E">
        <w:t xml:space="preserve"> – kontaktní informace, otevírací doba, …</w:t>
      </w:r>
    </w:p>
    <w:p w14:paraId="1D3C18EE" w14:textId="0A96337E" w:rsidR="00E0192E" w:rsidRPr="0021031B" w:rsidRDefault="00E0192E" w:rsidP="0021031B">
      <w:pPr>
        <w:pStyle w:val="Odstavecseseznamem"/>
        <w:numPr>
          <w:ilvl w:val="0"/>
          <w:numId w:val="31"/>
        </w:numPr>
        <w:rPr>
          <w:i/>
          <w:iCs/>
        </w:rPr>
      </w:pPr>
      <w:r w:rsidRPr="001F69F1">
        <w:rPr>
          <w:i/>
          <w:iCs/>
        </w:rPr>
        <w:t>/</w:t>
      </w:r>
      <w:r w:rsidR="0021031B">
        <w:rPr>
          <w:i/>
          <w:iCs/>
        </w:rPr>
        <w:t>static-</w:t>
      </w:r>
      <w:proofErr w:type="spellStart"/>
      <w:r w:rsidR="0021031B">
        <w:rPr>
          <w:i/>
          <w:iCs/>
        </w:rPr>
        <w:t>page</w:t>
      </w:r>
      <w:proofErr w:type="spellEnd"/>
      <w:r w:rsidR="0021031B">
        <w:t xml:space="preserve"> – </w:t>
      </w:r>
      <w:r w:rsidR="005C5839">
        <w:t>data pro jednotlivé statické stránky</w:t>
      </w:r>
    </w:p>
    <w:p w14:paraId="77DE3F38" w14:textId="025A1994" w:rsidR="00A376C2" w:rsidRDefault="003E152C" w:rsidP="00214C7A">
      <w:pPr>
        <w:rPr>
          <w:lang w:eastAsia="en-US"/>
        </w:rPr>
      </w:pPr>
      <w:r>
        <w:rPr>
          <w:lang w:eastAsia="en-US"/>
        </w:rPr>
        <w:t xml:space="preserve">Kód pro </w:t>
      </w:r>
      <w:r w:rsidR="00FE1F97">
        <w:rPr>
          <w:lang w:eastAsia="en-US"/>
        </w:rPr>
        <w:t xml:space="preserve">jednotlivé </w:t>
      </w:r>
      <w:proofErr w:type="spellStart"/>
      <w:r w:rsidR="00FE1F97">
        <w:rPr>
          <w:lang w:eastAsia="en-US"/>
        </w:rPr>
        <w:t>endpointy</w:t>
      </w:r>
      <w:proofErr w:type="spellEnd"/>
      <w:r w:rsidR="00FE1F97">
        <w:rPr>
          <w:lang w:eastAsia="en-US"/>
        </w:rPr>
        <w:t xml:space="preserve"> sídlí v odpovídajících složkách</w:t>
      </w:r>
      <w:r w:rsidR="001D78AD">
        <w:rPr>
          <w:lang w:eastAsia="en-US"/>
        </w:rPr>
        <w:t xml:space="preserve"> uvnitř </w:t>
      </w:r>
      <w:proofErr w:type="gramStart"/>
      <w:r w:rsidR="001D78AD" w:rsidRPr="001D78AD">
        <w:rPr>
          <w:i/>
          <w:iCs/>
          <w:lang w:eastAsia="en-US"/>
        </w:rPr>
        <w:t>eshop</w:t>
      </w:r>
      <w:proofErr w:type="gramEnd"/>
      <w:r w:rsidR="001D78AD" w:rsidRPr="001D78AD">
        <w:rPr>
          <w:i/>
          <w:iCs/>
          <w:lang w:eastAsia="en-US"/>
        </w:rPr>
        <w:t>/</w:t>
      </w:r>
      <w:proofErr w:type="spellStart"/>
      <w:r w:rsidR="001D78AD" w:rsidRPr="001D78AD">
        <w:rPr>
          <w:i/>
          <w:iCs/>
          <w:lang w:eastAsia="en-US"/>
        </w:rPr>
        <w:t>backend</w:t>
      </w:r>
      <w:proofErr w:type="spellEnd"/>
      <w:r w:rsidR="001D78AD" w:rsidRPr="001D78AD">
        <w:rPr>
          <w:i/>
          <w:iCs/>
          <w:lang w:eastAsia="en-US"/>
        </w:rPr>
        <w:t>/</w:t>
      </w:r>
      <w:proofErr w:type="spellStart"/>
      <w:r w:rsidR="001D78AD" w:rsidRPr="001D78AD">
        <w:rPr>
          <w:i/>
          <w:iCs/>
          <w:lang w:eastAsia="en-US"/>
        </w:rPr>
        <w:t>src</w:t>
      </w:r>
      <w:proofErr w:type="spellEnd"/>
      <w:r w:rsidR="001D78AD">
        <w:rPr>
          <w:i/>
          <w:iCs/>
          <w:lang w:eastAsia="en-US"/>
        </w:rPr>
        <w:t xml:space="preserve"> v</w:t>
      </w:r>
      <w:r w:rsidR="00FE1F97">
        <w:rPr>
          <w:lang w:eastAsia="en-US"/>
        </w:rPr>
        <w:t xml:space="preserve"> </w:t>
      </w:r>
      <w:r w:rsidR="00C525F7">
        <w:rPr>
          <w:lang w:eastAsia="en-US"/>
        </w:rPr>
        <w:fldChar w:fldCharType="begin"/>
      </w:r>
      <w:r w:rsidR="00C525F7">
        <w:rPr>
          <w:lang w:eastAsia="en-US"/>
        </w:rPr>
        <w:instrText xml:space="preserve"> REF _Ref69492690 \w \h </w:instrText>
      </w:r>
      <w:r w:rsidR="00C525F7">
        <w:rPr>
          <w:lang w:eastAsia="en-US"/>
        </w:rPr>
      </w:r>
      <w:r w:rsidR="00C525F7">
        <w:rPr>
          <w:lang w:eastAsia="en-US"/>
        </w:rPr>
        <w:fldChar w:fldCharType="separate"/>
      </w:r>
      <w:r w:rsidR="00C525F7">
        <w:rPr>
          <w:lang w:eastAsia="en-US"/>
        </w:rPr>
        <w:t>Příloha C</w:t>
      </w:r>
      <w:r w:rsidR="00C525F7">
        <w:rPr>
          <w:lang w:eastAsia="en-US"/>
        </w:rPr>
        <w:fldChar w:fldCharType="end"/>
      </w:r>
      <w:r w:rsidR="00DD5822">
        <w:rPr>
          <w:lang w:eastAsia="en-US"/>
        </w:rPr>
        <w:t>.</w:t>
      </w:r>
      <w:r w:rsidR="00214C7A">
        <w:rPr>
          <w:lang w:eastAsia="en-US"/>
        </w:rPr>
        <w:t xml:space="preserve"> Kromě </w:t>
      </w:r>
      <w:proofErr w:type="spellStart"/>
      <w:r w:rsidR="008B619D">
        <w:rPr>
          <w:lang w:eastAsia="en-US"/>
        </w:rPr>
        <w:t>con</w:t>
      </w:r>
      <w:r w:rsidR="00137790">
        <w:rPr>
          <w:lang w:eastAsia="en-US"/>
        </w:rPr>
        <w:t>trollerů</w:t>
      </w:r>
      <w:proofErr w:type="spellEnd"/>
      <w:r w:rsidR="00137790">
        <w:rPr>
          <w:lang w:eastAsia="en-US"/>
        </w:rPr>
        <w:t xml:space="preserve"> (</w:t>
      </w:r>
      <w:proofErr w:type="gramStart"/>
      <w:r w:rsidR="00137790">
        <w:rPr>
          <w:i/>
          <w:iCs/>
          <w:lang w:eastAsia="en-US"/>
        </w:rPr>
        <w:t>*.</w:t>
      </w:r>
      <w:proofErr w:type="spellStart"/>
      <w:r w:rsidR="00137790">
        <w:rPr>
          <w:i/>
          <w:iCs/>
          <w:lang w:eastAsia="en-US"/>
        </w:rPr>
        <w:t>controller</w:t>
      </w:r>
      <w:proofErr w:type="gramEnd"/>
      <w:r w:rsidR="00137790">
        <w:rPr>
          <w:i/>
          <w:iCs/>
          <w:lang w:eastAsia="en-US"/>
        </w:rPr>
        <w:t>.ts</w:t>
      </w:r>
      <w:proofErr w:type="spellEnd"/>
      <w:r w:rsidR="00137790">
        <w:rPr>
          <w:lang w:eastAsia="en-US"/>
        </w:rPr>
        <w:t>) a modelů (</w:t>
      </w:r>
      <w:r w:rsidR="00137790">
        <w:rPr>
          <w:i/>
          <w:iCs/>
          <w:lang w:eastAsia="en-US"/>
        </w:rPr>
        <w:t>*.</w:t>
      </w:r>
      <w:proofErr w:type="spellStart"/>
      <w:r w:rsidR="00137790">
        <w:rPr>
          <w:i/>
          <w:iCs/>
          <w:lang w:eastAsia="en-US"/>
        </w:rPr>
        <w:t>service.ts</w:t>
      </w:r>
      <w:proofErr w:type="spellEnd"/>
      <w:r w:rsidR="00137790">
        <w:rPr>
          <w:lang w:eastAsia="en-US"/>
        </w:rPr>
        <w:t xml:space="preserve">) obsahuje každá složka také </w:t>
      </w:r>
      <w:r w:rsidR="00713141">
        <w:rPr>
          <w:lang w:eastAsia="en-US"/>
        </w:rPr>
        <w:t>soubor (</w:t>
      </w:r>
      <w:r w:rsidR="00713141">
        <w:rPr>
          <w:i/>
          <w:iCs/>
          <w:lang w:eastAsia="en-US"/>
        </w:rPr>
        <w:t>*.</w:t>
      </w:r>
      <w:proofErr w:type="spellStart"/>
      <w:r w:rsidR="00713141">
        <w:rPr>
          <w:i/>
          <w:iCs/>
          <w:lang w:eastAsia="en-US"/>
        </w:rPr>
        <w:t>data.ts</w:t>
      </w:r>
      <w:proofErr w:type="spellEnd"/>
      <w:r w:rsidR="00713141">
        <w:rPr>
          <w:lang w:eastAsia="en-US"/>
        </w:rPr>
        <w:t xml:space="preserve">), který obsahuje </w:t>
      </w:r>
      <w:proofErr w:type="spellStart"/>
      <w:r w:rsidR="00713141">
        <w:rPr>
          <w:lang w:eastAsia="en-US"/>
        </w:rPr>
        <w:t>mocková</w:t>
      </w:r>
      <w:proofErr w:type="spellEnd"/>
      <w:r w:rsidR="00713141">
        <w:rPr>
          <w:lang w:eastAsia="en-US"/>
        </w:rPr>
        <w:t xml:space="preserve"> data pro každý </w:t>
      </w:r>
      <w:proofErr w:type="spellStart"/>
      <w:r w:rsidR="00713141">
        <w:rPr>
          <w:lang w:eastAsia="en-US"/>
        </w:rPr>
        <w:t>endpoint</w:t>
      </w:r>
      <w:proofErr w:type="spellEnd"/>
      <w:r w:rsidR="00713141">
        <w:rPr>
          <w:lang w:eastAsia="en-US"/>
        </w:rPr>
        <w:t>.</w:t>
      </w:r>
    </w:p>
    <w:p w14:paraId="72D778C0" w14:textId="14D4CA9A" w:rsidR="00B34EA0" w:rsidRPr="00D373CD" w:rsidRDefault="00377ABB" w:rsidP="00A376C2">
      <w:pPr>
        <w:rPr>
          <w:lang w:eastAsia="en-US"/>
        </w:rPr>
      </w:pPr>
      <w:r>
        <w:rPr>
          <w:lang w:eastAsia="en-US"/>
        </w:rPr>
        <w:lastRenderedPageBreak/>
        <w:t>Pr</w:t>
      </w:r>
      <w:r w:rsidR="00010BAB">
        <w:rPr>
          <w:lang w:eastAsia="en-US"/>
        </w:rPr>
        <w:t xml:space="preserve">otože bylo potřeba vygenerovat větší množství produktů, aby </w:t>
      </w:r>
      <w:r w:rsidR="001C16AF">
        <w:rPr>
          <w:lang w:eastAsia="en-US"/>
        </w:rPr>
        <w:t xml:space="preserve">výsledné stránky vypadaly reálně a zároveň mohlo být </w:t>
      </w:r>
      <w:r w:rsidR="004F1FAF">
        <w:rPr>
          <w:lang w:eastAsia="en-US"/>
        </w:rPr>
        <w:t>implementováno stránkování, byl vytvořen skript na generování produktů.</w:t>
      </w:r>
      <w:r w:rsidR="0079076D">
        <w:rPr>
          <w:lang w:eastAsia="en-US"/>
        </w:rPr>
        <w:t xml:space="preserve"> </w:t>
      </w:r>
      <w:r w:rsidR="00BD7752">
        <w:rPr>
          <w:lang w:eastAsia="en-US"/>
        </w:rPr>
        <w:t xml:space="preserve">Tento skript lze nalézt v </w:t>
      </w:r>
      <w:r w:rsidR="00BD7752">
        <w:rPr>
          <w:lang w:eastAsia="en-US"/>
        </w:rPr>
        <w:fldChar w:fldCharType="begin"/>
      </w:r>
      <w:r w:rsidR="00BD7752">
        <w:rPr>
          <w:lang w:eastAsia="en-US"/>
        </w:rPr>
        <w:instrText xml:space="preserve"> REF _Ref69492690 \w \h </w:instrText>
      </w:r>
      <w:r w:rsidR="00BD7752">
        <w:rPr>
          <w:lang w:eastAsia="en-US"/>
        </w:rPr>
      </w:r>
      <w:r w:rsidR="00BD7752">
        <w:rPr>
          <w:lang w:eastAsia="en-US"/>
        </w:rPr>
        <w:fldChar w:fldCharType="separate"/>
      </w:r>
      <w:r w:rsidR="00BD7752">
        <w:rPr>
          <w:lang w:eastAsia="en-US"/>
        </w:rPr>
        <w:t>Příloha C</w:t>
      </w:r>
      <w:r w:rsidR="00BD7752">
        <w:rPr>
          <w:lang w:eastAsia="en-US"/>
        </w:rPr>
        <w:fldChar w:fldCharType="end"/>
      </w:r>
      <w:r w:rsidR="00BD7752">
        <w:rPr>
          <w:lang w:eastAsia="en-US"/>
        </w:rPr>
        <w:t xml:space="preserve"> – </w:t>
      </w:r>
      <w:proofErr w:type="gramStart"/>
      <w:r w:rsidR="00D373CD" w:rsidRPr="00D373CD">
        <w:rPr>
          <w:i/>
          <w:iCs/>
          <w:lang w:eastAsia="en-US"/>
        </w:rPr>
        <w:t>eshop</w:t>
      </w:r>
      <w:proofErr w:type="gramEnd"/>
      <w:r w:rsidR="00D373CD" w:rsidRPr="00D373CD">
        <w:rPr>
          <w:i/>
          <w:iCs/>
          <w:lang w:eastAsia="en-US"/>
        </w:rPr>
        <w:t>/</w:t>
      </w:r>
      <w:proofErr w:type="spellStart"/>
      <w:r w:rsidR="00D373CD" w:rsidRPr="00D373CD">
        <w:rPr>
          <w:i/>
          <w:iCs/>
          <w:lang w:eastAsia="en-US"/>
        </w:rPr>
        <w:t>backend</w:t>
      </w:r>
      <w:proofErr w:type="spellEnd"/>
      <w:r w:rsidR="00D373CD" w:rsidRPr="00D373CD">
        <w:rPr>
          <w:i/>
          <w:iCs/>
          <w:lang w:eastAsia="en-US"/>
        </w:rPr>
        <w:t>/</w:t>
      </w:r>
      <w:proofErr w:type="spellStart"/>
      <w:r w:rsidR="00D373CD" w:rsidRPr="00D373CD">
        <w:rPr>
          <w:i/>
          <w:iCs/>
          <w:lang w:eastAsia="en-US"/>
        </w:rPr>
        <w:t>scripts</w:t>
      </w:r>
      <w:proofErr w:type="spellEnd"/>
      <w:r w:rsidR="00D373CD" w:rsidRPr="00D373CD">
        <w:rPr>
          <w:i/>
          <w:iCs/>
          <w:lang w:eastAsia="en-US"/>
        </w:rPr>
        <w:t>/</w:t>
      </w:r>
      <w:proofErr w:type="spellStart"/>
      <w:r w:rsidR="00D373CD" w:rsidRPr="00D373CD">
        <w:rPr>
          <w:i/>
          <w:iCs/>
          <w:lang w:eastAsia="en-US"/>
        </w:rPr>
        <w:t>generate_products.ts</w:t>
      </w:r>
      <w:proofErr w:type="spellEnd"/>
      <w:r w:rsidR="00D373CD">
        <w:rPr>
          <w:lang w:eastAsia="en-US"/>
        </w:rPr>
        <w:t>.</w:t>
      </w:r>
    </w:p>
    <w:p w14:paraId="0A42E50E" w14:textId="5BA536D7" w:rsidR="004502C7" w:rsidRDefault="00745EB0" w:rsidP="004502C7">
      <w:pPr>
        <w:pStyle w:val="Nadpis3"/>
      </w:pPr>
      <w:bookmarkStart w:id="247" w:name="_Toc69471886"/>
      <w:r>
        <w:t>FE aplikace</w:t>
      </w:r>
      <w:bookmarkEnd w:id="247"/>
    </w:p>
    <w:p w14:paraId="5A23D55A" w14:textId="7C702D90" w:rsidR="00227F09" w:rsidRDefault="004B0189" w:rsidP="005161CA">
      <w:pPr>
        <w:rPr>
          <w:lang w:eastAsia="en-US"/>
        </w:rPr>
      </w:pPr>
      <w:r>
        <w:rPr>
          <w:lang w:eastAsia="en-US"/>
        </w:rPr>
        <w:t>Na</w:t>
      </w:r>
      <w:r w:rsidR="00894405">
        <w:rPr>
          <w:lang w:eastAsia="en-US"/>
        </w:rPr>
        <w:t xml:space="preserve"> </w:t>
      </w:r>
      <w:r>
        <w:rPr>
          <w:lang w:eastAsia="en-US"/>
        </w:rPr>
        <w:t>příkladu</w:t>
      </w:r>
      <w:r w:rsidR="00894405">
        <w:rPr>
          <w:lang w:eastAsia="en-US"/>
        </w:rPr>
        <w:t xml:space="preserve"> stránky detailu kategorie</w:t>
      </w:r>
      <w:r>
        <w:rPr>
          <w:lang w:eastAsia="en-US"/>
        </w:rPr>
        <w:t xml:space="preserve"> </w:t>
      </w:r>
      <w:r w:rsidR="00D33314">
        <w:rPr>
          <w:lang w:eastAsia="en-US"/>
        </w:rPr>
        <w:t>bude ukázán</w:t>
      </w:r>
      <w:r w:rsidR="00534030">
        <w:rPr>
          <w:lang w:eastAsia="en-US"/>
        </w:rPr>
        <w:t>o, jak se v </w:t>
      </w:r>
      <w:proofErr w:type="spellStart"/>
      <w:r w:rsidR="00534030">
        <w:rPr>
          <w:lang w:eastAsia="en-US"/>
        </w:rPr>
        <w:t>Angularu</w:t>
      </w:r>
      <w:proofErr w:type="spellEnd"/>
      <w:r w:rsidR="00534030">
        <w:rPr>
          <w:lang w:eastAsia="en-US"/>
        </w:rPr>
        <w:t xml:space="preserve"> a </w:t>
      </w:r>
      <w:proofErr w:type="spellStart"/>
      <w:r w:rsidR="00534030">
        <w:rPr>
          <w:lang w:eastAsia="en-US"/>
        </w:rPr>
        <w:t>NestJS</w:t>
      </w:r>
      <w:proofErr w:type="spellEnd"/>
      <w:r w:rsidR="00534030">
        <w:rPr>
          <w:lang w:eastAsia="en-US"/>
        </w:rPr>
        <w:t xml:space="preserve"> definují </w:t>
      </w:r>
      <w:r w:rsidR="00167095">
        <w:rPr>
          <w:lang w:eastAsia="en-US"/>
        </w:rPr>
        <w:t xml:space="preserve">jednotlivé stránky, </w:t>
      </w:r>
      <w:r w:rsidR="0006379D">
        <w:rPr>
          <w:lang w:eastAsia="en-US"/>
        </w:rPr>
        <w:t xml:space="preserve">získávají </w:t>
      </w:r>
      <w:r w:rsidR="009D0252">
        <w:rPr>
          <w:lang w:eastAsia="en-US"/>
        </w:rPr>
        <w:t xml:space="preserve">a vykreslují </w:t>
      </w:r>
      <w:r w:rsidR="0006379D">
        <w:rPr>
          <w:lang w:eastAsia="en-US"/>
        </w:rPr>
        <w:t>data z REST API</w:t>
      </w:r>
      <w:r w:rsidR="0043206B">
        <w:rPr>
          <w:lang w:eastAsia="en-US"/>
        </w:rPr>
        <w:t>,</w:t>
      </w:r>
      <w:r w:rsidR="009B3CC2">
        <w:rPr>
          <w:lang w:eastAsia="en-US"/>
        </w:rPr>
        <w:t xml:space="preserve"> a jak se</w:t>
      </w:r>
      <w:r w:rsidR="00E168A9">
        <w:rPr>
          <w:lang w:eastAsia="en-US"/>
        </w:rPr>
        <w:t> </w:t>
      </w:r>
      <w:r w:rsidR="00471A53">
        <w:rPr>
          <w:lang w:eastAsia="en-US"/>
        </w:rPr>
        <w:t xml:space="preserve">pracuje s </w:t>
      </w:r>
      <w:proofErr w:type="spellStart"/>
      <w:r w:rsidR="00471A53">
        <w:rPr>
          <w:lang w:eastAsia="en-US"/>
        </w:rPr>
        <w:t>router</w:t>
      </w:r>
      <w:proofErr w:type="spellEnd"/>
      <w:r w:rsidR="00471A53">
        <w:rPr>
          <w:lang w:eastAsia="en-US"/>
        </w:rPr>
        <w:t> parametry</w:t>
      </w:r>
      <w:r w:rsidR="00E168A9">
        <w:rPr>
          <w:lang w:eastAsia="en-US"/>
        </w:rPr>
        <w:t xml:space="preserve"> </w:t>
      </w:r>
      <w:r w:rsidR="00D30DB1">
        <w:rPr>
          <w:lang w:eastAsia="en-US"/>
        </w:rPr>
        <w:t>a</w:t>
      </w:r>
      <w:r w:rsidR="00E168A9">
        <w:rPr>
          <w:lang w:eastAsia="en-US"/>
        </w:rPr>
        <w:t xml:space="preserve"> SEO.</w:t>
      </w:r>
      <w:r w:rsidR="00BA04EF">
        <w:rPr>
          <w:lang w:eastAsia="en-US"/>
        </w:rPr>
        <w:t xml:space="preserve"> </w:t>
      </w:r>
      <w:r w:rsidR="00872E4A">
        <w:rPr>
          <w:lang w:eastAsia="en-US"/>
        </w:rPr>
        <w:t xml:space="preserve">Popis struktury komponent a šablon podrobněji rozebírá sekce </w:t>
      </w:r>
      <w:r w:rsidR="00447DB8">
        <w:rPr>
          <w:lang w:eastAsia="en-US"/>
        </w:rPr>
        <w:fldChar w:fldCharType="begin"/>
      </w:r>
      <w:r w:rsidR="00447DB8">
        <w:rPr>
          <w:lang w:eastAsia="en-US"/>
        </w:rPr>
        <w:instrText xml:space="preserve"> REF _Ref69943185 \r \h </w:instrText>
      </w:r>
      <w:r w:rsidR="00447DB8">
        <w:rPr>
          <w:lang w:eastAsia="en-US"/>
        </w:rPr>
      </w:r>
      <w:r w:rsidR="00447DB8">
        <w:rPr>
          <w:lang w:eastAsia="en-US"/>
        </w:rPr>
        <w:fldChar w:fldCharType="separate"/>
      </w:r>
      <w:r w:rsidR="00447DB8">
        <w:rPr>
          <w:lang w:eastAsia="en-US"/>
        </w:rPr>
        <w:t>7.3.4</w:t>
      </w:r>
      <w:r w:rsidR="00447DB8">
        <w:rPr>
          <w:lang w:eastAsia="en-US"/>
        </w:rPr>
        <w:fldChar w:fldCharType="end"/>
      </w:r>
      <w:r w:rsidR="00447DB8">
        <w:rPr>
          <w:lang w:eastAsia="en-US"/>
        </w:rPr>
        <w:t xml:space="preserve">, tato část se </w:t>
      </w:r>
      <w:r w:rsidR="006B21B7">
        <w:rPr>
          <w:lang w:eastAsia="en-US"/>
        </w:rPr>
        <w:t>tím</w:t>
      </w:r>
      <w:r w:rsidR="00447DB8">
        <w:rPr>
          <w:lang w:eastAsia="en-US"/>
        </w:rPr>
        <w:t xml:space="preserve"> tedy </w:t>
      </w:r>
      <w:r w:rsidR="00423CCF">
        <w:rPr>
          <w:lang w:eastAsia="en-US"/>
        </w:rPr>
        <w:t>nezaobírá</w:t>
      </w:r>
      <w:r w:rsidR="00447DB8">
        <w:rPr>
          <w:lang w:eastAsia="en-US"/>
        </w:rPr>
        <w:t>.</w:t>
      </w:r>
    </w:p>
    <w:p w14:paraId="3A0F022C" w14:textId="0D1C41FB" w:rsidR="00F63E7F" w:rsidRDefault="00F63E7F" w:rsidP="00F63E7F">
      <w:pPr>
        <w:pStyle w:val="Nadpis4"/>
      </w:pPr>
      <w:r>
        <w:t xml:space="preserve">Definice </w:t>
      </w:r>
      <w:r w:rsidR="009B5307">
        <w:t xml:space="preserve">jednotlivých </w:t>
      </w:r>
      <w:r>
        <w:t>stránek</w:t>
      </w:r>
    </w:p>
    <w:p w14:paraId="66711D6D" w14:textId="657AC207" w:rsidR="00447DB8" w:rsidRDefault="00835453" w:rsidP="005161CA">
      <w:pPr>
        <w:rPr>
          <w:lang w:eastAsia="en-US"/>
        </w:rPr>
      </w:pPr>
      <w:r>
        <w:rPr>
          <w:lang w:eastAsia="en-US"/>
        </w:rPr>
        <w:t xml:space="preserve">Dobrou zvyklostí </w:t>
      </w:r>
      <w:r w:rsidR="006156C7">
        <w:rPr>
          <w:lang w:eastAsia="en-US"/>
        </w:rPr>
        <w:t>při definování nového typu stránky je jak v </w:t>
      </w:r>
      <w:proofErr w:type="spellStart"/>
      <w:r w:rsidR="006156C7">
        <w:rPr>
          <w:lang w:eastAsia="en-US"/>
        </w:rPr>
        <w:t>Angularu</w:t>
      </w:r>
      <w:proofErr w:type="spellEnd"/>
      <w:r w:rsidR="006156C7">
        <w:rPr>
          <w:lang w:eastAsia="en-US"/>
        </w:rPr>
        <w:t xml:space="preserve">, tak </w:t>
      </w:r>
      <w:proofErr w:type="spellStart"/>
      <w:r w:rsidR="006156C7">
        <w:rPr>
          <w:lang w:eastAsia="en-US"/>
        </w:rPr>
        <w:t>NestJS</w:t>
      </w:r>
      <w:proofErr w:type="spellEnd"/>
      <w:r w:rsidR="006156C7">
        <w:rPr>
          <w:lang w:eastAsia="en-US"/>
        </w:rPr>
        <w:t xml:space="preserve"> </w:t>
      </w:r>
      <w:r>
        <w:rPr>
          <w:lang w:eastAsia="en-US"/>
        </w:rPr>
        <w:t>oddělit veškerý kód potřebný k této strán</w:t>
      </w:r>
      <w:r w:rsidR="001D54D3">
        <w:rPr>
          <w:lang w:eastAsia="en-US"/>
        </w:rPr>
        <w:t>ce</w:t>
      </w:r>
      <w:r>
        <w:rPr>
          <w:lang w:eastAsia="en-US"/>
        </w:rPr>
        <w:t xml:space="preserve"> do tzv. modulů. </w:t>
      </w:r>
      <w:r w:rsidR="00493FD4">
        <w:rPr>
          <w:lang w:eastAsia="en-US"/>
        </w:rPr>
        <w:t>Tento přístup má výhodu hlavně v tom, že</w:t>
      </w:r>
      <w:r w:rsidR="00B72C69">
        <w:rPr>
          <w:lang w:eastAsia="en-US"/>
        </w:rPr>
        <w:t xml:space="preserve"> výsledná aplikace pro zvolenou cestu načítá pouze závislosti, které daná stránka opravdu potřebuje</w:t>
      </w:r>
      <w:r w:rsidR="00150A5A">
        <w:rPr>
          <w:lang w:eastAsia="en-US"/>
        </w:rPr>
        <w:t xml:space="preserve">. V případě </w:t>
      </w:r>
      <w:proofErr w:type="spellStart"/>
      <w:r w:rsidR="00150A5A">
        <w:rPr>
          <w:lang w:eastAsia="en-US"/>
        </w:rPr>
        <w:t>Angular</w:t>
      </w:r>
      <w:proofErr w:type="spellEnd"/>
      <w:r w:rsidR="00150A5A">
        <w:rPr>
          <w:lang w:eastAsia="en-US"/>
        </w:rPr>
        <w:t xml:space="preserve"> verze e-</w:t>
      </w:r>
      <w:proofErr w:type="spellStart"/>
      <w:r w:rsidR="00150A5A">
        <w:rPr>
          <w:lang w:eastAsia="en-US"/>
        </w:rPr>
        <w:t>shopu</w:t>
      </w:r>
      <w:proofErr w:type="spellEnd"/>
      <w:r w:rsidR="00150A5A">
        <w:rPr>
          <w:lang w:eastAsia="en-US"/>
        </w:rPr>
        <w:t xml:space="preserve"> lze vidět, že pouze </w:t>
      </w:r>
      <w:r w:rsidR="00FD3EFF">
        <w:rPr>
          <w:lang w:eastAsia="en-US"/>
        </w:rPr>
        <w:t xml:space="preserve">stránka </w:t>
      </w:r>
      <w:r w:rsidR="00150A5A">
        <w:rPr>
          <w:lang w:eastAsia="en-US"/>
        </w:rPr>
        <w:t>detail</w:t>
      </w:r>
      <w:r w:rsidR="00FD3EFF">
        <w:rPr>
          <w:lang w:eastAsia="en-US"/>
        </w:rPr>
        <w:t>u</w:t>
      </w:r>
      <w:r w:rsidR="00150A5A">
        <w:rPr>
          <w:lang w:eastAsia="en-US"/>
        </w:rPr>
        <w:t xml:space="preserve"> kategorie využívá</w:t>
      </w:r>
      <w:r w:rsidR="00EC02AC">
        <w:rPr>
          <w:lang w:eastAsia="en-US"/>
        </w:rPr>
        <w:t xml:space="preserve"> knihovnu</w:t>
      </w:r>
      <w:r w:rsidR="00150A5A">
        <w:rPr>
          <w:lang w:eastAsia="en-US"/>
        </w:rPr>
        <w:t xml:space="preserve"> pro stránkování</w:t>
      </w:r>
      <w:r w:rsidR="00FD3EFF">
        <w:rPr>
          <w:lang w:eastAsia="en-US"/>
        </w:rPr>
        <w:t>, proto je také v </w:t>
      </w:r>
      <w:proofErr w:type="spellStart"/>
      <w:r w:rsidR="00FD3EFF" w:rsidRPr="00FD3EFF">
        <w:rPr>
          <w:i/>
          <w:iCs/>
          <w:lang w:eastAsia="en-US"/>
        </w:rPr>
        <w:t>CategoriesModule</w:t>
      </w:r>
      <w:proofErr w:type="spellEnd"/>
      <w:r w:rsidR="00FD3EFF">
        <w:rPr>
          <w:lang w:eastAsia="en-US"/>
        </w:rPr>
        <w:t xml:space="preserve"> naimportován </w:t>
      </w:r>
      <w:proofErr w:type="spellStart"/>
      <w:r w:rsidR="00FD3EFF" w:rsidRPr="00EC02AC">
        <w:rPr>
          <w:i/>
          <w:iCs/>
          <w:lang w:eastAsia="en-US"/>
        </w:rPr>
        <w:t>NgbPaginationModule</w:t>
      </w:r>
      <w:proofErr w:type="spellEnd"/>
      <w:r w:rsidR="00EC02AC">
        <w:rPr>
          <w:lang w:eastAsia="en-US"/>
        </w:rPr>
        <w:t xml:space="preserve"> tuto knihovnu obsahující.</w:t>
      </w:r>
      <w:r w:rsidR="0048698E">
        <w:rPr>
          <w:lang w:eastAsia="en-US"/>
        </w:rPr>
        <w:t xml:space="preserve"> Ostatní stránky jako domovská stránka již stránkování nepoužívají</w:t>
      </w:r>
      <w:r w:rsidR="005120D9">
        <w:rPr>
          <w:lang w:eastAsia="en-US"/>
        </w:rPr>
        <w:t>.</w:t>
      </w:r>
      <w:r w:rsidR="0048698E">
        <w:rPr>
          <w:lang w:eastAsia="en-US"/>
        </w:rPr>
        <w:t xml:space="preserve"> </w:t>
      </w:r>
      <w:r w:rsidR="005120D9">
        <w:rPr>
          <w:lang w:eastAsia="en-US"/>
        </w:rPr>
        <w:t>V</w:t>
      </w:r>
      <w:r w:rsidR="0048698E">
        <w:rPr>
          <w:lang w:eastAsia="en-US"/>
        </w:rPr>
        <w:t>ýsledný kód, který se musí pro</w:t>
      </w:r>
      <w:r w:rsidR="005120D9">
        <w:rPr>
          <w:lang w:eastAsia="en-US"/>
        </w:rPr>
        <w:t xml:space="preserve"> jej</w:t>
      </w:r>
      <w:r w:rsidR="00C163F7">
        <w:rPr>
          <w:lang w:eastAsia="en-US"/>
        </w:rPr>
        <w:t xml:space="preserve">ich </w:t>
      </w:r>
      <w:r w:rsidR="0048698E">
        <w:rPr>
          <w:lang w:eastAsia="en-US"/>
        </w:rPr>
        <w:t xml:space="preserve">vykreslení </w:t>
      </w:r>
      <w:r w:rsidR="001D5DF4">
        <w:rPr>
          <w:lang w:eastAsia="en-US"/>
        </w:rPr>
        <w:t>načíst a spustit již</w:t>
      </w:r>
      <w:r w:rsidR="005120D9">
        <w:rPr>
          <w:lang w:eastAsia="en-US"/>
        </w:rPr>
        <w:t xml:space="preserve"> </w:t>
      </w:r>
      <w:r w:rsidR="00C163F7">
        <w:rPr>
          <w:lang w:eastAsia="en-US"/>
        </w:rPr>
        <w:t xml:space="preserve">knihovnu pro stránkování neobsahují, </w:t>
      </w:r>
      <w:r w:rsidR="00194A94">
        <w:rPr>
          <w:lang w:eastAsia="en-US"/>
        </w:rPr>
        <w:t>což vede k větší výkonnosti těchto stránek.</w:t>
      </w:r>
      <w:r w:rsidR="00DA6BE2">
        <w:rPr>
          <w:lang w:eastAsia="en-US"/>
        </w:rPr>
        <w:t xml:space="preserve"> </w:t>
      </w:r>
      <w:r w:rsidR="007C48C1">
        <w:rPr>
          <w:lang w:eastAsia="en-US"/>
        </w:rPr>
        <w:t>V </w:t>
      </w:r>
      <w:proofErr w:type="spellStart"/>
      <w:r w:rsidR="007C48C1">
        <w:rPr>
          <w:lang w:eastAsia="en-US"/>
        </w:rPr>
        <w:t>Angularu</w:t>
      </w:r>
      <w:proofErr w:type="spellEnd"/>
      <w:r w:rsidR="007C48C1">
        <w:rPr>
          <w:lang w:eastAsia="en-US"/>
        </w:rPr>
        <w:t xml:space="preserve"> se nové stránky definují pomocí tzv. </w:t>
      </w:r>
      <w:proofErr w:type="spellStart"/>
      <w:r w:rsidR="007C48C1" w:rsidRPr="00CB38B6">
        <w:rPr>
          <w:i/>
          <w:iCs/>
          <w:lang w:eastAsia="en-US"/>
        </w:rPr>
        <w:t>routing</w:t>
      </w:r>
      <w:proofErr w:type="spellEnd"/>
      <w:r w:rsidR="007C48C1" w:rsidRPr="00CB38B6">
        <w:rPr>
          <w:i/>
          <w:iCs/>
          <w:lang w:eastAsia="en-US"/>
        </w:rPr>
        <w:t xml:space="preserve"> </w:t>
      </w:r>
      <w:proofErr w:type="spellStart"/>
      <w:r w:rsidR="00CB38B6" w:rsidRPr="00CB38B6">
        <w:rPr>
          <w:i/>
          <w:iCs/>
          <w:lang w:eastAsia="en-US"/>
        </w:rPr>
        <w:t>modules</w:t>
      </w:r>
      <w:proofErr w:type="spellEnd"/>
      <w:r w:rsidR="00F42824">
        <w:rPr>
          <w:lang w:eastAsia="en-US"/>
        </w:rPr>
        <w:t xml:space="preserve">, které </w:t>
      </w:r>
      <w:r w:rsidR="003E3A1B">
        <w:rPr>
          <w:lang w:eastAsia="en-US"/>
        </w:rPr>
        <w:t>mohou být</w:t>
      </w:r>
      <w:r w:rsidR="00F42824">
        <w:rPr>
          <w:lang w:eastAsia="en-US"/>
        </w:rPr>
        <w:t xml:space="preserve"> hierarchicky zanořeny </w:t>
      </w:r>
      <w:r w:rsidR="00CB38B6">
        <w:rPr>
          <w:lang w:eastAsia="en-US"/>
        </w:rPr>
        <w:t xml:space="preserve">a definují, </w:t>
      </w:r>
      <w:r w:rsidR="003E3A1B">
        <w:rPr>
          <w:lang w:eastAsia="en-US"/>
        </w:rPr>
        <w:t xml:space="preserve">jaké </w:t>
      </w:r>
      <w:proofErr w:type="gramStart"/>
      <w:r w:rsidR="003E3A1B">
        <w:rPr>
          <w:lang w:eastAsia="en-US"/>
        </w:rPr>
        <w:t>komponenty</w:t>
      </w:r>
      <w:proofErr w:type="gramEnd"/>
      <w:r w:rsidR="003E3A1B">
        <w:rPr>
          <w:lang w:eastAsia="en-US"/>
        </w:rPr>
        <w:t xml:space="preserve"> pro jaké cesty </w:t>
      </w:r>
      <w:r w:rsidR="006B0465">
        <w:rPr>
          <w:lang w:eastAsia="en-US"/>
        </w:rPr>
        <w:t>vykreslit</w:t>
      </w:r>
      <w:r w:rsidR="00603EA3">
        <w:rPr>
          <w:lang w:eastAsia="en-US"/>
        </w:rPr>
        <w:t xml:space="preserve"> </w:t>
      </w:r>
      <w:r w:rsidR="00724C92">
        <w:rPr>
          <w:lang w:eastAsia="en-US"/>
        </w:rPr>
        <w:t xml:space="preserve">viz </w:t>
      </w:r>
      <w:r w:rsidR="00603EA3">
        <w:rPr>
          <w:lang w:eastAsia="en-US"/>
        </w:rPr>
        <w:fldChar w:fldCharType="begin"/>
      </w:r>
      <w:r w:rsidR="00603EA3">
        <w:rPr>
          <w:lang w:eastAsia="en-US"/>
        </w:rPr>
        <w:instrText xml:space="preserve"> REF _Ref69944122 \h </w:instrText>
      </w:r>
      <w:r w:rsidR="00603EA3">
        <w:rPr>
          <w:lang w:eastAsia="en-US"/>
        </w:rPr>
      </w:r>
      <w:r w:rsidR="00603EA3">
        <w:rPr>
          <w:lang w:eastAsia="en-US"/>
        </w:rPr>
        <w:fldChar w:fldCharType="separate"/>
      </w:r>
      <w:r w:rsidR="00603EA3">
        <w:t xml:space="preserve">Výpis </w:t>
      </w:r>
      <w:r w:rsidR="00603EA3">
        <w:rPr>
          <w:noProof/>
        </w:rPr>
        <w:t>7</w:t>
      </w:r>
      <w:r w:rsidR="00603EA3">
        <w:t>.</w:t>
      </w:r>
      <w:r w:rsidR="00603EA3">
        <w:rPr>
          <w:noProof/>
        </w:rPr>
        <w:t>6</w:t>
      </w:r>
      <w:r w:rsidR="00603EA3">
        <w:rPr>
          <w:lang w:eastAsia="en-US"/>
        </w:rPr>
        <w:fldChar w:fldCharType="end"/>
      </w:r>
      <w:r w:rsidR="00DA6BE2">
        <w:rPr>
          <w:lang w:eastAsia="en-US"/>
        </w:rPr>
        <w:t>.</w:t>
      </w:r>
    </w:p>
    <w:p w14:paraId="58005AC9" w14:textId="108D7A3A" w:rsidR="00F42824" w:rsidRDefault="00F42824" w:rsidP="00F42824">
      <w:pPr>
        <w:pStyle w:val="Titulek"/>
      </w:pPr>
      <w:bookmarkStart w:id="248" w:name="_Ref69944122"/>
      <w:bookmarkStart w:id="249" w:name="_Ref69943965"/>
      <w:r>
        <w:t xml:space="preserve">Výpis </w:t>
      </w:r>
      <w:fldSimple w:instr=" STYLEREF 1 \s ">
        <w:r w:rsidR="005F74E2">
          <w:rPr>
            <w:noProof/>
          </w:rPr>
          <w:t>7</w:t>
        </w:r>
      </w:fldSimple>
      <w:r w:rsidR="005F74E2">
        <w:t>.</w:t>
      </w:r>
      <w:fldSimple w:instr=" SEQ Výpis \* ARABIC \s 1 ">
        <w:r w:rsidR="005F74E2">
          <w:rPr>
            <w:noProof/>
          </w:rPr>
          <w:t>6</w:t>
        </w:r>
      </w:fldSimple>
      <w:bookmarkEnd w:id="248"/>
      <w:r>
        <w:t xml:space="preserve"> </w:t>
      </w:r>
      <w:proofErr w:type="spellStart"/>
      <w:r>
        <w:t>Angular</w:t>
      </w:r>
      <w:proofErr w:type="spellEnd"/>
      <w:r w:rsidR="00724C92">
        <w:t>:</w:t>
      </w:r>
      <w:r>
        <w:t xml:space="preserve"> definice </w:t>
      </w:r>
      <w:proofErr w:type="spellStart"/>
      <w:r>
        <w:t>routes</w:t>
      </w:r>
      <w:proofErr w:type="spellEnd"/>
      <w:r>
        <w:t xml:space="preserve"> pro detail kategorie</w:t>
      </w:r>
      <w:bookmarkEnd w:id="249"/>
    </w:p>
    <w:p w14:paraId="1E13D874" w14:textId="4E90CFE3" w:rsidR="00F42824" w:rsidRDefault="0014209A" w:rsidP="00F42824">
      <w:pPr>
        <w:pStyle w:val="Textprogramovhokdu"/>
        <w:rPr>
          <w:lang w:eastAsia="en-US"/>
        </w:rPr>
      </w:pPr>
      <w:r>
        <w:rPr>
          <w:lang w:eastAsia="en-US"/>
        </w:rPr>
        <w:t xml:space="preserve">/* </w:t>
      </w:r>
      <w:r w:rsidRPr="0014209A">
        <w:rPr>
          <w:lang w:eastAsia="en-US"/>
        </w:rPr>
        <w:t>eshop/</w:t>
      </w:r>
      <w:proofErr w:type="spellStart"/>
      <w:r w:rsidRPr="0014209A">
        <w:rPr>
          <w:lang w:eastAsia="en-US"/>
        </w:rPr>
        <w:t>clients</w:t>
      </w:r>
      <w:proofErr w:type="spellEnd"/>
      <w:r w:rsidRPr="0014209A">
        <w:rPr>
          <w:lang w:eastAsia="en-US"/>
        </w:rPr>
        <w:t>/</w:t>
      </w:r>
      <w:proofErr w:type="spellStart"/>
      <w:r w:rsidRPr="0014209A">
        <w:rPr>
          <w:lang w:eastAsia="en-US"/>
        </w:rPr>
        <w:t>angular</w:t>
      </w:r>
      <w:proofErr w:type="spellEnd"/>
      <w:r w:rsidRPr="0014209A">
        <w:rPr>
          <w:lang w:eastAsia="en-US"/>
        </w:rPr>
        <w:t>/</w:t>
      </w:r>
      <w:proofErr w:type="spellStart"/>
      <w:r w:rsidRPr="0014209A">
        <w:rPr>
          <w:lang w:eastAsia="en-US"/>
        </w:rPr>
        <w:t>src</w:t>
      </w:r>
      <w:proofErr w:type="spellEnd"/>
      <w:r w:rsidRPr="0014209A">
        <w:rPr>
          <w:lang w:eastAsia="en-US"/>
        </w:rPr>
        <w:t>/</w:t>
      </w:r>
      <w:proofErr w:type="spellStart"/>
      <w:r w:rsidRPr="0014209A">
        <w:rPr>
          <w:lang w:eastAsia="en-US"/>
        </w:rPr>
        <w:t>app</w:t>
      </w:r>
      <w:proofErr w:type="spellEnd"/>
      <w:r w:rsidRPr="0014209A">
        <w:rPr>
          <w:lang w:eastAsia="en-US"/>
        </w:rPr>
        <w:t>/</w:t>
      </w:r>
      <w:proofErr w:type="spellStart"/>
      <w:r w:rsidRPr="0014209A">
        <w:rPr>
          <w:lang w:eastAsia="en-US"/>
        </w:rPr>
        <w:t>app-routing.module.ts</w:t>
      </w:r>
      <w:proofErr w:type="spellEnd"/>
      <w:r>
        <w:rPr>
          <w:lang w:eastAsia="en-US"/>
        </w:rPr>
        <w:t xml:space="preserve"> */</w:t>
      </w:r>
    </w:p>
    <w:p w14:paraId="2484150D" w14:textId="34B2CDD3" w:rsidR="0014209A" w:rsidRDefault="0014209A" w:rsidP="00F42824">
      <w:pPr>
        <w:pStyle w:val="Textprogramovhokdu"/>
        <w:rPr>
          <w:lang w:eastAsia="en-US"/>
        </w:rPr>
      </w:pPr>
    </w:p>
    <w:p w14:paraId="4A8EEA99" w14:textId="4860C0AC" w:rsidR="001A49B7" w:rsidRDefault="001A49B7" w:rsidP="00F42824">
      <w:pPr>
        <w:pStyle w:val="Textprogramovhokdu"/>
        <w:rPr>
          <w:lang w:eastAsia="en-US"/>
        </w:rPr>
      </w:pPr>
      <w:proofErr w:type="spellStart"/>
      <w:r w:rsidRPr="001A49B7">
        <w:rPr>
          <w:lang w:eastAsia="en-US"/>
        </w:rPr>
        <w:t>const</w:t>
      </w:r>
      <w:proofErr w:type="spellEnd"/>
      <w:r w:rsidRPr="001A49B7">
        <w:rPr>
          <w:lang w:eastAsia="en-US"/>
        </w:rPr>
        <w:t xml:space="preserve"> </w:t>
      </w:r>
      <w:proofErr w:type="spellStart"/>
      <w:r w:rsidRPr="001A49B7">
        <w:rPr>
          <w:lang w:eastAsia="en-US"/>
        </w:rPr>
        <w:t>routes</w:t>
      </w:r>
      <w:proofErr w:type="spellEnd"/>
      <w:r w:rsidRPr="001A49B7">
        <w:rPr>
          <w:lang w:eastAsia="en-US"/>
        </w:rPr>
        <w:t xml:space="preserve">: </w:t>
      </w:r>
      <w:proofErr w:type="spellStart"/>
      <w:r w:rsidRPr="001A49B7">
        <w:rPr>
          <w:lang w:eastAsia="en-US"/>
        </w:rPr>
        <w:t>Routes</w:t>
      </w:r>
      <w:proofErr w:type="spellEnd"/>
      <w:r w:rsidRPr="001A49B7">
        <w:rPr>
          <w:lang w:eastAsia="en-US"/>
        </w:rPr>
        <w:t xml:space="preserve"> = [</w:t>
      </w:r>
    </w:p>
    <w:p w14:paraId="42CC699D" w14:textId="0D37F382" w:rsidR="001A49B7" w:rsidRDefault="001A49B7" w:rsidP="00F42824">
      <w:pPr>
        <w:pStyle w:val="Textprogramovhokdu"/>
        <w:rPr>
          <w:lang w:eastAsia="en-US"/>
        </w:rPr>
      </w:pPr>
      <w:r>
        <w:rPr>
          <w:lang w:eastAsia="en-US"/>
        </w:rPr>
        <w:t>…</w:t>
      </w:r>
    </w:p>
    <w:p w14:paraId="368573AE" w14:textId="73069BDE" w:rsidR="001A49B7" w:rsidRDefault="001A49B7" w:rsidP="00F42824">
      <w:pPr>
        <w:pStyle w:val="Textprogramovhokdu"/>
        <w:rPr>
          <w:lang w:eastAsia="en-US"/>
        </w:rPr>
      </w:pPr>
      <w:r w:rsidRPr="001A49B7">
        <w:rPr>
          <w:lang w:eastAsia="en-US"/>
        </w:rPr>
        <w:t xml:space="preserve">  </w:t>
      </w:r>
      <w:proofErr w:type="gramStart"/>
      <w:r w:rsidRPr="001A49B7">
        <w:rPr>
          <w:lang w:eastAsia="en-US"/>
        </w:rPr>
        <w:t xml:space="preserve">{ </w:t>
      </w:r>
      <w:proofErr w:type="spellStart"/>
      <w:r w:rsidRPr="001A49B7">
        <w:rPr>
          <w:lang w:eastAsia="en-US"/>
        </w:rPr>
        <w:t>path</w:t>
      </w:r>
      <w:proofErr w:type="spellEnd"/>
      <w:proofErr w:type="gramEnd"/>
      <w:r w:rsidRPr="001A49B7">
        <w:rPr>
          <w:lang w:eastAsia="en-US"/>
        </w:rPr>
        <w:t>: '</w:t>
      </w:r>
      <w:proofErr w:type="spellStart"/>
      <w:r w:rsidRPr="001A49B7">
        <w:rPr>
          <w:lang w:eastAsia="en-US"/>
        </w:rPr>
        <w:t>cat</w:t>
      </w:r>
      <w:proofErr w:type="spellEnd"/>
      <w:r w:rsidRPr="001A49B7">
        <w:rPr>
          <w:lang w:eastAsia="en-US"/>
        </w:rPr>
        <w:t xml:space="preserve">', </w:t>
      </w:r>
      <w:proofErr w:type="spellStart"/>
      <w:r w:rsidRPr="001A49B7">
        <w:rPr>
          <w:lang w:eastAsia="en-US"/>
        </w:rPr>
        <w:t>loadChildren</w:t>
      </w:r>
      <w:proofErr w:type="spellEnd"/>
      <w:r w:rsidRPr="001A49B7">
        <w:rPr>
          <w:lang w:eastAsia="en-US"/>
        </w:rPr>
        <w:t>: () =&gt; import('./</w:t>
      </w:r>
      <w:proofErr w:type="spellStart"/>
      <w:r w:rsidRPr="001A49B7">
        <w:rPr>
          <w:lang w:eastAsia="en-US"/>
        </w:rPr>
        <w:t>categories</w:t>
      </w:r>
      <w:proofErr w:type="spellEnd"/>
      <w:r w:rsidRPr="001A49B7">
        <w:rPr>
          <w:lang w:eastAsia="en-US"/>
        </w:rPr>
        <w:t>/</w:t>
      </w:r>
      <w:proofErr w:type="spellStart"/>
      <w:r w:rsidRPr="001A49B7">
        <w:rPr>
          <w:lang w:eastAsia="en-US"/>
        </w:rPr>
        <w:t>categories.module</w:t>
      </w:r>
      <w:proofErr w:type="spellEnd"/>
      <w:r w:rsidRPr="001A49B7">
        <w:rPr>
          <w:lang w:eastAsia="en-US"/>
        </w:rPr>
        <w:t>').</w:t>
      </w:r>
      <w:proofErr w:type="spellStart"/>
      <w:r w:rsidRPr="001A49B7">
        <w:rPr>
          <w:lang w:eastAsia="en-US"/>
        </w:rPr>
        <w:t>then</w:t>
      </w:r>
      <w:proofErr w:type="spellEnd"/>
      <w:r w:rsidRPr="001A49B7">
        <w:rPr>
          <w:lang w:eastAsia="en-US"/>
        </w:rPr>
        <w:t xml:space="preserve">(m =&gt; </w:t>
      </w:r>
      <w:proofErr w:type="spellStart"/>
      <w:r w:rsidRPr="001A49B7">
        <w:rPr>
          <w:lang w:eastAsia="en-US"/>
        </w:rPr>
        <w:t>m.CategoriesModule</w:t>
      </w:r>
      <w:proofErr w:type="spellEnd"/>
      <w:r w:rsidRPr="001A49B7">
        <w:rPr>
          <w:lang w:eastAsia="en-US"/>
        </w:rPr>
        <w:t>) },</w:t>
      </w:r>
    </w:p>
    <w:p w14:paraId="5F968A2F" w14:textId="09F4ECC2" w:rsidR="001A49B7" w:rsidRDefault="001A49B7" w:rsidP="00F42824">
      <w:pPr>
        <w:pStyle w:val="Textprogramovhokdu"/>
        <w:rPr>
          <w:lang w:eastAsia="en-US"/>
        </w:rPr>
      </w:pPr>
      <w:r>
        <w:rPr>
          <w:lang w:eastAsia="en-US"/>
        </w:rPr>
        <w:t>…</w:t>
      </w:r>
    </w:p>
    <w:p w14:paraId="142B7717" w14:textId="4E41E14E" w:rsidR="001A49B7" w:rsidRDefault="006A5FE8" w:rsidP="00F42824">
      <w:pPr>
        <w:pStyle w:val="Textprogramovhokdu"/>
        <w:rPr>
          <w:lang w:eastAsia="en-US"/>
        </w:rPr>
      </w:pPr>
      <w:r>
        <w:rPr>
          <w:lang w:eastAsia="en-US"/>
        </w:rPr>
        <w:t>];</w:t>
      </w:r>
    </w:p>
    <w:p w14:paraId="66DB67ED" w14:textId="4C9798EC" w:rsidR="006A5FE8" w:rsidRDefault="006A5FE8" w:rsidP="006A5FE8">
      <w:pPr>
        <w:pStyle w:val="Textprogramovhokdu"/>
        <w:rPr>
          <w:lang w:eastAsia="en-US"/>
        </w:rPr>
      </w:pPr>
    </w:p>
    <w:p w14:paraId="6ED26C46" w14:textId="1990B1C4" w:rsidR="00AD5ED8" w:rsidRDefault="00AD5ED8" w:rsidP="006A5FE8">
      <w:pPr>
        <w:pStyle w:val="Textprogramovhokdu"/>
        <w:rPr>
          <w:lang w:eastAsia="en-US"/>
        </w:rPr>
      </w:pPr>
    </w:p>
    <w:p w14:paraId="5F007B40" w14:textId="776D4893" w:rsidR="00AD5ED8" w:rsidRDefault="00AD5ED8" w:rsidP="006A5FE8">
      <w:pPr>
        <w:pStyle w:val="Textprogramovhokdu"/>
        <w:rPr>
          <w:lang w:eastAsia="en-US"/>
        </w:rPr>
      </w:pPr>
      <w:r>
        <w:rPr>
          <w:lang w:eastAsia="en-US"/>
        </w:rPr>
        <w:t xml:space="preserve">/* </w:t>
      </w:r>
      <w:r w:rsidRPr="00AD5ED8">
        <w:rPr>
          <w:lang w:eastAsia="en-US"/>
        </w:rPr>
        <w:t>eshop/clients/angular/src/app/categories/categories-routing.module.ts</w:t>
      </w:r>
      <w:r>
        <w:rPr>
          <w:lang w:eastAsia="en-US"/>
        </w:rPr>
        <w:t xml:space="preserve"> */</w:t>
      </w:r>
    </w:p>
    <w:p w14:paraId="4282F278" w14:textId="746DB73F" w:rsidR="006A5FE8" w:rsidRDefault="00CB38B6" w:rsidP="006A5FE8">
      <w:pPr>
        <w:pStyle w:val="Textprogramovhokdu"/>
        <w:rPr>
          <w:lang w:eastAsia="en-US"/>
        </w:rPr>
      </w:pPr>
      <w:proofErr w:type="spellStart"/>
      <w:r w:rsidRPr="00CB38B6">
        <w:rPr>
          <w:lang w:eastAsia="en-US"/>
        </w:rPr>
        <w:t>const</w:t>
      </w:r>
      <w:proofErr w:type="spellEnd"/>
      <w:r w:rsidRPr="00CB38B6">
        <w:rPr>
          <w:lang w:eastAsia="en-US"/>
        </w:rPr>
        <w:t xml:space="preserve"> </w:t>
      </w:r>
      <w:proofErr w:type="spellStart"/>
      <w:r w:rsidRPr="00CB38B6">
        <w:rPr>
          <w:lang w:eastAsia="en-US"/>
        </w:rPr>
        <w:t>routes</w:t>
      </w:r>
      <w:proofErr w:type="spellEnd"/>
      <w:r w:rsidRPr="00CB38B6">
        <w:rPr>
          <w:lang w:eastAsia="en-US"/>
        </w:rPr>
        <w:t xml:space="preserve">: </w:t>
      </w:r>
      <w:proofErr w:type="spellStart"/>
      <w:r w:rsidRPr="00CB38B6">
        <w:rPr>
          <w:lang w:eastAsia="en-US"/>
        </w:rPr>
        <w:t>Routes</w:t>
      </w:r>
      <w:proofErr w:type="spellEnd"/>
      <w:r w:rsidRPr="00CB38B6">
        <w:rPr>
          <w:lang w:eastAsia="en-US"/>
        </w:rPr>
        <w:t xml:space="preserve"> = </w:t>
      </w:r>
      <w:proofErr w:type="gramStart"/>
      <w:r w:rsidRPr="00CB38B6">
        <w:rPr>
          <w:lang w:eastAsia="en-US"/>
        </w:rPr>
        <w:t xml:space="preserve">[{ </w:t>
      </w:r>
      <w:proofErr w:type="spellStart"/>
      <w:r w:rsidRPr="00CB38B6">
        <w:rPr>
          <w:lang w:eastAsia="en-US"/>
        </w:rPr>
        <w:t>path</w:t>
      </w:r>
      <w:proofErr w:type="spellEnd"/>
      <w:proofErr w:type="gramEnd"/>
      <w:r w:rsidRPr="00CB38B6">
        <w:rPr>
          <w:lang w:eastAsia="en-US"/>
        </w:rPr>
        <w:t>: ':</w:t>
      </w:r>
      <w:proofErr w:type="spellStart"/>
      <w:r w:rsidRPr="00CB38B6">
        <w:rPr>
          <w:lang w:eastAsia="en-US"/>
        </w:rPr>
        <w:t>slug</w:t>
      </w:r>
      <w:proofErr w:type="spellEnd"/>
      <w:r w:rsidRPr="00CB38B6">
        <w:rPr>
          <w:lang w:eastAsia="en-US"/>
        </w:rPr>
        <w:t xml:space="preserve">', </w:t>
      </w:r>
      <w:proofErr w:type="spellStart"/>
      <w:r w:rsidRPr="00CB38B6">
        <w:rPr>
          <w:lang w:eastAsia="en-US"/>
        </w:rPr>
        <w:t>component</w:t>
      </w:r>
      <w:proofErr w:type="spellEnd"/>
      <w:r w:rsidRPr="00CB38B6">
        <w:rPr>
          <w:lang w:eastAsia="en-US"/>
        </w:rPr>
        <w:t xml:space="preserve">: </w:t>
      </w:r>
      <w:proofErr w:type="spellStart"/>
      <w:r w:rsidRPr="00CB38B6">
        <w:rPr>
          <w:lang w:eastAsia="en-US"/>
        </w:rPr>
        <w:t>CategoriesComponent</w:t>
      </w:r>
      <w:proofErr w:type="spellEnd"/>
      <w:r w:rsidRPr="00CB38B6">
        <w:rPr>
          <w:lang w:eastAsia="en-US"/>
        </w:rPr>
        <w:t xml:space="preserve"> }];</w:t>
      </w:r>
    </w:p>
    <w:p w14:paraId="7B3F67A5" w14:textId="77777777" w:rsidR="0014209A" w:rsidRPr="00EC02AC" w:rsidRDefault="0014209A" w:rsidP="00F42824">
      <w:pPr>
        <w:pStyle w:val="Textprogramovhokdu"/>
        <w:rPr>
          <w:lang w:eastAsia="en-US"/>
        </w:rPr>
      </w:pPr>
    </w:p>
    <w:p w14:paraId="1FFB7C4F" w14:textId="163F0219" w:rsidR="00F6753D" w:rsidRDefault="006271B7" w:rsidP="005161CA">
      <w:pPr>
        <w:rPr>
          <w:lang w:eastAsia="en-US"/>
        </w:rPr>
      </w:pPr>
      <w:r>
        <w:rPr>
          <w:lang w:eastAsia="en-US"/>
        </w:rPr>
        <w:t xml:space="preserve">V případě </w:t>
      </w:r>
      <w:proofErr w:type="spellStart"/>
      <w:r>
        <w:rPr>
          <w:lang w:eastAsia="en-US"/>
        </w:rPr>
        <w:t>NestJS</w:t>
      </w:r>
      <w:proofErr w:type="spellEnd"/>
      <w:r>
        <w:rPr>
          <w:lang w:eastAsia="en-US"/>
        </w:rPr>
        <w:t xml:space="preserve"> </w:t>
      </w:r>
      <w:r w:rsidR="00724C92">
        <w:rPr>
          <w:lang w:eastAsia="en-US"/>
        </w:rPr>
        <w:t>se definice</w:t>
      </w:r>
      <w:r>
        <w:rPr>
          <w:lang w:eastAsia="en-US"/>
        </w:rPr>
        <w:t xml:space="preserve"> </w:t>
      </w:r>
      <w:proofErr w:type="spellStart"/>
      <w:r w:rsidR="00724C92">
        <w:rPr>
          <w:lang w:eastAsia="en-US"/>
        </w:rPr>
        <w:t>routes</w:t>
      </w:r>
      <w:proofErr w:type="spellEnd"/>
      <w:r>
        <w:rPr>
          <w:lang w:eastAsia="en-US"/>
        </w:rPr>
        <w:t xml:space="preserve"> specifikuje</w:t>
      </w:r>
      <w:r w:rsidR="00724C92">
        <w:rPr>
          <w:lang w:eastAsia="en-US"/>
        </w:rPr>
        <w:t xml:space="preserve"> příslušnými </w:t>
      </w:r>
      <w:proofErr w:type="spellStart"/>
      <w:r w:rsidR="00724C92">
        <w:rPr>
          <w:lang w:eastAsia="en-US"/>
        </w:rPr>
        <w:t>dekorátory</w:t>
      </w:r>
      <w:proofErr w:type="spellEnd"/>
      <w:r w:rsidR="00724C92">
        <w:rPr>
          <w:lang w:eastAsia="en-US"/>
        </w:rPr>
        <w:t xml:space="preserve"> na odpovídajících </w:t>
      </w:r>
      <w:proofErr w:type="spellStart"/>
      <w:r w:rsidR="00724C92">
        <w:rPr>
          <w:lang w:eastAsia="en-US"/>
        </w:rPr>
        <w:t>controllerech</w:t>
      </w:r>
      <w:proofErr w:type="spellEnd"/>
      <w:r w:rsidR="00724C92">
        <w:rPr>
          <w:lang w:eastAsia="en-US"/>
        </w:rPr>
        <w:t xml:space="preserve"> viz </w:t>
      </w:r>
      <w:r w:rsidR="00463B14">
        <w:rPr>
          <w:lang w:eastAsia="en-US"/>
        </w:rPr>
        <w:fldChar w:fldCharType="begin"/>
      </w:r>
      <w:r w:rsidR="00463B14">
        <w:rPr>
          <w:lang w:eastAsia="en-US"/>
        </w:rPr>
        <w:instrText xml:space="preserve"> REF _Ref69944544 \h </w:instrText>
      </w:r>
      <w:r w:rsidR="00463B14">
        <w:rPr>
          <w:lang w:eastAsia="en-US"/>
        </w:rPr>
      </w:r>
      <w:r w:rsidR="00463B14">
        <w:rPr>
          <w:lang w:eastAsia="en-US"/>
        </w:rPr>
        <w:fldChar w:fldCharType="separate"/>
      </w:r>
      <w:r w:rsidR="00463B14">
        <w:t xml:space="preserve">Výpis </w:t>
      </w:r>
      <w:r w:rsidR="00463B14">
        <w:rPr>
          <w:noProof/>
        </w:rPr>
        <w:t>7</w:t>
      </w:r>
      <w:r w:rsidR="00463B14">
        <w:t>.</w:t>
      </w:r>
      <w:r w:rsidR="00463B14">
        <w:rPr>
          <w:noProof/>
        </w:rPr>
        <w:t>7</w:t>
      </w:r>
      <w:r w:rsidR="00463B14">
        <w:rPr>
          <w:lang w:eastAsia="en-US"/>
        </w:rPr>
        <w:fldChar w:fldCharType="end"/>
      </w:r>
      <w:r w:rsidR="00463B14">
        <w:rPr>
          <w:lang w:eastAsia="en-US"/>
        </w:rPr>
        <w:t>.</w:t>
      </w:r>
    </w:p>
    <w:p w14:paraId="0C1EFED2" w14:textId="6E026257" w:rsidR="00724C92" w:rsidRDefault="00724C92" w:rsidP="00724C92">
      <w:pPr>
        <w:pStyle w:val="Titulek"/>
      </w:pPr>
      <w:bookmarkStart w:id="250" w:name="_Ref69944544"/>
      <w:r>
        <w:lastRenderedPageBreak/>
        <w:t xml:space="preserve">Výpis </w:t>
      </w:r>
      <w:fldSimple w:instr=" STYLEREF 1 \s ">
        <w:r w:rsidR="005F74E2">
          <w:rPr>
            <w:noProof/>
          </w:rPr>
          <w:t>7</w:t>
        </w:r>
      </w:fldSimple>
      <w:r w:rsidR="005F74E2">
        <w:t>.</w:t>
      </w:r>
      <w:fldSimple w:instr=" SEQ Výpis \* ARABIC \s 1 ">
        <w:r w:rsidR="005F74E2">
          <w:rPr>
            <w:noProof/>
          </w:rPr>
          <w:t>7</w:t>
        </w:r>
      </w:fldSimple>
      <w:bookmarkEnd w:id="250"/>
      <w:r>
        <w:t xml:space="preserve"> </w:t>
      </w:r>
      <w:proofErr w:type="spellStart"/>
      <w:r>
        <w:t>NestJS</w:t>
      </w:r>
      <w:proofErr w:type="spellEnd"/>
      <w:r>
        <w:t xml:space="preserve">: definice </w:t>
      </w:r>
      <w:proofErr w:type="spellStart"/>
      <w:r>
        <w:t>routes</w:t>
      </w:r>
      <w:proofErr w:type="spellEnd"/>
      <w:r>
        <w:t xml:space="preserve"> pro detail kategorie</w:t>
      </w:r>
    </w:p>
    <w:p w14:paraId="7A2DD84C" w14:textId="77777777" w:rsidR="00BB4B27" w:rsidRDefault="00BB4B27" w:rsidP="00724C92">
      <w:pPr>
        <w:pStyle w:val="Textprogramovhokdu"/>
        <w:rPr>
          <w:lang w:eastAsia="en-US"/>
        </w:rPr>
      </w:pPr>
    </w:p>
    <w:p w14:paraId="114719B6" w14:textId="124B9F60" w:rsidR="00724C92" w:rsidRDefault="000C2D2C" w:rsidP="00724C92">
      <w:pPr>
        <w:pStyle w:val="Textprogramovhokdu"/>
        <w:rPr>
          <w:lang w:eastAsia="en-US"/>
        </w:rPr>
      </w:pPr>
      <w:r w:rsidRPr="000C2D2C">
        <w:rPr>
          <w:lang w:eastAsia="en-US"/>
        </w:rPr>
        <w:t>@Controller('cat')</w:t>
      </w:r>
    </w:p>
    <w:p w14:paraId="2E8ACC83" w14:textId="52C14E98" w:rsidR="000C2D2C" w:rsidRDefault="000C2D2C" w:rsidP="00724C92">
      <w:pPr>
        <w:pStyle w:val="Textprogramovhokdu"/>
        <w:rPr>
          <w:lang w:eastAsia="en-US"/>
        </w:rPr>
      </w:pPr>
      <w:r w:rsidRPr="000C2D2C">
        <w:rPr>
          <w:lang w:eastAsia="en-US"/>
        </w:rPr>
        <w:t xml:space="preserve">export </w:t>
      </w:r>
      <w:proofErr w:type="spellStart"/>
      <w:r w:rsidRPr="000C2D2C">
        <w:rPr>
          <w:lang w:eastAsia="en-US"/>
        </w:rPr>
        <w:t>class</w:t>
      </w:r>
      <w:proofErr w:type="spellEnd"/>
      <w:r w:rsidRPr="000C2D2C">
        <w:rPr>
          <w:lang w:eastAsia="en-US"/>
        </w:rPr>
        <w:t xml:space="preserve"> </w:t>
      </w:r>
      <w:proofErr w:type="spellStart"/>
      <w:r w:rsidRPr="000C2D2C">
        <w:rPr>
          <w:lang w:eastAsia="en-US"/>
        </w:rPr>
        <w:t>CategoryController</w:t>
      </w:r>
      <w:proofErr w:type="spellEnd"/>
      <w:r w:rsidRPr="000C2D2C">
        <w:rPr>
          <w:lang w:eastAsia="en-US"/>
        </w:rPr>
        <w:t xml:space="preserve"> {</w:t>
      </w:r>
    </w:p>
    <w:p w14:paraId="5CF1097D" w14:textId="1CD2FEB6" w:rsidR="000C2D2C" w:rsidRDefault="000C2D2C" w:rsidP="00724C92">
      <w:pPr>
        <w:pStyle w:val="Textprogramovhokdu"/>
        <w:rPr>
          <w:lang w:eastAsia="en-US"/>
        </w:rPr>
      </w:pPr>
      <w:r>
        <w:rPr>
          <w:lang w:eastAsia="en-US"/>
        </w:rPr>
        <w:t>…</w:t>
      </w:r>
    </w:p>
    <w:p w14:paraId="6FBCEEA6" w14:textId="77777777" w:rsidR="000C2D2C" w:rsidRDefault="000C2D2C" w:rsidP="000C2D2C">
      <w:pPr>
        <w:pStyle w:val="Textprogramovhokdu"/>
        <w:rPr>
          <w:lang w:eastAsia="en-US"/>
        </w:rPr>
      </w:pPr>
      <w:r>
        <w:rPr>
          <w:lang w:eastAsia="en-US"/>
        </w:rPr>
        <w:t xml:space="preserve">  @Get(</w:t>
      </w:r>
      <w:proofErr w:type="gramStart"/>
      <w:r>
        <w:rPr>
          <w:lang w:eastAsia="en-US"/>
        </w:rPr>
        <w:t>':slug</w:t>
      </w:r>
      <w:proofErr w:type="gramEnd"/>
      <w:r>
        <w:rPr>
          <w:lang w:eastAsia="en-US"/>
        </w:rPr>
        <w:t>')</w:t>
      </w:r>
    </w:p>
    <w:p w14:paraId="3E1C5648" w14:textId="77777777" w:rsidR="000C2D2C" w:rsidRDefault="000C2D2C" w:rsidP="000C2D2C">
      <w:pPr>
        <w:pStyle w:val="Textprogramovhokdu"/>
        <w:rPr>
          <w:lang w:eastAsia="en-US"/>
        </w:rPr>
      </w:pPr>
      <w:r>
        <w:rPr>
          <w:lang w:eastAsia="en-US"/>
        </w:rPr>
        <w:t xml:space="preserve">  @Render('category/show')</w:t>
      </w:r>
    </w:p>
    <w:p w14:paraId="6026EB49" w14:textId="2FD81F75" w:rsidR="000C2D2C" w:rsidRDefault="000C2D2C" w:rsidP="000C2D2C">
      <w:pPr>
        <w:pStyle w:val="Textprogramovhokdu"/>
        <w:rPr>
          <w:lang w:eastAsia="en-US"/>
        </w:rPr>
      </w:pPr>
      <w:r>
        <w:rPr>
          <w:lang w:eastAsia="en-US"/>
        </w:rPr>
        <w:t xml:space="preserve">  </w:t>
      </w:r>
      <w:proofErr w:type="spellStart"/>
      <w:r>
        <w:rPr>
          <w:lang w:eastAsia="en-US"/>
        </w:rPr>
        <w:t>async</w:t>
      </w:r>
      <w:proofErr w:type="spellEnd"/>
      <w:r>
        <w:rPr>
          <w:lang w:eastAsia="en-US"/>
        </w:rPr>
        <w:t xml:space="preserve"> </w:t>
      </w:r>
      <w:proofErr w:type="gramStart"/>
      <w:r>
        <w:rPr>
          <w:lang w:eastAsia="en-US"/>
        </w:rPr>
        <w:t>show(</w:t>
      </w:r>
      <w:proofErr w:type="gramEnd"/>
    </w:p>
    <w:p w14:paraId="4F0F835E" w14:textId="77777777" w:rsidR="00A72D27" w:rsidRDefault="00A72D27" w:rsidP="000C2D2C">
      <w:pPr>
        <w:pStyle w:val="Textprogramovhokdu"/>
        <w:rPr>
          <w:lang w:eastAsia="en-US"/>
        </w:rPr>
      </w:pPr>
      <w:r>
        <w:rPr>
          <w:lang w:eastAsia="en-US"/>
        </w:rPr>
        <w:t>…</w:t>
      </w:r>
    </w:p>
    <w:p w14:paraId="65823DB8" w14:textId="7AC3C5B1" w:rsidR="000C2D2C" w:rsidRDefault="000C2D2C" w:rsidP="000C2D2C">
      <w:pPr>
        <w:pStyle w:val="Textprogramovhokdu"/>
        <w:rPr>
          <w:lang w:eastAsia="en-US"/>
        </w:rPr>
      </w:pPr>
    </w:p>
    <w:p w14:paraId="43841328" w14:textId="6343285A" w:rsidR="00F63E7F" w:rsidRDefault="002C26D7" w:rsidP="002C26D7">
      <w:pPr>
        <w:pStyle w:val="Nadpis4"/>
      </w:pPr>
      <w:r>
        <w:t>Získávání a vykreslování dat z REST API</w:t>
      </w:r>
    </w:p>
    <w:p w14:paraId="467F760C" w14:textId="11C1AFB1" w:rsidR="00F37517" w:rsidRDefault="000524B9" w:rsidP="002C26D7">
      <w:pPr>
        <w:rPr>
          <w:lang w:eastAsia="en-US"/>
        </w:rPr>
      </w:pPr>
      <w:r>
        <w:rPr>
          <w:lang w:eastAsia="en-US"/>
        </w:rPr>
        <w:t>Práce s</w:t>
      </w:r>
      <w:r w:rsidR="00FE2A5E">
        <w:rPr>
          <w:lang w:eastAsia="en-US"/>
        </w:rPr>
        <w:t xml:space="preserve"> datovou vrstvu </w:t>
      </w:r>
      <w:r>
        <w:rPr>
          <w:lang w:eastAsia="en-US"/>
        </w:rPr>
        <w:t xml:space="preserve">obsluhují v obou </w:t>
      </w:r>
      <w:proofErr w:type="spellStart"/>
      <w:r w:rsidR="00FE2A5E">
        <w:rPr>
          <w:lang w:eastAsia="en-US"/>
        </w:rPr>
        <w:t>frameworcích</w:t>
      </w:r>
      <w:proofErr w:type="spellEnd"/>
      <w:r w:rsidR="00FE2A5E">
        <w:rPr>
          <w:lang w:eastAsia="en-US"/>
        </w:rPr>
        <w:t xml:space="preserve"> tzv</w:t>
      </w:r>
      <w:r>
        <w:rPr>
          <w:lang w:eastAsia="en-US"/>
        </w:rPr>
        <w:t>.</w:t>
      </w:r>
      <w:r w:rsidR="00FE2A5E">
        <w:rPr>
          <w:lang w:eastAsia="en-US"/>
        </w:rPr>
        <w:t xml:space="preserve"> </w:t>
      </w:r>
      <w:proofErr w:type="spellStart"/>
      <w:r w:rsidR="00FE2A5E">
        <w:rPr>
          <w:i/>
          <w:iCs/>
          <w:lang w:eastAsia="en-US"/>
        </w:rPr>
        <w:t>Services</w:t>
      </w:r>
      <w:proofErr w:type="spellEnd"/>
      <w:r w:rsidR="00FE2A5E">
        <w:rPr>
          <w:lang w:eastAsia="en-US"/>
        </w:rPr>
        <w:t xml:space="preserve">. Pro detail kategorie </w:t>
      </w:r>
      <w:r w:rsidR="00A553B0">
        <w:rPr>
          <w:lang w:eastAsia="en-US"/>
        </w:rPr>
        <w:t xml:space="preserve">jsou využity dvě </w:t>
      </w:r>
      <w:proofErr w:type="spellStart"/>
      <w:r w:rsidR="00A553B0">
        <w:rPr>
          <w:lang w:eastAsia="en-US"/>
        </w:rPr>
        <w:t>services</w:t>
      </w:r>
      <w:proofErr w:type="spellEnd"/>
      <w:r w:rsidR="00A553B0">
        <w:rPr>
          <w:lang w:eastAsia="en-US"/>
        </w:rPr>
        <w:t xml:space="preserve"> – </w:t>
      </w:r>
      <w:proofErr w:type="spellStart"/>
      <w:r w:rsidR="00A553B0">
        <w:rPr>
          <w:i/>
          <w:iCs/>
          <w:lang w:eastAsia="en-US"/>
        </w:rPr>
        <w:t>CategoryService</w:t>
      </w:r>
      <w:proofErr w:type="spellEnd"/>
      <w:r w:rsidR="00A553B0">
        <w:rPr>
          <w:lang w:eastAsia="en-US"/>
        </w:rPr>
        <w:t xml:space="preserve"> pro získání dat </w:t>
      </w:r>
      <w:r w:rsidR="00E55B82">
        <w:rPr>
          <w:lang w:eastAsia="en-US"/>
        </w:rPr>
        <w:t>k</w:t>
      </w:r>
      <w:r w:rsidR="00A553B0">
        <w:rPr>
          <w:lang w:eastAsia="en-US"/>
        </w:rPr>
        <w:t xml:space="preserve"> požadované kategorii (SEO, </w:t>
      </w:r>
      <w:r w:rsidR="00E55B82">
        <w:rPr>
          <w:lang w:eastAsia="en-US"/>
        </w:rPr>
        <w:t xml:space="preserve">název, obrázek, …) a </w:t>
      </w:r>
      <w:proofErr w:type="spellStart"/>
      <w:r w:rsidR="00E55B82">
        <w:rPr>
          <w:i/>
          <w:iCs/>
          <w:lang w:eastAsia="en-US"/>
        </w:rPr>
        <w:t>ProductsService</w:t>
      </w:r>
      <w:proofErr w:type="spellEnd"/>
      <w:r w:rsidR="00E55B82">
        <w:rPr>
          <w:lang w:eastAsia="en-US"/>
        </w:rPr>
        <w:t xml:space="preserve"> pro získávání </w:t>
      </w:r>
      <w:r w:rsidR="000A396A">
        <w:rPr>
          <w:lang w:eastAsia="en-US"/>
        </w:rPr>
        <w:t>produktů patřící k dané kategorii.</w:t>
      </w:r>
      <w:r w:rsidR="00BB4B27">
        <w:rPr>
          <w:lang w:eastAsia="en-US"/>
        </w:rPr>
        <w:t xml:space="preserve"> Implementace je v obou verzích v podstatě stejná, pro </w:t>
      </w:r>
      <w:r w:rsidR="002B417F">
        <w:rPr>
          <w:lang w:eastAsia="en-US"/>
        </w:rPr>
        <w:t xml:space="preserve">práci s HTTP požadavky se používají jiné </w:t>
      </w:r>
      <w:r w:rsidR="00B6520A">
        <w:rPr>
          <w:lang w:eastAsia="en-US"/>
        </w:rPr>
        <w:t xml:space="preserve">nativní </w:t>
      </w:r>
      <w:proofErr w:type="spellStart"/>
      <w:r w:rsidR="00B6520A">
        <w:rPr>
          <w:lang w:eastAsia="en-US"/>
        </w:rPr>
        <w:t>services</w:t>
      </w:r>
      <w:proofErr w:type="spellEnd"/>
      <w:r w:rsidR="00B6520A">
        <w:rPr>
          <w:lang w:eastAsia="en-US"/>
        </w:rPr>
        <w:t xml:space="preserve"> </w:t>
      </w:r>
      <w:r w:rsidR="00F201F7">
        <w:rPr>
          <w:lang w:eastAsia="en-US"/>
        </w:rPr>
        <w:t xml:space="preserve">(v </w:t>
      </w:r>
      <w:proofErr w:type="spellStart"/>
      <w:r w:rsidR="00F201F7">
        <w:rPr>
          <w:lang w:eastAsia="en-US"/>
        </w:rPr>
        <w:t>Angularu</w:t>
      </w:r>
      <w:proofErr w:type="spellEnd"/>
      <w:r w:rsidR="00F201F7">
        <w:rPr>
          <w:lang w:eastAsia="en-US"/>
        </w:rPr>
        <w:t xml:space="preserve"> </w:t>
      </w:r>
      <w:proofErr w:type="spellStart"/>
      <w:r w:rsidR="00F201F7" w:rsidRPr="00F201F7">
        <w:rPr>
          <w:i/>
          <w:iCs/>
          <w:lang w:eastAsia="en-US"/>
        </w:rPr>
        <w:t>HttpClient</w:t>
      </w:r>
      <w:proofErr w:type="spellEnd"/>
      <w:r w:rsidR="00F201F7">
        <w:rPr>
          <w:lang w:eastAsia="en-US"/>
        </w:rPr>
        <w:t xml:space="preserve"> </w:t>
      </w:r>
      <w:r w:rsidR="004F7F1F">
        <w:rPr>
          <w:lang w:eastAsia="en-US"/>
        </w:rPr>
        <w:t xml:space="preserve">pod pokličkou </w:t>
      </w:r>
      <w:r w:rsidR="00F201F7">
        <w:rPr>
          <w:lang w:eastAsia="en-US"/>
        </w:rPr>
        <w:t xml:space="preserve">využívající </w:t>
      </w:r>
      <w:proofErr w:type="spellStart"/>
      <w:r w:rsidR="00F201F7" w:rsidRPr="004F7F1F">
        <w:rPr>
          <w:i/>
          <w:iCs/>
          <w:lang w:eastAsia="en-US"/>
        </w:rPr>
        <w:t>XmlHttpRequest</w:t>
      </w:r>
      <w:proofErr w:type="spellEnd"/>
      <w:r w:rsidR="004F7F1F">
        <w:rPr>
          <w:lang w:eastAsia="en-US"/>
        </w:rPr>
        <w:t xml:space="preserve"> </w:t>
      </w:r>
      <w:r w:rsidR="00F201F7" w:rsidRPr="004F7F1F">
        <w:rPr>
          <w:lang w:eastAsia="en-US"/>
        </w:rPr>
        <w:t>A</w:t>
      </w:r>
      <w:r w:rsidR="004F7F1F">
        <w:rPr>
          <w:lang w:eastAsia="en-US"/>
        </w:rPr>
        <w:t>PI</w:t>
      </w:r>
      <w:r w:rsidR="00F201F7">
        <w:rPr>
          <w:lang w:eastAsia="en-US"/>
        </w:rPr>
        <w:t>, v</w:t>
      </w:r>
      <w:r w:rsidR="004F7F1F">
        <w:rPr>
          <w:lang w:eastAsia="en-US"/>
        </w:rPr>
        <w:t> </w:t>
      </w:r>
      <w:proofErr w:type="spellStart"/>
      <w:r w:rsidR="00F201F7">
        <w:rPr>
          <w:lang w:eastAsia="en-US"/>
        </w:rPr>
        <w:t>NestJS</w:t>
      </w:r>
      <w:proofErr w:type="spellEnd"/>
      <w:r w:rsidR="004F7F1F">
        <w:rPr>
          <w:lang w:eastAsia="en-US"/>
        </w:rPr>
        <w:t xml:space="preserve"> pak</w:t>
      </w:r>
      <w:r w:rsidR="00F201F7">
        <w:rPr>
          <w:lang w:eastAsia="en-US"/>
        </w:rPr>
        <w:t xml:space="preserve"> </w:t>
      </w:r>
      <w:proofErr w:type="spellStart"/>
      <w:r w:rsidR="004F7F1F">
        <w:rPr>
          <w:i/>
          <w:iCs/>
          <w:lang w:eastAsia="en-US"/>
        </w:rPr>
        <w:t>HttpService</w:t>
      </w:r>
      <w:proofErr w:type="spellEnd"/>
      <w:r w:rsidR="004F7F1F">
        <w:rPr>
          <w:lang w:eastAsia="en-US"/>
        </w:rPr>
        <w:t xml:space="preserve"> využívající </w:t>
      </w:r>
      <w:proofErr w:type="spellStart"/>
      <w:r w:rsidR="00505BB4" w:rsidRPr="00505BB4">
        <w:rPr>
          <w:i/>
          <w:iCs/>
          <w:lang w:eastAsia="en-US"/>
        </w:rPr>
        <w:t>Axios</w:t>
      </w:r>
      <w:proofErr w:type="spellEnd"/>
      <w:r w:rsidR="00505BB4">
        <w:rPr>
          <w:lang w:eastAsia="en-US"/>
        </w:rPr>
        <w:t>)</w:t>
      </w:r>
      <w:r w:rsidR="00CF21AE">
        <w:rPr>
          <w:lang w:eastAsia="en-US"/>
        </w:rPr>
        <w:t>.</w:t>
      </w:r>
      <w:r w:rsidR="00F37517">
        <w:rPr>
          <w:lang w:eastAsia="en-US"/>
        </w:rPr>
        <w:t xml:space="preserve"> Ukázku </w:t>
      </w:r>
      <w:r w:rsidR="0046734C">
        <w:rPr>
          <w:lang w:eastAsia="en-US"/>
        </w:rPr>
        <w:t>z </w:t>
      </w:r>
      <w:proofErr w:type="spellStart"/>
      <w:r w:rsidR="0046734C">
        <w:rPr>
          <w:i/>
          <w:iCs/>
          <w:lang w:eastAsia="en-US"/>
        </w:rPr>
        <w:t>ProductsService</w:t>
      </w:r>
      <w:proofErr w:type="spellEnd"/>
      <w:r w:rsidR="0046734C">
        <w:rPr>
          <w:lang w:eastAsia="en-US"/>
        </w:rPr>
        <w:t xml:space="preserve"> metody na získání požadované stránky výpisu produktů kategorie lze vidět ve </w:t>
      </w:r>
      <w:r w:rsidR="000121A6">
        <w:rPr>
          <w:lang w:eastAsia="en-US"/>
        </w:rPr>
        <w:fldChar w:fldCharType="begin"/>
      </w:r>
      <w:r w:rsidR="000121A6">
        <w:rPr>
          <w:lang w:eastAsia="en-US"/>
        </w:rPr>
        <w:instrText xml:space="preserve"> REF _Ref69945339 \h </w:instrText>
      </w:r>
      <w:r w:rsidR="000121A6">
        <w:rPr>
          <w:lang w:eastAsia="en-US"/>
        </w:rPr>
      </w:r>
      <w:r w:rsidR="000121A6">
        <w:rPr>
          <w:lang w:eastAsia="en-US"/>
        </w:rPr>
        <w:fldChar w:fldCharType="separate"/>
      </w:r>
      <w:r w:rsidR="000121A6">
        <w:t xml:space="preserve">Výpis </w:t>
      </w:r>
      <w:r w:rsidR="000121A6">
        <w:rPr>
          <w:noProof/>
        </w:rPr>
        <w:t>7</w:t>
      </w:r>
      <w:r w:rsidR="000121A6">
        <w:t>.</w:t>
      </w:r>
      <w:r w:rsidR="000121A6">
        <w:rPr>
          <w:noProof/>
        </w:rPr>
        <w:t>8</w:t>
      </w:r>
      <w:r w:rsidR="000121A6">
        <w:rPr>
          <w:lang w:eastAsia="en-US"/>
        </w:rPr>
        <w:fldChar w:fldCharType="end"/>
      </w:r>
      <w:r w:rsidR="000121A6">
        <w:rPr>
          <w:lang w:eastAsia="en-US"/>
        </w:rPr>
        <w:t>.</w:t>
      </w:r>
    </w:p>
    <w:p w14:paraId="6A2B2658" w14:textId="5F0DFEA6" w:rsidR="000121A6" w:rsidRDefault="000121A6" w:rsidP="000121A6">
      <w:pPr>
        <w:pStyle w:val="Titulek"/>
      </w:pPr>
      <w:bookmarkStart w:id="251" w:name="_Ref69945339"/>
      <w:r>
        <w:t xml:space="preserve">Výpis </w:t>
      </w:r>
      <w:fldSimple w:instr=" STYLEREF 1 \s ">
        <w:r w:rsidR="005F74E2">
          <w:rPr>
            <w:noProof/>
          </w:rPr>
          <w:t>7</w:t>
        </w:r>
      </w:fldSimple>
      <w:r w:rsidR="005F74E2">
        <w:t>.</w:t>
      </w:r>
      <w:fldSimple w:instr=" SEQ Výpis \* ARABIC \s 1 ">
        <w:r w:rsidR="005F74E2">
          <w:rPr>
            <w:noProof/>
          </w:rPr>
          <w:t>8</w:t>
        </w:r>
      </w:fldSimple>
      <w:bookmarkEnd w:id="251"/>
      <w:r>
        <w:t xml:space="preserve"> </w:t>
      </w:r>
      <w:proofErr w:type="spellStart"/>
      <w:r>
        <w:t>Services</w:t>
      </w:r>
      <w:proofErr w:type="spellEnd"/>
      <w:r>
        <w:t>: získání stránkovaných produktů kategorie</w:t>
      </w:r>
    </w:p>
    <w:p w14:paraId="1747F250" w14:textId="77777777" w:rsidR="0046734C" w:rsidRDefault="0046734C" w:rsidP="0046734C">
      <w:pPr>
        <w:pStyle w:val="Textprogramovhokdu"/>
      </w:pPr>
      <w:r>
        <w:t xml:space="preserve">  public </w:t>
      </w:r>
      <w:proofErr w:type="spellStart"/>
      <w:proofErr w:type="gramStart"/>
      <w:r>
        <w:t>getAll</w:t>
      </w:r>
      <w:proofErr w:type="spellEnd"/>
      <w:r>
        <w:t>(</w:t>
      </w:r>
      <w:proofErr w:type="spellStart"/>
      <w:proofErr w:type="gramEnd"/>
      <w:r>
        <w:t>params</w:t>
      </w:r>
      <w:proofErr w:type="spellEnd"/>
      <w:r>
        <w:t xml:space="preserve">: { </w:t>
      </w:r>
      <w:proofErr w:type="spellStart"/>
      <w:r>
        <w:t>page</w:t>
      </w:r>
      <w:proofErr w:type="spellEnd"/>
      <w:r>
        <w:t xml:space="preserve">: </w:t>
      </w:r>
      <w:proofErr w:type="spellStart"/>
      <w:r>
        <w:t>string</w:t>
      </w:r>
      <w:proofErr w:type="spellEnd"/>
      <w:r>
        <w:t xml:space="preserve">; </w:t>
      </w:r>
      <w:proofErr w:type="spellStart"/>
      <w:r>
        <w:t>pageSize</w:t>
      </w:r>
      <w:proofErr w:type="spellEnd"/>
      <w:r>
        <w:t xml:space="preserve">: </w:t>
      </w:r>
      <w:proofErr w:type="spellStart"/>
      <w:r>
        <w:t>string</w:t>
      </w:r>
      <w:proofErr w:type="spellEnd"/>
      <w:r>
        <w:t xml:space="preserve">; </w:t>
      </w:r>
      <w:proofErr w:type="spellStart"/>
      <w:r>
        <w:t>category</w:t>
      </w:r>
      <w:proofErr w:type="spellEnd"/>
      <w:r>
        <w:t xml:space="preserve">: </w:t>
      </w:r>
      <w:proofErr w:type="spellStart"/>
      <w:r>
        <w:t>string</w:t>
      </w:r>
      <w:proofErr w:type="spellEnd"/>
      <w:r>
        <w:t xml:space="preserve"> }) {</w:t>
      </w:r>
    </w:p>
    <w:p w14:paraId="3E279E83" w14:textId="77777777" w:rsidR="0046734C" w:rsidRDefault="0046734C" w:rsidP="0046734C">
      <w:pPr>
        <w:pStyle w:val="Textprogramovhokdu"/>
      </w:pPr>
      <w:r>
        <w:t xml:space="preserve">    return </w:t>
      </w:r>
      <w:proofErr w:type="spellStart"/>
      <w:proofErr w:type="gramStart"/>
      <w:r>
        <w:t>this.http.get</w:t>
      </w:r>
      <w:proofErr w:type="spellEnd"/>
      <w:r>
        <w:t>&lt;</w:t>
      </w:r>
      <w:proofErr w:type="spellStart"/>
      <w:proofErr w:type="gramEnd"/>
      <w:r>
        <w:t>Paginated</w:t>
      </w:r>
      <w:proofErr w:type="spellEnd"/>
      <w:r>
        <w:t>&lt;</w:t>
      </w:r>
      <w:proofErr w:type="spellStart"/>
      <w:r>
        <w:t>Product</w:t>
      </w:r>
      <w:proofErr w:type="spellEnd"/>
      <w:r>
        <w:t>&gt;&gt;(`${</w:t>
      </w:r>
      <w:proofErr w:type="spellStart"/>
      <w:r>
        <w:t>environment.api</w:t>
      </w:r>
      <w:proofErr w:type="spellEnd"/>
      <w:r>
        <w:t>}/</w:t>
      </w:r>
      <w:proofErr w:type="spellStart"/>
      <w:r>
        <w:t>products</w:t>
      </w:r>
      <w:proofErr w:type="spellEnd"/>
      <w:r>
        <w:t>`, {</w:t>
      </w:r>
    </w:p>
    <w:p w14:paraId="10F8CAF4" w14:textId="77777777" w:rsidR="0046734C" w:rsidRDefault="0046734C" w:rsidP="0046734C">
      <w:pPr>
        <w:pStyle w:val="Textprogramovhokdu"/>
      </w:pPr>
      <w:r>
        <w:t xml:space="preserve">      </w:t>
      </w:r>
      <w:proofErr w:type="spellStart"/>
      <w:r>
        <w:t>params</w:t>
      </w:r>
      <w:proofErr w:type="spellEnd"/>
      <w:r>
        <w:t xml:space="preserve">: </w:t>
      </w:r>
      <w:proofErr w:type="spellStart"/>
      <w:r>
        <w:t>params</w:t>
      </w:r>
      <w:proofErr w:type="spellEnd"/>
      <w:r>
        <w:t>,</w:t>
      </w:r>
    </w:p>
    <w:p w14:paraId="338EB16E" w14:textId="77777777" w:rsidR="0046734C" w:rsidRDefault="0046734C" w:rsidP="0046734C">
      <w:pPr>
        <w:pStyle w:val="Textprogramovhokdu"/>
      </w:pPr>
      <w:r>
        <w:t xml:space="preserve">    });</w:t>
      </w:r>
    </w:p>
    <w:p w14:paraId="6361270F" w14:textId="0439AB0C" w:rsidR="0046734C" w:rsidRPr="0046734C" w:rsidRDefault="0046734C" w:rsidP="0046734C">
      <w:pPr>
        <w:pStyle w:val="Textprogramovhokdu"/>
      </w:pPr>
      <w:r>
        <w:t xml:space="preserve">  }</w:t>
      </w:r>
    </w:p>
    <w:p w14:paraId="41E9A485" w14:textId="1B55B13A" w:rsidR="00CF21AE" w:rsidRDefault="002455A7" w:rsidP="002C26D7">
      <w:pPr>
        <w:rPr>
          <w:lang w:eastAsia="en-US"/>
        </w:rPr>
      </w:pPr>
      <w:r>
        <w:rPr>
          <w:lang w:eastAsia="en-US"/>
        </w:rPr>
        <w:t xml:space="preserve">Tyto </w:t>
      </w:r>
      <w:proofErr w:type="spellStart"/>
      <w:r>
        <w:rPr>
          <w:lang w:eastAsia="en-US"/>
        </w:rPr>
        <w:t>services</w:t>
      </w:r>
      <w:proofErr w:type="spellEnd"/>
      <w:r>
        <w:rPr>
          <w:lang w:eastAsia="en-US"/>
        </w:rPr>
        <w:t xml:space="preserve"> poté využívá k poslání dat do šablony na straně </w:t>
      </w:r>
      <w:proofErr w:type="spellStart"/>
      <w:r>
        <w:rPr>
          <w:lang w:eastAsia="en-US"/>
        </w:rPr>
        <w:t>NestJS</w:t>
      </w:r>
      <w:proofErr w:type="spellEnd"/>
      <w:r>
        <w:rPr>
          <w:lang w:eastAsia="en-US"/>
        </w:rPr>
        <w:t xml:space="preserve"> </w:t>
      </w:r>
      <w:proofErr w:type="spellStart"/>
      <w:r w:rsidR="002A2DA0" w:rsidRPr="002A2DA0">
        <w:rPr>
          <w:i/>
          <w:iCs/>
          <w:lang w:eastAsia="en-US"/>
        </w:rPr>
        <w:t>CategoryController</w:t>
      </w:r>
      <w:proofErr w:type="spellEnd"/>
      <w:r>
        <w:rPr>
          <w:lang w:eastAsia="en-US"/>
        </w:rPr>
        <w:t xml:space="preserve">, </w:t>
      </w:r>
      <w:r w:rsidR="002A2DA0">
        <w:rPr>
          <w:lang w:eastAsia="en-US"/>
        </w:rPr>
        <w:t xml:space="preserve">v případě </w:t>
      </w:r>
      <w:proofErr w:type="spellStart"/>
      <w:r w:rsidR="002A2DA0">
        <w:rPr>
          <w:lang w:eastAsia="en-US"/>
        </w:rPr>
        <w:t>Angularu</w:t>
      </w:r>
      <w:proofErr w:type="spellEnd"/>
      <w:r w:rsidR="002A2DA0">
        <w:rPr>
          <w:lang w:eastAsia="en-US"/>
        </w:rPr>
        <w:t xml:space="preserve"> </w:t>
      </w:r>
      <w:proofErr w:type="spellStart"/>
      <w:r w:rsidR="003931B5" w:rsidRPr="003931B5">
        <w:rPr>
          <w:i/>
          <w:iCs/>
          <w:lang w:eastAsia="en-US"/>
        </w:rPr>
        <w:t>CategoriesComponent</w:t>
      </w:r>
      <w:proofErr w:type="spellEnd"/>
      <w:r w:rsidR="002A2DA0">
        <w:rPr>
          <w:lang w:eastAsia="en-US"/>
        </w:rPr>
        <w:t>.</w:t>
      </w:r>
    </w:p>
    <w:p w14:paraId="417CB18C" w14:textId="7DD2EB88" w:rsidR="00DC33A2" w:rsidRDefault="00DC33A2" w:rsidP="00DC33A2">
      <w:pPr>
        <w:pStyle w:val="Nadpis4"/>
      </w:pPr>
      <w:r>
        <w:t>Práce s </w:t>
      </w:r>
      <w:proofErr w:type="spellStart"/>
      <w:r>
        <w:t>router</w:t>
      </w:r>
      <w:proofErr w:type="spellEnd"/>
      <w:r>
        <w:t xml:space="preserve"> parametry</w:t>
      </w:r>
    </w:p>
    <w:p w14:paraId="1FA2C8C7" w14:textId="05524EE2" w:rsidR="00DC33A2" w:rsidRPr="006D5E85" w:rsidRDefault="00DC33A2" w:rsidP="00DC33A2">
      <w:pPr>
        <w:rPr>
          <w:i/>
          <w:iCs/>
          <w:lang w:eastAsia="en-US"/>
        </w:rPr>
      </w:pPr>
      <w:r>
        <w:rPr>
          <w:lang w:eastAsia="en-US"/>
        </w:rPr>
        <w:t xml:space="preserve">V případě detailu kategorie je </w:t>
      </w:r>
      <w:proofErr w:type="spellStart"/>
      <w:r>
        <w:rPr>
          <w:lang w:eastAsia="en-US"/>
        </w:rPr>
        <w:t>router</w:t>
      </w:r>
      <w:proofErr w:type="spellEnd"/>
      <w:r>
        <w:rPr>
          <w:lang w:eastAsia="en-US"/>
        </w:rPr>
        <w:t xml:space="preserve"> parametrem </w:t>
      </w:r>
      <w:proofErr w:type="spellStart"/>
      <w:r w:rsidR="00592178">
        <w:rPr>
          <w:lang w:eastAsia="en-US"/>
        </w:rPr>
        <w:t>slug</w:t>
      </w:r>
      <w:proofErr w:type="spellEnd"/>
      <w:r w:rsidR="00592178">
        <w:rPr>
          <w:lang w:eastAsia="en-US"/>
        </w:rPr>
        <w:t xml:space="preserve"> kategorie. Kromě toho stránka používá </w:t>
      </w:r>
      <w:proofErr w:type="spellStart"/>
      <w:r w:rsidR="00592178">
        <w:rPr>
          <w:lang w:eastAsia="en-US"/>
        </w:rPr>
        <w:t>query</w:t>
      </w:r>
      <w:proofErr w:type="spellEnd"/>
      <w:r w:rsidR="00592178">
        <w:rPr>
          <w:lang w:eastAsia="en-US"/>
        </w:rPr>
        <w:t xml:space="preserve"> parametry, ze kterých se získává aktuální stránka výpisu produktů kategorie a počet produktů na stránku.</w:t>
      </w:r>
      <w:r w:rsidR="006D5E85">
        <w:rPr>
          <w:lang w:eastAsia="en-US"/>
        </w:rPr>
        <w:t xml:space="preserve"> URL výpisu kategorie tedy vypadá přibližně takto: </w:t>
      </w:r>
      <w:r w:rsidR="006D5E85">
        <w:rPr>
          <w:i/>
          <w:iCs/>
          <w:lang w:eastAsia="en-US"/>
        </w:rPr>
        <w:t>/</w:t>
      </w:r>
      <w:proofErr w:type="spellStart"/>
      <w:r w:rsidR="006D5E85">
        <w:rPr>
          <w:i/>
          <w:iCs/>
          <w:lang w:eastAsia="en-US"/>
        </w:rPr>
        <w:t>cat</w:t>
      </w:r>
      <w:proofErr w:type="spellEnd"/>
      <w:proofErr w:type="gramStart"/>
      <w:r w:rsidR="006D5E85">
        <w:rPr>
          <w:i/>
          <w:iCs/>
          <w:lang w:eastAsia="en-US"/>
        </w:rPr>
        <w:t>/:</w:t>
      </w:r>
      <w:proofErr w:type="spellStart"/>
      <w:r w:rsidR="006D5E85">
        <w:rPr>
          <w:i/>
          <w:iCs/>
          <w:lang w:eastAsia="en-US"/>
        </w:rPr>
        <w:t>slug</w:t>
      </w:r>
      <w:proofErr w:type="gramEnd"/>
      <w:r w:rsidR="006D5E85">
        <w:rPr>
          <w:i/>
          <w:iCs/>
          <w:lang w:eastAsia="en-US"/>
        </w:rPr>
        <w:t>?page</w:t>
      </w:r>
      <w:proofErr w:type="spellEnd"/>
      <w:r w:rsidR="006D5E85">
        <w:rPr>
          <w:i/>
          <w:iCs/>
          <w:lang w:eastAsia="en-US"/>
        </w:rPr>
        <w:t>=</w:t>
      </w:r>
      <w:proofErr w:type="spellStart"/>
      <w:r w:rsidR="00367414">
        <w:rPr>
          <w:i/>
          <w:iCs/>
          <w:lang w:eastAsia="en-US"/>
        </w:rPr>
        <w:t>X&amp;pageSize</w:t>
      </w:r>
      <w:proofErr w:type="spellEnd"/>
      <w:r w:rsidR="00367414">
        <w:rPr>
          <w:i/>
          <w:iCs/>
          <w:lang w:eastAsia="en-US"/>
        </w:rPr>
        <w:t>=Y</w:t>
      </w:r>
      <w:r w:rsidR="00367414" w:rsidRPr="00367414">
        <w:rPr>
          <w:lang w:eastAsia="en-US"/>
        </w:rPr>
        <w:t>.</w:t>
      </w:r>
    </w:p>
    <w:p w14:paraId="10942E8A" w14:textId="340F261B" w:rsidR="00547044" w:rsidRDefault="00201E35" w:rsidP="00DC33A2">
      <w:pPr>
        <w:rPr>
          <w:lang w:eastAsia="en-US"/>
        </w:rPr>
      </w:pPr>
      <w:r>
        <w:rPr>
          <w:lang w:eastAsia="en-US"/>
        </w:rPr>
        <w:t xml:space="preserve">V práci s routami se </w:t>
      </w:r>
      <w:proofErr w:type="spellStart"/>
      <w:r>
        <w:rPr>
          <w:lang w:eastAsia="en-US"/>
        </w:rPr>
        <w:t>Angular</w:t>
      </w:r>
      <w:proofErr w:type="spellEnd"/>
      <w:r>
        <w:rPr>
          <w:lang w:eastAsia="en-US"/>
        </w:rPr>
        <w:t xml:space="preserve"> a </w:t>
      </w:r>
      <w:proofErr w:type="spellStart"/>
      <w:r>
        <w:rPr>
          <w:lang w:eastAsia="en-US"/>
        </w:rPr>
        <w:t>NestJS</w:t>
      </w:r>
      <w:proofErr w:type="spellEnd"/>
      <w:r>
        <w:rPr>
          <w:lang w:eastAsia="en-US"/>
        </w:rPr>
        <w:t xml:space="preserve"> dosti liší. V případě </w:t>
      </w:r>
      <w:proofErr w:type="spellStart"/>
      <w:r>
        <w:rPr>
          <w:lang w:eastAsia="en-US"/>
        </w:rPr>
        <w:t>NestJS</w:t>
      </w:r>
      <w:proofErr w:type="spellEnd"/>
      <w:r>
        <w:rPr>
          <w:lang w:eastAsia="en-US"/>
        </w:rPr>
        <w:t xml:space="preserve"> stačí označit</w:t>
      </w:r>
      <w:r w:rsidR="00503E4F">
        <w:rPr>
          <w:lang w:eastAsia="en-US"/>
        </w:rPr>
        <w:t xml:space="preserve"> funkci obsluhující akci </w:t>
      </w:r>
      <w:proofErr w:type="spellStart"/>
      <w:r w:rsidR="00503E4F">
        <w:rPr>
          <w:lang w:eastAsia="en-US"/>
        </w:rPr>
        <w:t>controlleru</w:t>
      </w:r>
      <w:proofErr w:type="spellEnd"/>
      <w:r w:rsidR="00503E4F">
        <w:rPr>
          <w:lang w:eastAsia="en-US"/>
        </w:rPr>
        <w:t xml:space="preserve"> a její</w:t>
      </w:r>
      <w:r w:rsidR="000131CD">
        <w:rPr>
          <w:lang w:eastAsia="en-US"/>
        </w:rPr>
        <w:t xml:space="preserve"> parametry</w:t>
      </w:r>
      <w:r w:rsidR="001F5A26">
        <w:rPr>
          <w:lang w:eastAsia="en-US"/>
        </w:rPr>
        <w:t xml:space="preserve"> </w:t>
      </w:r>
      <w:r>
        <w:rPr>
          <w:lang w:eastAsia="en-US"/>
        </w:rPr>
        <w:t xml:space="preserve">správnými </w:t>
      </w:r>
      <w:proofErr w:type="spellStart"/>
      <w:r>
        <w:rPr>
          <w:lang w:eastAsia="en-US"/>
        </w:rPr>
        <w:t>dekorátory</w:t>
      </w:r>
      <w:proofErr w:type="spellEnd"/>
      <w:r>
        <w:rPr>
          <w:lang w:eastAsia="en-US"/>
        </w:rPr>
        <w:t xml:space="preserve"> a </w:t>
      </w:r>
      <w:r w:rsidR="00B70098">
        <w:rPr>
          <w:lang w:eastAsia="en-US"/>
        </w:rPr>
        <w:t xml:space="preserve">tyto </w:t>
      </w:r>
      <w:r w:rsidR="00483EA9">
        <w:rPr>
          <w:lang w:eastAsia="en-US"/>
        </w:rPr>
        <w:t>parametry</w:t>
      </w:r>
      <w:r w:rsidR="00B70098">
        <w:rPr>
          <w:lang w:eastAsia="en-US"/>
        </w:rPr>
        <w:t xml:space="preserve"> již </w:t>
      </w:r>
      <w:proofErr w:type="spellStart"/>
      <w:r w:rsidR="00BB4CDD">
        <w:rPr>
          <w:lang w:eastAsia="en-US"/>
        </w:rPr>
        <w:t>f</w:t>
      </w:r>
      <w:r w:rsidR="00B70098">
        <w:rPr>
          <w:lang w:eastAsia="en-US"/>
        </w:rPr>
        <w:t>ramework</w:t>
      </w:r>
      <w:proofErr w:type="spellEnd"/>
      <w:r w:rsidR="00B70098">
        <w:rPr>
          <w:lang w:eastAsia="en-US"/>
        </w:rPr>
        <w:t xml:space="preserve"> sám naplní správnými hodnotami z HTTP požadavku</w:t>
      </w:r>
      <w:r w:rsidR="00547044">
        <w:rPr>
          <w:lang w:eastAsia="en-US"/>
        </w:rPr>
        <w:t xml:space="preserve"> viz </w:t>
      </w:r>
      <w:r w:rsidR="00547044">
        <w:rPr>
          <w:lang w:eastAsia="en-US"/>
        </w:rPr>
        <w:fldChar w:fldCharType="begin"/>
      </w:r>
      <w:r w:rsidR="00547044">
        <w:rPr>
          <w:lang w:eastAsia="en-US"/>
        </w:rPr>
        <w:instrText xml:space="preserve"> REF _Ref69946124 \h </w:instrText>
      </w:r>
      <w:r w:rsidR="00547044">
        <w:rPr>
          <w:lang w:eastAsia="en-US"/>
        </w:rPr>
      </w:r>
      <w:r w:rsidR="00547044">
        <w:rPr>
          <w:lang w:eastAsia="en-US"/>
        </w:rPr>
        <w:fldChar w:fldCharType="separate"/>
      </w:r>
      <w:r w:rsidR="00547044">
        <w:t xml:space="preserve">Výpis </w:t>
      </w:r>
      <w:r w:rsidR="00547044">
        <w:rPr>
          <w:noProof/>
        </w:rPr>
        <w:t>7</w:t>
      </w:r>
      <w:r w:rsidR="00547044">
        <w:t>.</w:t>
      </w:r>
      <w:r w:rsidR="00547044">
        <w:rPr>
          <w:noProof/>
        </w:rPr>
        <w:t>9</w:t>
      </w:r>
      <w:r w:rsidR="00547044">
        <w:rPr>
          <w:lang w:eastAsia="en-US"/>
        </w:rPr>
        <w:fldChar w:fldCharType="end"/>
      </w:r>
      <w:r w:rsidR="00B70098">
        <w:rPr>
          <w:lang w:eastAsia="en-US"/>
        </w:rPr>
        <w:t>.</w:t>
      </w:r>
      <w:r w:rsidR="00547044">
        <w:rPr>
          <w:lang w:eastAsia="en-US"/>
        </w:rPr>
        <w:t xml:space="preserve"> </w:t>
      </w:r>
    </w:p>
    <w:p w14:paraId="0E85CC72" w14:textId="28FBF5E4" w:rsidR="00547044" w:rsidRDefault="00547044" w:rsidP="00547044">
      <w:pPr>
        <w:pStyle w:val="Titulek"/>
      </w:pPr>
      <w:bookmarkStart w:id="252" w:name="_Ref69946124"/>
      <w:r>
        <w:lastRenderedPageBreak/>
        <w:t xml:space="preserve">Výpis </w:t>
      </w:r>
      <w:fldSimple w:instr=" STYLEREF 1 \s ">
        <w:r w:rsidR="005F74E2">
          <w:rPr>
            <w:noProof/>
          </w:rPr>
          <w:t>7</w:t>
        </w:r>
      </w:fldSimple>
      <w:r w:rsidR="005F74E2">
        <w:t>.</w:t>
      </w:r>
      <w:fldSimple w:instr=" SEQ Výpis \* ARABIC \s 1 ">
        <w:r w:rsidR="005F74E2">
          <w:rPr>
            <w:noProof/>
          </w:rPr>
          <w:t>9</w:t>
        </w:r>
      </w:fldSimple>
      <w:bookmarkEnd w:id="252"/>
      <w:r>
        <w:t xml:space="preserve"> </w:t>
      </w:r>
      <w:proofErr w:type="spellStart"/>
      <w:r>
        <w:t>NestJS</w:t>
      </w:r>
      <w:proofErr w:type="spellEnd"/>
      <w:r>
        <w:t xml:space="preserve">: práce s </w:t>
      </w:r>
      <w:proofErr w:type="spellStart"/>
      <w:r>
        <w:t>route</w:t>
      </w:r>
      <w:proofErr w:type="spellEnd"/>
      <w:r>
        <w:t xml:space="preserve"> parametry</w:t>
      </w:r>
    </w:p>
    <w:p w14:paraId="0330931E" w14:textId="643E76FB" w:rsidR="00483EA9" w:rsidRDefault="008C532B" w:rsidP="00483EA9">
      <w:pPr>
        <w:pStyle w:val="Textprogramovhokdu"/>
        <w:rPr>
          <w:lang w:eastAsia="en-US"/>
        </w:rPr>
      </w:pPr>
      <w:r>
        <w:rPr>
          <w:lang w:eastAsia="en-US"/>
        </w:rPr>
        <w:t xml:space="preserve">/* </w:t>
      </w:r>
      <w:r w:rsidRPr="008C532B">
        <w:rPr>
          <w:lang w:eastAsia="en-US"/>
        </w:rPr>
        <w:t>eshop/clients/server-rendered/src/category/category.controller.ts</w:t>
      </w:r>
      <w:r>
        <w:rPr>
          <w:lang w:eastAsia="en-US"/>
        </w:rPr>
        <w:t xml:space="preserve"> */</w:t>
      </w:r>
    </w:p>
    <w:p w14:paraId="4B67794A" w14:textId="77777777" w:rsidR="008C532B" w:rsidRDefault="008C532B" w:rsidP="00483EA9">
      <w:pPr>
        <w:pStyle w:val="Textprogramovhokdu"/>
        <w:rPr>
          <w:lang w:eastAsia="en-US"/>
        </w:rPr>
      </w:pPr>
    </w:p>
    <w:p w14:paraId="013920DB" w14:textId="52B19F14" w:rsidR="00483EA9" w:rsidRDefault="00483EA9" w:rsidP="00483EA9">
      <w:pPr>
        <w:pStyle w:val="Textprogramovhokdu"/>
        <w:rPr>
          <w:lang w:eastAsia="en-US"/>
        </w:rPr>
      </w:pPr>
      <w:r>
        <w:rPr>
          <w:lang w:eastAsia="en-US"/>
        </w:rPr>
        <w:t>@Get(</w:t>
      </w:r>
      <w:proofErr w:type="gramStart"/>
      <w:r>
        <w:rPr>
          <w:lang w:eastAsia="en-US"/>
        </w:rPr>
        <w:t>':slug</w:t>
      </w:r>
      <w:proofErr w:type="gramEnd"/>
      <w:r>
        <w:rPr>
          <w:lang w:eastAsia="en-US"/>
        </w:rPr>
        <w:t>')</w:t>
      </w:r>
    </w:p>
    <w:p w14:paraId="07AE1467" w14:textId="77777777" w:rsidR="00483EA9" w:rsidRDefault="00483EA9" w:rsidP="00483EA9">
      <w:pPr>
        <w:pStyle w:val="Textprogramovhokdu"/>
        <w:rPr>
          <w:lang w:eastAsia="en-US"/>
        </w:rPr>
      </w:pPr>
      <w:r>
        <w:rPr>
          <w:lang w:eastAsia="en-US"/>
        </w:rPr>
        <w:t xml:space="preserve">  @Render('category/show')</w:t>
      </w:r>
    </w:p>
    <w:p w14:paraId="3C5178A7" w14:textId="77777777" w:rsidR="00483EA9" w:rsidRDefault="00483EA9" w:rsidP="00483EA9">
      <w:pPr>
        <w:pStyle w:val="Textprogramovhokdu"/>
        <w:rPr>
          <w:lang w:eastAsia="en-US"/>
        </w:rPr>
      </w:pPr>
      <w:r>
        <w:rPr>
          <w:lang w:eastAsia="en-US"/>
        </w:rPr>
        <w:t xml:space="preserve">  </w:t>
      </w:r>
      <w:proofErr w:type="spellStart"/>
      <w:r>
        <w:rPr>
          <w:lang w:eastAsia="en-US"/>
        </w:rPr>
        <w:t>async</w:t>
      </w:r>
      <w:proofErr w:type="spellEnd"/>
      <w:r>
        <w:rPr>
          <w:lang w:eastAsia="en-US"/>
        </w:rPr>
        <w:t xml:space="preserve"> </w:t>
      </w:r>
      <w:proofErr w:type="gramStart"/>
      <w:r>
        <w:rPr>
          <w:lang w:eastAsia="en-US"/>
        </w:rPr>
        <w:t>show(</w:t>
      </w:r>
      <w:proofErr w:type="gramEnd"/>
    </w:p>
    <w:p w14:paraId="1C8E7DB8" w14:textId="77777777" w:rsidR="00483EA9" w:rsidRDefault="00483EA9" w:rsidP="00483EA9">
      <w:pPr>
        <w:pStyle w:val="Textprogramovhokdu"/>
        <w:rPr>
          <w:lang w:eastAsia="en-US"/>
        </w:rPr>
      </w:pPr>
      <w:r>
        <w:rPr>
          <w:lang w:eastAsia="en-US"/>
        </w:rPr>
        <w:t xml:space="preserve">    @Param('slug') </w:t>
      </w:r>
      <w:proofErr w:type="spellStart"/>
      <w:r>
        <w:rPr>
          <w:lang w:eastAsia="en-US"/>
        </w:rPr>
        <w:t>slug</w:t>
      </w:r>
      <w:proofErr w:type="spellEnd"/>
      <w:r>
        <w:rPr>
          <w:lang w:eastAsia="en-US"/>
        </w:rPr>
        <w:t>,</w:t>
      </w:r>
    </w:p>
    <w:p w14:paraId="2179ABF3" w14:textId="77777777" w:rsidR="00483EA9" w:rsidRDefault="00483EA9" w:rsidP="00483EA9">
      <w:pPr>
        <w:pStyle w:val="Textprogramovhokdu"/>
        <w:rPr>
          <w:lang w:eastAsia="en-US"/>
        </w:rPr>
      </w:pPr>
      <w:r>
        <w:rPr>
          <w:lang w:eastAsia="en-US"/>
        </w:rPr>
        <w:t xml:space="preserve">    @Query('page') </w:t>
      </w:r>
      <w:proofErr w:type="spellStart"/>
      <w:r>
        <w:rPr>
          <w:lang w:eastAsia="en-US"/>
        </w:rPr>
        <w:t>page</w:t>
      </w:r>
      <w:proofErr w:type="spellEnd"/>
      <w:r>
        <w:rPr>
          <w:lang w:eastAsia="en-US"/>
        </w:rPr>
        <w:t xml:space="preserve"> = '1',</w:t>
      </w:r>
    </w:p>
    <w:p w14:paraId="53C65448" w14:textId="77777777" w:rsidR="00483EA9" w:rsidRDefault="00483EA9" w:rsidP="00483EA9">
      <w:pPr>
        <w:pStyle w:val="Textprogramovhokdu"/>
        <w:rPr>
          <w:lang w:eastAsia="en-US"/>
        </w:rPr>
      </w:pPr>
      <w:r>
        <w:rPr>
          <w:lang w:eastAsia="en-US"/>
        </w:rPr>
        <w:t xml:space="preserve">    @Query('pageSize') </w:t>
      </w:r>
      <w:proofErr w:type="spellStart"/>
      <w:r>
        <w:rPr>
          <w:lang w:eastAsia="en-US"/>
        </w:rPr>
        <w:t>pageSize</w:t>
      </w:r>
      <w:proofErr w:type="spellEnd"/>
      <w:r>
        <w:rPr>
          <w:lang w:eastAsia="en-US"/>
        </w:rPr>
        <w:t xml:space="preserve"> = '12',</w:t>
      </w:r>
    </w:p>
    <w:p w14:paraId="43279E10" w14:textId="1363B8BB" w:rsidR="00547044" w:rsidRDefault="00483EA9" w:rsidP="00483EA9">
      <w:pPr>
        <w:pStyle w:val="Textprogramovhokdu"/>
        <w:rPr>
          <w:lang w:eastAsia="en-US"/>
        </w:rPr>
      </w:pPr>
      <w:r>
        <w:rPr>
          <w:lang w:eastAsia="en-US"/>
        </w:rPr>
        <w:t xml:space="preserve">  ): </w:t>
      </w:r>
      <w:proofErr w:type="spellStart"/>
      <w:proofErr w:type="gramStart"/>
      <w:r>
        <w:rPr>
          <w:lang w:eastAsia="en-US"/>
        </w:rPr>
        <w:t>Promise</w:t>
      </w:r>
      <w:proofErr w:type="spellEnd"/>
      <w:r>
        <w:rPr>
          <w:lang w:eastAsia="en-US"/>
        </w:rPr>
        <w:t>&lt;</w:t>
      </w:r>
      <w:proofErr w:type="spellStart"/>
      <w:proofErr w:type="gramEnd"/>
      <w:r>
        <w:rPr>
          <w:lang w:eastAsia="en-US"/>
        </w:rPr>
        <w:t>SharedViewData</w:t>
      </w:r>
      <w:proofErr w:type="spellEnd"/>
      <w:r>
        <w:rPr>
          <w:lang w:eastAsia="en-US"/>
        </w:rPr>
        <w:t>&gt; {</w:t>
      </w:r>
    </w:p>
    <w:p w14:paraId="255880BE" w14:textId="414872AA" w:rsidR="00D77EBC" w:rsidRPr="00DC33A2" w:rsidRDefault="00D77EBC" w:rsidP="00483EA9">
      <w:pPr>
        <w:pStyle w:val="Textprogramovhokdu"/>
        <w:rPr>
          <w:lang w:eastAsia="en-US"/>
        </w:rPr>
      </w:pPr>
      <w:r>
        <w:rPr>
          <w:lang w:eastAsia="en-US"/>
        </w:rPr>
        <w:t>…</w:t>
      </w:r>
    </w:p>
    <w:p w14:paraId="7F52E1E6" w14:textId="314D5242" w:rsidR="003B0F95" w:rsidRDefault="007C723D" w:rsidP="007C723D">
      <w:r>
        <w:t xml:space="preserve">V případě </w:t>
      </w:r>
      <w:proofErr w:type="spellStart"/>
      <w:r>
        <w:t>Angularu</w:t>
      </w:r>
      <w:proofErr w:type="spellEnd"/>
      <w:r>
        <w:t xml:space="preserve"> je v komponentách dostupná </w:t>
      </w:r>
      <w:proofErr w:type="spellStart"/>
      <w:r>
        <w:t>ActivatedRoute</w:t>
      </w:r>
      <w:proofErr w:type="spellEnd"/>
      <w:r w:rsidR="00FB54AA">
        <w:t xml:space="preserve"> </w:t>
      </w:r>
      <w:proofErr w:type="spellStart"/>
      <w:r w:rsidR="00FB54AA">
        <w:t>service</w:t>
      </w:r>
      <w:proofErr w:type="spellEnd"/>
      <w:r w:rsidR="00FB54AA">
        <w:t xml:space="preserve">, která </w:t>
      </w:r>
      <w:r w:rsidR="0011256D">
        <w:t xml:space="preserve">poskytuje </w:t>
      </w:r>
      <w:r w:rsidR="00226B79">
        <w:t>dvě</w:t>
      </w:r>
      <w:r w:rsidR="0011256D">
        <w:t xml:space="preserve"> </w:t>
      </w:r>
      <w:proofErr w:type="spellStart"/>
      <w:r w:rsidR="009715F3" w:rsidRPr="00402C26">
        <w:rPr>
          <w:i/>
          <w:iCs/>
        </w:rPr>
        <w:t>RxJS</w:t>
      </w:r>
      <w:proofErr w:type="spellEnd"/>
      <w:r w:rsidR="009715F3" w:rsidRPr="00402C26">
        <w:rPr>
          <w:i/>
          <w:iCs/>
        </w:rPr>
        <w:t xml:space="preserve"> </w:t>
      </w:r>
      <w:proofErr w:type="spellStart"/>
      <w:r w:rsidR="00161937" w:rsidRPr="00402C26">
        <w:rPr>
          <w:i/>
          <w:iCs/>
        </w:rPr>
        <w:t>Observables</w:t>
      </w:r>
      <w:proofErr w:type="spellEnd"/>
      <w:r w:rsidR="00161937">
        <w:t xml:space="preserve"> – </w:t>
      </w:r>
      <w:r w:rsidR="00E87DFC">
        <w:t xml:space="preserve">jednu </w:t>
      </w:r>
      <w:r w:rsidR="00637EA3">
        <w:t>pro parametry</w:t>
      </w:r>
      <w:r w:rsidR="00E87DFC">
        <w:t>, druhou</w:t>
      </w:r>
      <w:r w:rsidR="00637EA3">
        <w:t xml:space="preserve"> </w:t>
      </w:r>
      <w:proofErr w:type="spellStart"/>
      <w:r w:rsidR="00637EA3">
        <w:t>query</w:t>
      </w:r>
      <w:proofErr w:type="spellEnd"/>
      <w:r w:rsidR="00637EA3">
        <w:t xml:space="preserve"> parametry.</w:t>
      </w:r>
      <w:r w:rsidR="00402C26">
        <w:t xml:space="preserve"> Už z tohoto rozhraní vyplývá více funkcionální přístup k programování a práci s těmito daty. Ve</w:t>
      </w:r>
      <w:r w:rsidR="00BE53D2">
        <w:t xml:space="preserve"> </w:t>
      </w:r>
      <w:r w:rsidR="00BE53D2">
        <w:fldChar w:fldCharType="begin"/>
      </w:r>
      <w:r w:rsidR="00BE53D2">
        <w:instrText xml:space="preserve"> REF _Ref70024702 \h </w:instrText>
      </w:r>
      <w:r w:rsidR="00BE53D2">
        <w:fldChar w:fldCharType="separate"/>
      </w:r>
      <w:r w:rsidR="00BE53D2">
        <w:t xml:space="preserve">Výpis </w:t>
      </w:r>
      <w:r w:rsidR="00BE53D2">
        <w:rPr>
          <w:noProof/>
        </w:rPr>
        <w:t>7</w:t>
      </w:r>
      <w:r w:rsidR="00BE53D2">
        <w:t>.</w:t>
      </w:r>
      <w:r w:rsidR="00BE53D2">
        <w:rPr>
          <w:noProof/>
        </w:rPr>
        <w:t>10</w:t>
      </w:r>
      <w:r w:rsidR="00BE53D2">
        <w:fldChar w:fldCharType="end"/>
      </w:r>
      <w:r w:rsidR="00927496">
        <w:t xml:space="preserve"> </w:t>
      </w:r>
      <w:r w:rsidR="009E0A02">
        <w:t xml:space="preserve">lze vidět, jak </w:t>
      </w:r>
      <w:r w:rsidR="00095D65">
        <w:t xml:space="preserve">je naplněna proměnná obsahující výpis produktů pro danou stránku a kategorii </w:t>
      </w:r>
      <w:r w:rsidR="004F23F5">
        <w:t>a</w:t>
      </w:r>
      <w:r w:rsidR="00095D65">
        <w:t xml:space="preserve"> jej</w:t>
      </w:r>
      <w:r w:rsidR="00067E46">
        <w:t>í</w:t>
      </w:r>
      <w:r w:rsidR="00095D65">
        <w:t xml:space="preserve">ž obsah reaktivně reaguje na změnu </w:t>
      </w:r>
      <w:proofErr w:type="spellStart"/>
      <w:r w:rsidR="00131C16">
        <w:t>route</w:t>
      </w:r>
      <w:proofErr w:type="spellEnd"/>
      <w:r w:rsidR="00131C16">
        <w:t>.</w:t>
      </w:r>
    </w:p>
    <w:p w14:paraId="4338255D" w14:textId="57EFA8E0" w:rsidR="00214A74" w:rsidRDefault="005F74E2" w:rsidP="005F74E2">
      <w:pPr>
        <w:pStyle w:val="Titulek"/>
      </w:pPr>
      <w:bookmarkStart w:id="253" w:name="_Ref70024702"/>
      <w:r>
        <w:t xml:space="preserve">Výpis </w:t>
      </w:r>
      <w:fldSimple w:instr=" STYLEREF 1 \s ">
        <w:r>
          <w:rPr>
            <w:noProof/>
          </w:rPr>
          <w:t>7</w:t>
        </w:r>
      </w:fldSimple>
      <w:r>
        <w:t>.</w:t>
      </w:r>
      <w:fldSimple w:instr=" SEQ Výpis \* ARABIC \s 1 ">
        <w:r>
          <w:rPr>
            <w:noProof/>
          </w:rPr>
          <w:t>10</w:t>
        </w:r>
      </w:fldSimple>
      <w:bookmarkEnd w:id="253"/>
      <w:r>
        <w:t xml:space="preserve"> </w:t>
      </w:r>
      <w:proofErr w:type="spellStart"/>
      <w:r>
        <w:t>Angular</w:t>
      </w:r>
      <w:proofErr w:type="spellEnd"/>
      <w:r>
        <w:t xml:space="preserve">: práce s </w:t>
      </w:r>
      <w:proofErr w:type="spellStart"/>
      <w:r>
        <w:t>route</w:t>
      </w:r>
      <w:proofErr w:type="spellEnd"/>
      <w:r>
        <w:t xml:space="preserve"> parametry</w:t>
      </w:r>
    </w:p>
    <w:p w14:paraId="6CCE29C7" w14:textId="2FE3AFB5" w:rsidR="00ED54F7" w:rsidRDefault="00301FE4" w:rsidP="00887FCB">
      <w:pPr>
        <w:pStyle w:val="Textprogramovhokdu"/>
      </w:pPr>
      <w:r>
        <w:t xml:space="preserve">/* </w:t>
      </w:r>
      <w:r w:rsidRPr="00301FE4">
        <w:t>eshop/</w:t>
      </w:r>
      <w:proofErr w:type="spellStart"/>
      <w:r w:rsidRPr="00301FE4">
        <w:t>clients</w:t>
      </w:r>
      <w:proofErr w:type="spellEnd"/>
      <w:r w:rsidRPr="00301FE4">
        <w:t>/</w:t>
      </w:r>
      <w:proofErr w:type="spellStart"/>
      <w:r w:rsidRPr="00301FE4">
        <w:t>angular</w:t>
      </w:r>
      <w:proofErr w:type="spellEnd"/>
      <w:r w:rsidRPr="00301FE4">
        <w:t>/</w:t>
      </w:r>
      <w:proofErr w:type="spellStart"/>
      <w:r w:rsidRPr="00301FE4">
        <w:t>src</w:t>
      </w:r>
      <w:proofErr w:type="spellEnd"/>
      <w:r w:rsidRPr="00301FE4">
        <w:t>/</w:t>
      </w:r>
      <w:proofErr w:type="spellStart"/>
      <w:r w:rsidRPr="00301FE4">
        <w:t>app</w:t>
      </w:r>
      <w:proofErr w:type="spellEnd"/>
      <w:r w:rsidRPr="00301FE4">
        <w:t>/</w:t>
      </w:r>
      <w:proofErr w:type="spellStart"/>
      <w:r w:rsidRPr="00301FE4">
        <w:t>categories</w:t>
      </w:r>
      <w:proofErr w:type="spellEnd"/>
      <w:r w:rsidRPr="00301FE4">
        <w:t>/</w:t>
      </w:r>
      <w:proofErr w:type="spellStart"/>
      <w:r w:rsidRPr="00301FE4">
        <w:t>categories.component.ts</w:t>
      </w:r>
      <w:proofErr w:type="spellEnd"/>
      <w:r>
        <w:t xml:space="preserve"> */</w:t>
      </w:r>
    </w:p>
    <w:p w14:paraId="550CD4DB" w14:textId="77777777" w:rsidR="00301FE4" w:rsidRDefault="00301FE4" w:rsidP="00887FCB">
      <w:pPr>
        <w:pStyle w:val="Textprogramovhokdu"/>
      </w:pPr>
    </w:p>
    <w:p w14:paraId="3241616A" w14:textId="4DB32639" w:rsidR="00887FCB" w:rsidRDefault="00887FCB" w:rsidP="00887FCB">
      <w:pPr>
        <w:pStyle w:val="Textprogramovhokdu"/>
      </w:pPr>
      <w:proofErr w:type="spellStart"/>
      <w:proofErr w:type="gramStart"/>
      <w:r>
        <w:t>this.products</w:t>
      </w:r>
      <w:proofErr w:type="spellEnd"/>
      <w:proofErr w:type="gramEnd"/>
      <w:r>
        <w:t xml:space="preserve">$ = </w:t>
      </w:r>
      <w:proofErr w:type="spellStart"/>
      <w:r>
        <w:t>combineLatest</w:t>
      </w:r>
      <w:proofErr w:type="spellEnd"/>
      <w:r>
        <w:t>([</w:t>
      </w:r>
    </w:p>
    <w:p w14:paraId="1142F30E" w14:textId="539B18C2" w:rsidR="00887FCB" w:rsidRDefault="00887FCB" w:rsidP="00887FCB">
      <w:pPr>
        <w:pStyle w:val="Textprogramovhokdu"/>
      </w:pPr>
      <w:r>
        <w:t xml:space="preserve">  </w:t>
      </w:r>
      <w:proofErr w:type="spellStart"/>
      <w:proofErr w:type="gramStart"/>
      <w:r>
        <w:t>this.route</w:t>
      </w:r>
      <w:proofErr w:type="gramEnd"/>
      <w:r>
        <w:t>.paramMap</w:t>
      </w:r>
      <w:proofErr w:type="spellEnd"/>
      <w:r>
        <w:t>,</w:t>
      </w:r>
    </w:p>
    <w:p w14:paraId="507327DE" w14:textId="4185D5D4" w:rsidR="00887FCB" w:rsidRDefault="00887FCB" w:rsidP="00887FCB">
      <w:pPr>
        <w:pStyle w:val="Textprogramovhokdu"/>
      </w:pPr>
      <w:r>
        <w:t xml:space="preserve">  </w:t>
      </w:r>
      <w:proofErr w:type="spellStart"/>
      <w:proofErr w:type="gramStart"/>
      <w:r>
        <w:t>this.route</w:t>
      </w:r>
      <w:proofErr w:type="gramEnd"/>
      <w:r>
        <w:t>.queryParamMap</w:t>
      </w:r>
      <w:proofErr w:type="spellEnd"/>
      <w:r>
        <w:t>,</w:t>
      </w:r>
    </w:p>
    <w:p w14:paraId="6CCD49EF" w14:textId="45127508" w:rsidR="00887FCB" w:rsidRDefault="00887FCB" w:rsidP="00887FCB">
      <w:pPr>
        <w:pStyle w:val="Textprogramovhokdu"/>
      </w:pPr>
      <w:r>
        <w:t>]</w:t>
      </w:r>
      <w:proofErr w:type="gramStart"/>
      <w:r>
        <w:t>).</w:t>
      </w:r>
      <w:proofErr w:type="spellStart"/>
      <w:r>
        <w:t>pipe</w:t>
      </w:r>
      <w:proofErr w:type="spellEnd"/>
      <w:proofErr w:type="gramEnd"/>
      <w:r>
        <w:t>(</w:t>
      </w:r>
    </w:p>
    <w:p w14:paraId="1A9A514F" w14:textId="2BFEC928" w:rsidR="00887FCB" w:rsidRDefault="00887FCB" w:rsidP="00887FCB">
      <w:pPr>
        <w:pStyle w:val="Textprogramovhokdu"/>
      </w:pPr>
      <w:r>
        <w:t xml:space="preserve">  map((</w:t>
      </w:r>
      <w:proofErr w:type="spellStart"/>
      <w:r>
        <w:t>params</w:t>
      </w:r>
      <w:proofErr w:type="spellEnd"/>
      <w:r>
        <w:t>) =&gt; ({</w:t>
      </w:r>
    </w:p>
    <w:p w14:paraId="2D2E045D" w14:textId="5513499F" w:rsidR="00887FCB" w:rsidRDefault="00887FCB" w:rsidP="00887FCB">
      <w:pPr>
        <w:pStyle w:val="Textprogramovhokdu"/>
      </w:pPr>
      <w:r>
        <w:t xml:space="preserve">    </w:t>
      </w:r>
      <w:proofErr w:type="spellStart"/>
      <w:r>
        <w:t>page</w:t>
      </w:r>
      <w:proofErr w:type="spellEnd"/>
      <w:r>
        <w:t xml:space="preserve">: </w:t>
      </w:r>
      <w:proofErr w:type="spellStart"/>
      <w:r>
        <w:t>params</w:t>
      </w:r>
      <w:proofErr w:type="spellEnd"/>
      <w:r>
        <w:t>[1</w:t>
      </w:r>
      <w:proofErr w:type="gramStart"/>
      <w:r>
        <w:t>].</w:t>
      </w:r>
      <w:proofErr w:type="spellStart"/>
      <w:r>
        <w:t>get</w:t>
      </w:r>
      <w:proofErr w:type="spellEnd"/>
      <w:proofErr w:type="gramEnd"/>
      <w:r>
        <w:t>('</w:t>
      </w:r>
      <w:proofErr w:type="spellStart"/>
      <w:r>
        <w:t>page</w:t>
      </w:r>
      <w:proofErr w:type="spellEnd"/>
      <w:r>
        <w:t xml:space="preserve">') ?? </w:t>
      </w:r>
      <w:proofErr w:type="spellStart"/>
      <w:r>
        <w:t>this.page.toString</w:t>
      </w:r>
      <w:proofErr w:type="spellEnd"/>
      <w:r>
        <w:t>(),</w:t>
      </w:r>
    </w:p>
    <w:p w14:paraId="596A3442" w14:textId="68819760" w:rsidR="00887FCB" w:rsidRDefault="00887FCB" w:rsidP="00887FCB">
      <w:pPr>
        <w:pStyle w:val="Textprogramovhokdu"/>
      </w:pPr>
      <w:r>
        <w:t xml:space="preserve">    </w:t>
      </w:r>
      <w:proofErr w:type="spellStart"/>
      <w:r>
        <w:t>pageSize</w:t>
      </w:r>
      <w:proofErr w:type="spellEnd"/>
      <w:r>
        <w:t xml:space="preserve">: </w:t>
      </w:r>
      <w:proofErr w:type="spellStart"/>
      <w:r>
        <w:t>params</w:t>
      </w:r>
      <w:proofErr w:type="spellEnd"/>
      <w:r>
        <w:t>[1</w:t>
      </w:r>
      <w:proofErr w:type="gramStart"/>
      <w:r>
        <w:t>].</w:t>
      </w:r>
      <w:proofErr w:type="spellStart"/>
      <w:r>
        <w:t>get</w:t>
      </w:r>
      <w:proofErr w:type="spellEnd"/>
      <w:proofErr w:type="gramEnd"/>
      <w:r>
        <w:t>('</w:t>
      </w:r>
      <w:proofErr w:type="spellStart"/>
      <w:r>
        <w:t>pageSize</w:t>
      </w:r>
      <w:proofErr w:type="spellEnd"/>
      <w:r>
        <w:t xml:space="preserve">') ?? </w:t>
      </w:r>
      <w:proofErr w:type="spellStart"/>
      <w:r>
        <w:t>this.pageSize.toString</w:t>
      </w:r>
      <w:proofErr w:type="spellEnd"/>
      <w:r>
        <w:t>(),</w:t>
      </w:r>
    </w:p>
    <w:p w14:paraId="5A63A4F6" w14:textId="64ADBC71" w:rsidR="00887FCB" w:rsidRDefault="00887FCB" w:rsidP="00887FCB">
      <w:pPr>
        <w:pStyle w:val="Textprogramovhokdu"/>
      </w:pPr>
      <w:r>
        <w:t xml:space="preserve">    </w:t>
      </w:r>
      <w:proofErr w:type="spellStart"/>
      <w:r>
        <w:t>category</w:t>
      </w:r>
      <w:proofErr w:type="spellEnd"/>
      <w:r>
        <w:t xml:space="preserve">: </w:t>
      </w:r>
      <w:proofErr w:type="spellStart"/>
      <w:r>
        <w:t>params</w:t>
      </w:r>
      <w:proofErr w:type="spellEnd"/>
      <w:r>
        <w:t>[0</w:t>
      </w:r>
      <w:proofErr w:type="gramStart"/>
      <w:r>
        <w:t>].</w:t>
      </w:r>
      <w:proofErr w:type="spellStart"/>
      <w:r>
        <w:t>get</w:t>
      </w:r>
      <w:proofErr w:type="spellEnd"/>
      <w:proofErr w:type="gramEnd"/>
      <w:r>
        <w:t>('</w:t>
      </w:r>
      <w:proofErr w:type="spellStart"/>
      <w:r>
        <w:t>slug</w:t>
      </w:r>
      <w:proofErr w:type="spellEnd"/>
      <w:r>
        <w:t>') ?? '',</w:t>
      </w:r>
    </w:p>
    <w:p w14:paraId="3BBC5B2B" w14:textId="75B43730" w:rsidR="00887FCB" w:rsidRDefault="00887FCB" w:rsidP="00887FCB">
      <w:pPr>
        <w:pStyle w:val="Textprogramovhokdu"/>
      </w:pPr>
      <w:r>
        <w:t xml:space="preserve">  })),</w:t>
      </w:r>
    </w:p>
    <w:p w14:paraId="44024661" w14:textId="6C971277" w:rsidR="00887FCB" w:rsidRDefault="00887FCB" w:rsidP="00887FCB">
      <w:pPr>
        <w:pStyle w:val="Textprogramovhokdu"/>
      </w:pPr>
      <w:r>
        <w:t xml:space="preserve">  </w:t>
      </w:r>
      <w:proofErr w:type="spellStart"/>
      <w:r>
        <w:t>tap</w:t>
      </w:r>
      <w:proofErr w:type="spellEnd"/>
      <w:r>
        <w:t>((</w:t>
      </w:r>
      <w:proofErr w:type="spellStart"/>
      <w:r>
        <w:t>params</w:t>
      </w:r>
      <w:proofErr w:type="spellEnd"/>
      <w:r>
        <w:t>) =&gt; {</w:t>
      </w:r>
    </w:p>
    <w:p w14:paraId="2652D533" w14:textId="41C797CB" w:rsidR="00887FCB" w:rsidRDefault="00887FCB" w:rsidP="00887FCB">
      <w:pPr>
        <w:pStyle w:val="Textprogramovhokdu"/>
      </w:pPr>
      <w:r>
        <w:t xml:space="preserve">    </w:t>
      </w:r>
      <w:proofErr w:type="spellStart"/>
      <w:proofErr w:type="gramStart"/>
      <w:r>
        <w:t>this.page</w:t>
      </w:r>
      <w:proofErr w:type="spellEnd"/>
      <w:proofErr w:type="gramEnd"/>
      <w:r>
        <w:t xml:space="preserve"> = +</w:t>
      </w:r>
      <w:proofErr w:type="spellStart"/>
      <w:r>
        <w:t>params.page</w:t>
      </w:r>
      <w:proofErr w:type="spellEnd"/>
      <w:r>
        <w:t>;</w:t>
      </w:r>
    </w:p>
    <w:p w14:paraId="52C9D6D3" w14:textId="0EA8F369" w:rsidR="00887FCB" w:rsidRDefault="00887FCB" w:rsidP="00887FCB">
      <w:pPr>
        <w:pStyle w:val="Textprogramovhokdu"/>
      </w:pPr>
      <w:r>
        <w:t xml:space="preserve">    </w:t>
      </w:r>
      <w:proofErr w:type="spellStart"/>
      <w:proofErr w:type="gramStart"/>
      <w:r>
        <w:t>this.pageSize</w:t>
      </w:r>
      <w:proofErr w:type="spellEnd"/>
      <w:proofErr w:type="gramEnd"/>
      <w:r>
        <w:t xml:space="preserve"> = +</w:t>
      </w:r>
      <w:proofErr w:type="spellStart"/>
      <w:r>
        <w:t>params.pageSize</w:t>
      </w:r>
      <w:proofErr w:type="spellEnd"/>
      <w:r>
        <w:t>;</w:t>
      </w:r>
    </w:p>
    <w:p w14:paraId="24433991" w14:textId="3806832D" w:rsidR="00887FCB" w:rsidRDefault="00887FCB" w:rsidP="00887FCB">
      <w:pPr>
        <w:pStyle w:val="Textprogramovhokdu"/>
      </w:pPr>
      <w:r>
        <w:t xml:space="preserve">  }),</w:t>
      </w:r>
    </w:p>
    <w:p w14:paraId="42042C25" w14:textId="6148BC1D" w:rsidR="00887FCB" w:rsidRDefault="00887FCB" w:rsidP="00887FCB">
      <w:pPr>
        <w:pStyle w:val="Textprogramovhokdu"/>
      </w:pPr>
      <w:r>
        <w:t xml:space="preserve">  </w:t>
      </w:r>
      <w:proofErr w:type="spellStart"/>
      <w:r>
        <w:t>switchMap</w:t>
      </w:r>
      <w:proofErr w:type="spellEnd"/>
      <w:r>
        <w:t xml:space="preserve">((p) =&gt; </w:t>
      </w:r>
      <w:proofErr w:type="spellStart"/>
      <w:proofErr w:type="gramStart"/>
      <w:r>
        <w:t>this.productsService.getAll</w:t>
      </w:r>
      <w:proofErr w:type="spellEnd"/>
      <w:proofErr w:type="gramEnd"/>
      <w:r>
        <w:t>(p))</w:t>
      </w:r>
    </w:p>
    <w:p w14:paraId="0DCE2648" w14:textId="28A140AA" w:rsidR="007C723D" w:rsidRDefault="00887FCB" w:rsidP="00D0187F">
      <w:pPr>
        <w:pStyle w:val="Textprogramovhokdu"/>
      </w:pPr>
      <w:r>
        <w:t>);</w:t>
      </w:r>
    </w:p>
    <w:p w14:paraId="0434C633" w14:textId="6B894FFA" w:rsidR="00331EF7" w:rsidRDefault="0053311E" w:rsidP="0053311E">
      <w:pPr>
        <w:pStyle w:val="Nadpis4"/>
      </w:pPr>
      <w:r>
        <w:t>Práce se SEO</w:t>
      </w:r>
    </w:p>
    <w:p w14:paraId="5BEF0456" w14:textId="2EBC9290" w:rsidR="0053311E" w:rsidRDefault="009803B3" w:rsidP="0053311E">
      <w:pPr>
        <w:rPr>
          <w:lang w:eastAsia="en-US"/>
        </w:rPr>
      </w:pPr>
      <w:r>
        <w:rPr>
          <w:lang w:eastAsia="en-US"/>
        </w:rPr>
        <w:t>Práce se SEO je v </w:t>
      </w:r>
      <w:proofErr w:type="spellStart"/>
      <w:r>
        <w:rPr>
          <w:lang w:eastAsia="en-US"/>
        </w:rPr>
        <w:t>Angularu</w:t>
      </w:r>
      <w:proofErr w:type="spellEnd"/>
      <w:r>
        <w:rPr>
          <w:lang w:eastAsia="en-US"/>
        </w:rPr>
        <w:t xml:space="preserve"> a </w:t>
      </w:r>
      <w:proofErr w:type="spellStart"/>
      <w:r>
        <w:rPr>
          <w:lang w:eastAsia="en-US"/>
        </w:rPr>
        <w:t>NestJS</w:t>
      </w:r>
      <w:proofErr w:type="spellEnd"/>
      <w:r>
        <w:rPr>
          <w:lang w:eastAsia="en-US"/>
        </w:rPr>
        <w:t xml:space="preserve"> dosti odlišná.</w:t>
      </w:r>
      <w:r w:rsidR="002F2F3C">
        <w:rPr>
          <w:lang w:eastAsia="en-US"/>
        </w:rPr>
        <w:t xml:space="preserve"> Aplikace </w:t>
      </w:r>
      <w:proofErr w:type="spellStart"/>
      <w:r w:rsidR="002F2F3C">
        <w:rPr>
          <w:lang w:eastAsia="en-US"/>
        </w:rPr>
        <w:t>Angularu</w:t>
      </w:r>
      <w:proofErr w:type="spellEnd"/>
      <w:r w:rsidR="002F2F3C">
        <w:rPr>
          <w:lang w:eastAsia="en-US"/>
        </w:rPr>
        <w:t xml:space="preserve"> má statický </w:t>
      </w:r>
      <w:r w:rsidR="002F2F3C" w:rsidRPr="002F2F3C">
        <w:rPr>
          <w:i/>
          <w:iCs/>
          <w:lang w:eastAsia="en-US"/>
        </w:rPr>
        <w:t>index.html</w:t>
      </w:r>
      <w:r w:rsidR="002F2F3C">
        <w:rPr>
          <w:lang w:eastAsia="en-US"/>
        </w:rPr>
        <w:t xml:space="preserve">, kde se </w:t>
      </w:r>
      <w:proofErr w:type="spellStart"/>
      <w:r w:rsidR="009A0E99">
        <w:rPr>
          <w:lang w:eastAsia="en-US"/>
        </w:rPr>
        <w:t>Angular</w:t>
      </w:r>
      <w:proofErr w:type="spellEnd"/>
      <w:r w:rsidR="009A0E99">
        <w:rPr>
          <w:lang w:eastAsia="en-US"/>
        </w:rPr>
        <w:t xml:space="preserve"> samotný napojuje </w:t>
      </w:r>
      <w:r w:rsidR="002F2F3C">
        <w:rPr>
          <w:lang w:eastAsia="en-US"/>
        </w:rPr>
        <w:t xml:space="preserve">až dovnitř </w:t>
      </w:r>
      <w:proofErr w:type="spellStart"/>
      <w:r w:rsidR="002F2F3C">
        <w:rPr>
          <w:lang w:eastAsia="en-US"/>
        </w:rPr>
        <w:t>tagu</w:t>
      </w:r>
      <w:proofErr w:type="spellEnd"/>
      <w:r w:rsidR="002F2F3C">
        <w:rPr>
          <w:lang w:eastAsia="en-US"/>
        </w:rPr>
        <w:t xml:space="preserve"> </w:t>
      </w:r>
      <w:r w:rsidR="002F2F3C">
        <w:rPr>
          <w:i/>
          <w:iCs/>
          <w:lang w:eastAsia="en-US"/>
        </w:rPr>
        <w:t>body</w:t>
      </w:r>
      <w:r w:rsidR="002F2F3C">
        <w:rPr>
          <w:lang w:eastAsia="en-US"/>
        </w:rPr>
        <w:t xml:space="preserve"> </w:t>
      </w:r>
      <w:r w:rsidR="009A0E99">
        <w:rPr>
          <w:lang w:eastAsia="en-US"/>
        </w:rPr>
        <w:t xml:space="preserve">– hlavička HTML dokumentu tedy leží úplně mimo dosah </w:t>
      </w:r>
      <w:proofErr w:type="spellStart"/>
      <w:r w:rsidR="009A0E99">
        <w:rPr>
          <w:lang w:eastAsia="en-US"/>
        </w:rPr>
        <w:t>frameworku</w:t>
      </w:r>
      <w:proofErr w:type="spellEnd"/>
      <w:r w:rsidR="00704920">
        <w:rPr>
          <w:lang w:eastAsia="en-US"/>
        </w:rPr>
        <w:t xml:space="preserve"> a k její úpravě je potřeba použít </w:t>
      </w:r>
      <w:proofErr w:type="spellStart"/>
      <w:r w:rsidR="00704920">
        <w:rPr>
          <w:lang w:eastAsia="en-US"/>
        </w:rPr>
        <w:t>javascript</w:t>
      </w:r>
      <w:proofErr w:type="spellEnd"/>
      <w:r w:rsidR="00704920">
        <w:rPr>
          <w:lang w:eastAsia="en-US"/>
        </w:rPr>
        <w:t xml:space="preserve">. </w:t>
      </w:r>
      <w:r w:rsidR="002F2F3C">
        <w:rPr>
          <w:lang w:eastAsia="en-US"/>
        </w:rPr>
        <w:t>V </w:t>
      </w:r>
      <w:proofErr w:type="spellStart"/>
      <w:r w:rsidR="002F2F3C">
        <w:rPr>
          <w:lang w:eastAsia="en-US"/>
        </w:rPr>
        <w:t>Angularu</w:t>
      </w:r>
      <w:proofErr w:type="spellEnd"/>
      <w:r w:rsidR="002F2F3C">
        <w:rPr>
          <w:lang w:eastAsia="en-US"/>
        </w:rPr>
        <w:t xml:space="preserve"> byla využita knihovna </w:t>
      </w:r>
      <w:proofErr w:type="spellStart"/>
      <w:r w:rsidR="002F2F3C" w:rsidRPr="002F2F3C">
        <w:rPr>
          <w:i/>
          <w:iCs/>
          <w:lang w:eastAsia="en-US"/>
        </w:rPr>
        <w:t>ngx-seo</w:t>
      </w:r>
      <w:proofErr w:type="spellEnd"/>
      <w:r w:rsidR="002F2F3C">
        <w:rPr>
          <w:lang w:eastAsia="en-US"/>
        </w:rPr>
        <w:t xml:space="preserve"> obsahující </w:t>
      </w:r>
      <w:proofErr w:type="spellStart"/>
      <w:r w:rsidR="002F2F3C">
        <w:rPr>
          <w:lang w:eastAsia="en-US"/>
        </w:rPr>
        <w:t>services</w:t>
      </w:r>
      <w:proofErr w:type="spellEnd"/>
      <w:r w:rsidR="00B16ECF">
        <w:rPr>
          <w:lang w:eastAsia="en-US"/>
        </w:rPr>
        <w:t xml:space="preserve"> ulehčující tuto manipulaci s elementy v</w:t>
      </w:r>
      <w:r w:rsidR="00383274">
        <w:rPr>
          <w:lang w:eastAsia="en-US"/>
        </w:rPr>
        <w:t> </w:t>
      </w:r>
      <w:r w:rsidR="00B16ECF">
        <w:rPr>
          <w:lang w:eastAsia="en-US"/>
        </w:rPr>
        <w:t>hlavičce</w:t>
      </w:r>
      <w:r w:rsidR="00383274">
        <w:rPr>
          <w:lang w:eastAsia="en-US"/>
        </w:rPr>
        <w:t xml:space="preserve">. V případě </w:t>
      </w:r>
      <w:r w:rsidR="00A50F70">
        <w:rPr>
          <w:lang w:eastAsia="en-US"/>
        </w:rPr>
        <w:t>nastavení SEO pro detail kategorie tak stačilo zavolat</w:t>
      </w:r>
      <w:r w:rsidR="00443D69">
        <w:rPr>
          <w:lang w:eastAsia="en-US"/>
        </w:rPr>
        <w:t xml:space="preserve"> na její </w:t>
      </w:r>
      <w:proofErr w:type="spellStart"/>
      <w:r w:rsidR="00443D69" w:rsidRPr="00443D69">
        <w:rPr>
          <w:i/>
          <w:iCs/>
          <w:lang w:eastAsia="en-US"/>
        </w:rPr>
        <w:t>SeoSocialShareService</w:t>
      </w:r>
      <w:proofErr w:type="spellEnd"/>
      <w:r w:rsidR="00115A7F">
        <w:rPr>
          <w:lang w:eastAsia="en-US"/>
        </w:rPr>
        <w:t xml:space="preserve"> metodu </w:t>
      </w:r>
      <w:proofErr w:type="spellStart"/>
      <w:r w:rsidR="00115A7F" w:rsidRPr="00115A7F">
        <w:rPr>
          <w:i/>
          <w:iCs/>
          <w:lang w:eastAsia="en-US"/>
        </w:rPr>
        <w:t>setData</w:t>
      </w:r>
      <w:proofErr w:type="spellEnd"/>
      <w:r w:rsidR="00443D69">
        <w:rPr>
          <w:lang w:eastAsia="en-US"/>
        </w:rPr>
        <w:t xml:space="preserve"> s požadovanými daty.</w:t>
      </w:r>
    </w:p>
    <w:p w14:paraId="134F5F21" w14:textId="0944CC1F" w:rsidR="00443D69" w:rsidRPr="000B49F9" w:rsidRDefault="00443D69" w:rsidP="0053311E">
      <w:pPr>
        <w:rPr>
          <w:lang w:eastAsia="en-US"/>
        </w:rPr>
      </w:pPr>
      <w:r>
        <w:rPr>
          <w:lang w:eastAsia="en-US"/>
        </w:rPr>
        <w:t xml:space="preserve">V případě </w:t>
      </w:r>
      <w:proofErr w:type="spellStart"/>
      <w:r>
        <w:rPr>
          <w:lang w:eastAsia="en-US"/>
        </w:rPr>
        <w:t>NestJS</w:t>
      </w:r>
      <w:proofErr w:type="spellEnd"/>
      <w:r w:rsidR="00280D81">
        <w:rPr>
          <w:lang w:eastAsia="en-US"/>
        </w:rPr>
        <w:t xml:space="preserve"> je situace jednodušší – </w:t>
      </w:r>
      <w:r w:rsidR="000B49F9">
        <w:rPr>
          <w:lang w:eastAsia="en-US"/>
        </w:rPr>
        <w:t xml:space="preserve">šablony s každým požadavkem vykreslují také hlavičky, takže lze konkrétní požadované </w:t>
      </w:r>
      <w:r w:rsidR="000B49F9" w:rsidRPr="000B49F9">
        <w:rPr>
          <w:i/>
          <w:iCs/>
          <w:lang w:eastAsia="en-US"/>
        </w:rPr>
        <w:t>meta</w:t>
      </w:r>
      <w:r w:rsidR="000B49F9">
        <w:rPr>
          <w:lang w:eastAsia="en-US"/>
        </w:rPr>
        <w:t xml:space="preserve"> </w:t>
      </w:r>
      <w:proofErr w:type="spellStart"/>
      <w:r w:rsidR="000B49F9">
        <w:rPr>
          <w:lang w:eastAsia="en-US"/>
        </w:rPr>
        <w:t>tagy</w:t>
      </w:r>
      <w:proofErr w:type="spellEnd"/>
      <w:r w:rsidR="000B49F9">
        <w:rPr>
          <w:lang w:eastAsia="en-US"/>
        </w:rPr>
        <w:t xml:space="preserve"> a jiné napřímo vypsat v šabloně.</w:t>
      </w:r>
      <w:r w:rsidR="00CD6B8A">
        <w:rPr>
          <w:lang w:eastAsia="en-US"/>
        </w:rPr>
        <w:t xml:space="preserve"> </w:t>
      </w:r>
      <w:r w:rsidR="003337EA">
        <w:rPr>
          <w:lang w:eastAsia="en-US"/>
        </w:rPr>
        <w:t xml:space="preserve">Část šablony vykreslující </w:t>
      </w:r>
      <w:r w:rsidR="00902EEB">
        <w:rPr>
          <w:lang w:eastAsia="en-US"/>
        </w:rPr>
        <w:t>SEO</w:t>
      </w:r>
      <w:r w:rsidR="003337EA">
        <w:rPr>
          <w:lang w:eastAsia="en-US"/>
        </w:rPr>
        <w:t xml:space="preserve"> lze vidět v </w:t>
      </w:r>
      <w:r w:rsidR="003337EA" w:rsidRPr="003337EA">
        <w:rPr>
          <w:i/>
          <w:iCs/>
          <w:lang w:eastAsia="en-US"/>
        </w:rPr>
        <w:t>eshop/</w:t>
      </w:r>
      <w:proofErr w:type="spellStart"/>
      <w:r w:rsidR="003337EA" w:rsidRPr="003337EA">
        <w:rPr>
          <w:i/>
          <w:iCs/>
          <w:lang w:eastAsia="en-US"/>
        </w:rPr>
        <w:t>clients</w:t>
      </w:r>
      <w:proofErr w:type="spellEnd"/>
      <w:r w:rsidR="003337EA" w:rsidRPr="003337EA">
        <w:rPr>
          <w:i/>
          <w:iCs/>
          <w:lang w:eastAsia="en-US"/>
        </w:rPr>
        <w:t>/server-</w:t>
      </w:r>
      <w:proofErr w:type="spellStart"/>
      <w:r w:rsidR="003337EA" w:rsidRPr="003337EA">
        <w:rPr>
          <w:i/>
          <w:iCs/>
          <w:lang w:eastAsia="en-US"/>
        </w:rPr>
        <w:t>rendered</w:t>
      </w:r>
      <w:proofErr w:type="spellEnd"/>
      <w:r w:rsidR="003337EA" w:rsidRPr="003337EA">
        <w:rPr>
          <w:i/>
          <w:iCs/>
          <w:lang w:eastAsia="en-US"/>
        </w:rPr>
        <w:t>/</w:t>
      </w:r>
      <w:proofErr w:type="spellStart"/>
      <w:r w:rsidR="003337EA" w:rsidRPr="003337EA">
        <w:rPr>
          <w:i/>
          <w:iCs/>
          <w:lang w:eastAsia="en-US"/>
        </w:rPr>
        <w:t>src</w:t>
      </w:r>
      <w:proofErr w:type="spellEnd"/>
      <w:r w:rsidR="003337EA" w:rsidRPr="003337EA">
        <w:rPr>
          <w:i/>
          <w:iCs/>
          <w:lang w:eastAsia="en-US"/>
        </w:rPr>
        <w:t>/</w:t>
      </w:r>
      <w:proofErr w:type="spellStart"/>
      <w:r w:rsidR="003337EA" w:rsidRPr="003337EA">
        <w:rPr>
          <w:i/>
          <w:iCs/>
          <w:lang w:eastAsia="en-US"/>
        </w:rPr>
        <w:t>views</w:t>
      </w:r>
      <w:proofErr w:type="spellEnd"/>
      <w:r w:rsidR="003337EA" w:rsidRPr="003337EA">
        <w:rPr>
          <w:i/>
          <w:iCs/>
          <w:lang w:eastAsia="en-US"/>
        </w:rPr>
        <w:t>/</w:t>
      </w:r>
      <w:proofErr w:type="spellStart"/>
      <w:r w:rsidR="003337EA" w:rsidRPr="003337EA">
        <w:rPr>
          <w:i/>
          <w:iCs/>
          <w:lang w:eastAsia="en-US"/>
        </w:rPr>
        <w:t>shared</w:t>
      </w:r>
      <w:proofErr w:type="spellEnd"/>
      <w:r w:rsidR="003337EA" w:rsidRPr="003337EA">
        <w:rPr>
          <w:i/>
          <w:iCs/>
          <w:lang w:eastAsia="en-US"/>
        </w:rPr>
        <w:t>/</w:t>
      </w:r>
      <w:proofErr w:type="spellStart"/>
      <w:r w:rsidR="003337EA" w:rsidRPr="003337EA">
        <w:rPr>
          <w:i/>
          <w:iCs/>
          <w:lang w:eastAsia="en-US"/>
        </w:rPr>
        <w:t>seo.ejs</w:t>
      </w:r>
      <w:proofErr w:type="spellEnd"/>
    </w:p>
    <w:p w14:paraId="73256FF0" w14:textId="604669A5" w:rsidR="001B002A" w:rsidRDefault="0028681C" w:rsidP="0044138B">
      <w:pPr>
        <w:pStyle w:val="Nadpis1"/>
      </w:pPr>
      <w:bookmarkStart w:id="254" w:name="_Toc69471887"/>
      <w:r>
        <w:lastRenderedPageBreak/>
        <w:t>Objektivní v</w:t>
      </w:r>
      <w:r w:rsidR="0044138B">
        <w:t>yhodnocení</w:t>
      </w:r>
      <w:bookmarkEnd w:id="254"/>
    </w:p>
    <w:p w14:paraId="0EB0000B" w14:textId="3588272E" w:rsidR="00853D52" w:rsidRDefault="001B296D" w:rsidP="006F47F2">
      <w:pPr>
        <w:rPr>
          <w:lang w:eastAsia="en-US"/>
        </w:rPr>
      </w:pPr>
      <w:r>
        <w:rPr>
          <w:lang w:eastAsia="en-US"/>
        </w:rPr>
        <w:t>Na</w:t>
      </w:r>
      <w:r w:rsidR="00914935">
        <w:rPr>
          <w:lang w:eastAsia="en-US"/>
        </w:rPr>
        <w:t xml:space="preserve"> naimplementovaných aplikacích byla měřen</w:t>
      </w:r>
      <w:r w:rsidR="00C36282">
        <w:rPr>
          <w:lang w:eastAsia="en-US"/>
        </w:rPr>
        <w:t xml:space="preserve">a </w:t>
      </w:r>
      <w:r w:rsidR="000035CD">
        <w:rPr>
          <w:lang w:eastAsia="en-US"/>
        </w:rPr>
        <w:t xml:space="preserve">výkonnost jednotlivých druhů </w:t>
      </w:r>
      <w:proofErr w:type="spellStart"/>
      <w:r w:rsidR="000035CD">
        <w:rPr>
          <w:lang w:eastAsia="en-US"/>
        </w:rPr>
        <w:t>renderingů</w:t>
      </w:r>
      <w:proofErr w:type="spellEnd"/>
      <w:r w:rsidR="000035CD">
        <w:rPr>
          <w:lang w:eastAsia="en-US"/>
        </w:rPr>
        <w:t>. U e-</w:t>
      </w:r>
      <w:proofErr w:type="spellStart"/>
      <w:r w:rsidR="000035CD">
        <w:rPr>
          <w:lang w:eastAsia="en-US"/>
        </w:rPr>
        <w:t>shopu</w:t>
      </w:r>
      <w:proofErr w:type="spellEnd"/>
      <w:r w:rsidR="000035CD">
        <w:rPr>
          <w:lang w:eastAsia="en-US"/>
        </w:rPr>
        <w:t xml:space="preserve"> bylo </w:t>
      </w:r>
      <w:r w:rsidR="00BB1720">
        <w:rPr>
          <w:lang w:eastAsia="en-US"/>
        </w:rPr>
        <w:t xml:space="preserve">také měřeno, jak dobře zvládají vybrané vyhledávače indexovat jednotlivé druhy </w:t>
      </w:r>
      <w:proofErr w:type="spellStart"/>
      <w:r w:rsidR="00BB1720">
        <w:rPr>
          <w:lang w:eastAsia="en-US"/>
        </w:rPr>
        <w:t>renderingu</w:t>
      </w:r>
      <w:proofErr w:type="spellEnd"/>
      <w:r w:rsidR="00BB1720">
        <w:rPr>
          <w:lang w:eastAsia="en-US"/>
        </w:rPr>
        <w:t>.</w:t>
      </w:r>
      <w:r w:rsidR="003D4F27">
        <w:rPr>
          <w:lang w:eastAsia="en-US"/>
        </w:rPr>
        <w:t xml:space="preserve"> Všechna syntetická měření byla prováděna </w:t>
      </w:r>
      <w:r w:rsidR="00072ED0">
        <w:rPr>
          <w:lang w:eastAsia="en-US"/>
        </w:rPr>
        <w:t xml:space="preserve">najednou, </w:t>
      </w:r>
      <w:r w:rsidR="006923C7">
        <w:rPr>
          <w:lang w:eastAsia="en-US"/>
        </w:rPr>
        <w:t>není tedy předpoklad</w:t>
      </w:r>
      <w:r w:rsidR="00072ED0">
        <w:rPr>
          <w:lang w:eastAsia="en-US"/>
        </w:rPr>
        <w:t xml:space="preserve"> vliv</w:t>
      </w:r>
      <w:r w:rsidR="00C0052E">
        <w:rPr>
          <w:lang w:eastAsia="en-US"/>
        </w:rPr>
        <w:t>u</w:t>
      </w:r>
      <w:r w:rsidR="00072ED0">
        <w:rPr>
          <w:lang w:eastAsia="en-US"/>
        </w:rPr>
        <w:t xml:space="preserve"> rychlosti internetu, či </w:t>
      </w:r>
      <w:proofErr w:type="spellStart"/>
      <w:r w:rsidR="00072ED0" w:rsidRPr="00072ED0">
        <w:rPr>
          <w:i/>
          <w:iCs/>
          <w:lang w:eastAsia="en-US"/>
        </w:rPr>
        <w:t>cold</w:t>
      </w:r>
      <w:proofErr w:type="spellEnd"/>
      <w:r w:rsidR="00072ED0" w:rsidRPr="00072ED0">
        <w:rPr>
          <w:i/>
          <w:iCs/>
          <w:lang w:eastAsia="en-US"/>
        </w:rPr>
        <w:t xml:space="preserve"> startů</w:t>
      </w:r>
      <w:r w:rsidR="00072ED0">
        <w:rPr>
          <w:lang w:eastAsia="en-US"/>
        </w:rPr>
        <w:t xml:space="preserve"> lambda funkcí</w:t>
      </w:r>
      <w:r w:rsidR="00C0052E">
        <w:rPr>
          <w:lang w:eastAsia="en-US"/>
        </w:rPr>
        <w:t xml:space="preserve"> na naměřené hodnoty</w:t>
      </w:r>
      <w:r w:rsidR="00072ED0">
        <w:rPr>
          <w:lang w:eastAsia="en-US"/>
        </w:rPr>
        <w:t>.</w:t>
      </w:r>
      <w:r w:rsidR="00BB1720">
        <w:rPr>
          <w:lang w:eastAsia="en-US"/>
        </w:rPr>
        <w:t xml:space="preserve"> </w:t>
      </w:r>
      <w:r w:rsidR="00E86750">
        <w:rPr>
          <w:lang w:eastAsia="en-US"/>
        </w:rPr>
        <w:t>Podrobněji je metodika</w:t>
      </w:r>
      <w:r w:rsidR="009420A8">
        <w:rPr>
          <w:lang w:eastAsia="en-US"/>
        </w:rPr>
        <w:t xml:space="preserve"> t</w:t>
      </w:r>
      <w:r w:rsidR="00E86750">
        <w:rPr>
          <w:lang w:eastAsia="en-US"/>
        </w:rPr>
        <w:t>ěchto</w:t>
      </w:r>
      <w:r w:rsidR="00BB1720">
        <w:rPr>
          <w:lang w:eastAsia="en-US"/>
        </w:rPr>
        <w:t xml:space="preserve"> </w:t>
      </w:r>
      <w:r w:rsidR="009420A8">
        <w:rPr>
          <w:lang w:eastAsia="en-US"/>
        </w:rPr>
        <w:t>měření a vyhodnocování popsána v</w:t>
      </w:r>
      <w:r w:rsidR="007173BE">
        <w:rPr>
          <w:lang w:eastAsia="en-US"/>
        </w:rPr>
        <w:t xml:space="preserve"> kapitole</w:t>
      </w:r>
      <w:r w:rsidR="009420A8">
        <w:rPr>
          <w:lang w:eastAsia="en-US"/>
        </w:rPr>
        <w:t xml:space="preserve"> </w:t>
      </w:r>
      <w:r w:rsidR="007173BE">
        <w:rPr>
          <w:lang w:eastAsia="en-US"/>
        </w:rPr>
        <w:fldChar w:fldCharType="begin"/>
      </w:r>
      <w:r w:rsidR="007173BE">
        <w:rPr>
          <w:lang w:eastAsia="en-US"/>
        </w:rPr>
        <w:instrText xml:space="preserve"> REF _Ref66567470 \n \h </w:instrText>
      </w:r>
      <w:r w:rsidR="007173BE">
        <w:rPr>
          <w:lang w:eastAsia="en-US"/>
        </w:rPr>
      </w:r>
      <w:r w:rsidR="007173BE">
        <w:rPr>
          <w:lang w:eastAsia="en-US"/>
        </w:rPr>
        <w:fldChar w:fldCharType="separate"/>
      </w:r>
      <w:r w:rsidR="007173BE">
        <w:rPr>
          <w:lang w:eastAsia="en-US"/>
        </w:rPr>
        <w:t>6</w:t>
      </w:r>
      <w:r w:rsidR="007173BE">
        <w:rPr>
          <w:lang w:eastAsia="en-US"/>
        </w:rPr>
        <w:fldChar w:fldCharType="end"/>
      </w:r>
      <w:r w:rsidR="007173BE">
        <w:rPr>
          <w:lang w:eastAsia="en-US"/>
        </w:rPr>
        <w:t>.</w:t>
      </w:r>
    </w:p>
    <w:p w14:paraId="5FF1B9C4" w14:textId="2ED0F39E" w:rsidR="00991ADC" w:rsidRDefault="00BF112A" w:rsidP="006F47F2">
      <w:pPr>
        <w:rPr>
          <w:lang w:eastAsia="en-US"/>
        </w:rPr>
      </w:pPr>
      <w:r>
        <w:rPr>
          <w:lang w:eastAsia="en-US"/>
        </w:rPr>
        <w:t>Aby šlo lépe porovnat</w:t>
      </w:r>
      <w:r w:rsidR="003A3E4D">
        <w:rPr>
          <w:lang w:eastAsia="en-US"/>
        </w:rPr>
        <w:t>,</w:t>
      </w:r>
      <w:r>
        <w:rPr>
          <w:lang w:eastAsia="en-US"/>
        </w:rPr>
        <w:t xml:space="preserve"> jak si </w:t>
      </w:r>
      <w:r w:rsidR="00AB177E">
        <w:rPr>
          <w:lang w:eastAsia="en-US"/>
        </w:rPr>
        <w:t xml:space="preserve">jednotlivé </w:t>
      </w:r>
      <w:proofErr w:type="spellStart"/>
      <w:r w:rsidR="003C3125">
        <w:rPr>
          <w:lang w:eastAsia="en-US"/>
        </w:rPr>
        <w:t>renderingy</w:t>
      </w:r>
      <w:proofErr w:type="spellEnd"/>
      <w:r w:rsidR="003C3125">
        <w:rPr>
          <w:lang w:eastAsia="en-US"/>
        </w:rPr>
        <w:t xml:space="preserve"> </w:t>
      </w:r>
      <w:r>
        <w:rPr>
          <w:lang w:eastAsia="en-US"/>
        </w:rPr>
        <w:t>vedou</w:t>
      </w:r>
      <w:r w:rsidR="003C3125">
        <w:rPr>
          <w:lang w:eastAsia="en-US"/>
        </w:rPr>
        <w:t xml:space="preserve"> </w:t>
      </w:r>
      <w:r>
        <w:rPr>
          <w:lang w:eastAsia="en-US"/>
        </w:rPr>
        <w:t>mezi sebou, v</w:t>
      </w:r>
      <w:r w:rsidR="004B04AC">
        <w:rPr>
          <w:lang w:eastAsia="en-US"/>
        </w:rPr>
        <w:t xml:space="preserve">e všech tabulkách v této kapitole jsou </w:t>
      </w:r>
      <w:r w:rsidR="001769D3">
        <w:rPr>
          <w:lang w:eastAsia="en-US"/>
        </w:rPr>
        <w:t>jednotlivé buňky obarveny škálou barev v pořadí zelená, žlutá, oranžová</w:t>
      </w:r>
      <w:r w:rsidR="00AB177E">
        <w:rPr>
          <w:lang w:eastAsia="en-US"/>
        </w:rPr>
        <w:t xml:space="preserve"> a</w:t>
      </w:r>
      <w:r w:rsidR="001769D3">
        <w:rPr>
          <w:lang w:eastAsia="en-US"/>
        </w:rPr>
        <w:t xml:space="preserve"> červená. </w:t>
      </w:r>
      <w:r w:rsidR="003222AD">
        <w:rPr>
          <w:lang w:eastAsia="en-US"/>
        </w:rPr>
        <w:t>Tyto barvy jsou přiřazen</w:t>
      </w:r>
      <w:r w:rsidR="00DF0357">
        <w:rPr>
          <w:lang w:eastAsia="en-US"/>
        </w:rPr>
        <w:t>y</w:t>
      </w:r>
      <w:r w:rsidR="003222AD">
        <w:rPr>
          <w:lang w:eastAsia="en-US"/>
        </w:rPr>
        <w:t xml:space="preserve"> podle pořadí daného </w:t>
      </w:r>
      <w:proofErr w:type="spellStart"/>
      <w:r w:rsidR="003222AD">
        <w:rPr>
          <w:lang w:eastAsia="en-US"/>
        </w:rPr>
        <w:t>renderingu</w:t>
      </w:r>
      <w:proofErr w:type="spellEnd"/>
      <w:r w:rsidR="003222AD">
        <w:rPr>
          <w:lang w:eastAsia="en-US"/>
        </w:rPr>
        <w:t xml:space="preserve"> v dané metrice</w:t>
      </w:r>
      <w:r w:rsidR="00044992">
        <w:rPr>
          <w:lang w:eastAsia="en-US"/>
        </w:rPr>
        <w:t xml:space="preserve"> od nejlepšího po nejhorší</w:t>
      </w:r>
      <w:r w:rsidR="003222AD">
        <w:rPr>
          <w:lang w:eastAsia="en-US"/>
        </w:rPr>
        <w:t>.</w:t>
      </w:r>
    </w:p>
    <w:p w14:paraId="415467EC" w14:textId="6529576F" w:rsidR="006532D2" w:rsidRPr="00CD6012" w:rsidRDefault="00C16061" w:rsidP="006532D2">
      <w:pPr>
        <w:rPr>
          <w:color w:val="FF0000"/>
          <w:lang w:eastAsia="en-US"/>
        </w:rPr>
      </w:pPr>
      <w:proofErr w:type="spellStart"/>
      <w:r>
        <w:rPr>
          <w:color w:val="FF0000"/>
          <w:lang w:eastAsia="en-US"/>
        </w:rPr>
        <w:t>Prerendering</w:t>
      </w:r>
      <w:proofErr w:type="spellEnd"/>
      <w:r>
        <w:rPr>
          <w:color w:val="FF0000"/>
          <w:lang w:eastAsia="en-US"/>
        </w:rPr>
        <w:t xml:space="preserve"> vyhrál ve všech SI – důvod?</w:t>
      </w:r>
    </w:p>
    <w:p w14:paraId="7EBFCA9C" w14:textId="5BA63B6C" w:rsidR="00DE212F" w:rsidRDefault="00C1421C" w:rsidP="001D7DE2">
      <w:pPr>
        <w:pStyle w:val="Nadpis2"/>
      </w:pPr>
      <w:r>
        <w:t>Jednostránková aplikace</w:t>
      </w:r>
    </w:p>
    <w:p w14:paraId="5D022630" w14:textId="1526DE7A" w:rsidR="00191B39" w:rsidRDefault="004A3750" w:rsidP="00813AD2">
      <w:pPr>
        <w:rPr>
          <w:lang w:eastAsia="en-US"/>
        </w:rPr>
      </w:pPr>
      <w:r>
        <w:rPr>
          <w:lang w:eastAsia="en-US"/>
        </w:rPr>
        <w:t>U jednostránkové aplikace bylo kromě syntetického měře</w:t>
      </w:r>
      <w:r w:rsidR="009B0F44">
        <w:rPr>
          <w:lang w:eastAsia="en-US"/>
        </w:rPr>
        <w:t>ní</w:t>
      </w:r>
      <w:r w:rsidR="00CF3E6C">
        <w:rPr>
          <w:lang w:eastAsia="en-US"/>
        </w:rPr>
        <w:t xml:space="preserve"> také měřena výkonnost jednotlivých </w:t>
      </w:r>
      <w:proofErr w:type="spellStart"/>
      <w:r w:rsidR="00CF3E6C">
        <w:rPr>
          <w:lang w:eastAsia="en-US"/>
        </w:rPr>
        <w:t>renderingů</w:t>
      </w:r>
      <w:proofErr w:type="spellEnd"/>
      <w:r w:rsidR="00CF3E6C">
        <w:rPr>
          <w:lang w:eastAsia="en-US"/>
        </w:rPr>
        <w:t xml:space="preserve"> na </w:t>
      </w:r>
      <w:r w:rsidR="001A156D">
        <w:rPr>
          <w:lang w:eastAsia="en-US"/>
        </w:rPr>
        <w:t xml:space="preserve">zařízeních </w:t>
      </w:r>
      <w:r w:rsidR="003E7210">
        <w:rPr>
          <w:lang w:eastAsia="en-US"/>
        </w:rPr>
        <w:t>skutečných</w:t>
      </w:r>
      <w:r w:rsidR="001A156D">
        <w:rPr>
          <w:lang w:eastAsia="en-US"/>
        </w:rPr>
        <w:t xml:space="preserve"> </w:t>
      </w:r>
      <w:r w:rsidR="009D3A8D">
        <w:rPr>
          <w:lang w:eastAsia="en-US"/>
        </w:rPr>
        <w:t>návštěvníků</w:t>
      </w:r>
      <w:r w:rsidR="001A156D">
        <w:rPr>
          <w:lang w:eastAsia="en-US"/>
        </w:rPr>
        <w:t>.</w:t>
      </w:r>
      <w:r w:rsidR="00C55B54">
        <w:rPr>
          <w:lang w:eastAsia="en-US"/>
        </w:rPr>
        <w:t xml:space="preserve"> </w:t>
      </w:r>
      <w:r w:rsidR="00EE411B">
        <w:rPr>
          <w:lang w:eastAsia="en-US"/>
        </w:rPr>
        <w:t xml:space="preserve">V rámci syntetických měření nejlepších výsledků dosahovala server </w:t>
      </w:r>
      <w:proofErr w:type="spellStart"/>
      <w:r w:rsidR="00EE411B">
        <w:rPr>
          <w:lang w:eastAsia="en-US"/>
        </w:rPr>
        <w:t>rendered</w:t>
      </w:r>
      <w:proofErr w:type="spellEnd"/>
      <w:r w:rsidR="00EE411B">
        <w:rPr>
          <w:lang w:eastAsia="en-US"/>
        </w:rPr>
        <w:t xml:space="preserve"> verze. V případě měření reálných uživatelů </w:t>
      </w:r>
      <w:r w:rsidR="008852B0">
        <w:rPr>
          <w:lang w:eastAsia="en-US"/>
        </w:rPr>
        <w:t xml:space="preserve">si výrazně nejlépe vedla </w:t>
      </w:r>
      <w:proofErr w:type="spellStart"/>
      <w:r w:rsidR="008852B0">
        <w:rPr>
          <w:lang w:eastAsia="en-US"/>
        </w:rPr>
        <w:t>prerendering</w:t>
      </w:r>
      <w:proofErr w:type="spellEnd"/>
      <w:r w:rsidR="008852B0">
        <w:rPr>
          <w:lang w:eastAsia="en-US"/>
        </w:rPr>
        <w:t xml:space="preserve"> verze.</w:t>
      </w:r>
    </w:p>
    <w:p w14:paraId="2883439B" w14:textId="07183C3D" w:rsidR="00CE3515" w:rsidRDefault="00BD50CD" w:rsidP="00813AD2">
      <w:pPr>
        <w:rPr>
          <w:lang w:eastAsia="en-US"/>
        </w:rPr>
      </w:pPr>
      <w:r>
        <w:rPr>
          <w:lang w:eastAsia="en-US"/>
        </w:rPr>
        <w:t xml:space="preserve">Syntetická měření pomocí </w:t>
      </w:r>
      <w:proofErr w:type="spellStart"/>
      <w:r>
        <w:rPr>
          <w:lang w:eastAsia="en-US"/>
        </w:rPr>
        <w:t>Lighthouse</w:t>
      </w:r>
      <w:proofErr w:type="spellEnd"/>
      <w:r>
        <w:rPr>
          <w:lang w:eastAsia="en-US"/>
        </w:rPr>
        <w:t xml:space="preserve"> dosáhly </w:t>
      </w:r>
      <w:r w:rsidR="00B061A8">
        <w:rPr>
          <w:lang w:eastAsia="en-US"/>
        </w:rPr>
        <w:t>ve většině metrik lepších výsledků než měření těch samých metrik pomocí PageSpeed.cz.</w:t>
      </w:r>
      <w:r w:rsidR="008C5EB7">
        <w:rPr>
          <w:lang w:eastAsia="en-US"/>
        </w:rPr>
        <w:t xml:space="preserve"> </w:t>
      </w:r>
      <w:r w:rsidR="00ED66C2">
        <w:rPr>
          <w:lang w:eastAsia="en-US"/>
        </w:rPr>
        <w:t>Hlavní rozdíl mezi druhy měření byl především v metrikách FCP a SI –</w:t>
      </w:r>
      <w:r w:rsidR="002A7CDF">
        <w:rPr>
          <w:lang w:eastAsia="en-US"/>
        </w:rPr>
        <w:t xml:space="preserve"> jaký je za tím ale důvod se nepodařilo zjistit.</w:t>
      </w:r>
    </w:p>
    <w:p w14:paraId="1342930D" w14:textId="02D48AAC" w:rsidR="00813AD2" w:rsidRPr="00370FB2" w:rsidRDefault="00B062DC" w:rsidP="00813AD2">
      <w:pPr>
        <w:rPr>
          <w:lang w:eastAsia="en-US"/>
        </w:rPr>
      </w:pPr>
      <w:r>
        <w:rPr>
          <w:lang w:eastAsia="en-US"/>
        </w:rPr>
        <w:t>Důležitým</w:t>
      </w:r>
      <w:r w:rsidR="00191B39">
        <w:rPr>
          <w:lang w:eastAsia="en-US"/>
        </w:rPr>
        <w:t xml:space="preserve"> zjištěním bylo, že při</w:t>
      </w:r>
      <w:r w:rsidR="00053015">
        <w:rPr>
          <w:lang w:eastAsia="en-US"/>
        </w:rPr>
        <w:t xml:space="preserve"> měření reálných uživatelů dosáhly SSR a server </w:t>
      </w:r>
      <w:proofErr w:type="spellStart"/>
      <w:r w:rsidR="00053015">
        <w:rPr>
          <w:lang w:eastAsia="en-US"/>
        </w:rPr>
        <w:t>rendered</w:t>
      </w:r>
      <w:proofErr w:type="spellEnd"/>
      <w:r w:rsidR="00053015">
        <w:rPr>
          <w:lang w:eastAsia="en-US"/>
        </w:rPr>
        <w:t xml:space="preserve"> verze výrazně horších </w:t>
      </w:r>
      <w:r w:rsidR="00E41E14">
        <w:rPr>
          <w:lang w:eastAsia="en-US"/>
        </w:rPr>
        <w:t>výsledků</w:t>
      </w:r>
      <w:r w:rsidR="00053015">
        <w:rPr>
          <w:lang w:eastAsia="en-US"/>
        </w:rPr>
        <w:t xml:space="preserve"> než </w:t>
      </w:r>
      <w:r w:rsidR="00FD2708">
        <w:rPr>
          <w:lang w:eastAsia="en-US"/>
        </w:rPr>
        <w:t xml:space="preserve">CSR a </w:t>
      </w:r>
      <w:proofErr w:type="spellStart"/>
      <w:r w:rsidR="00FD2708">
        <w:rPr>
          <w:lang w:eastAsia="en-US"/>
        </w:rPr>
        <w:t>prerendering</w:t>
      </w:r>
      <w:proofErr w:type="spellEnd"/>
      <w:r w:rsidR="00191B39">
        <w:rPr>
          <w:lang w:eastAsia="en-US"/>
        </w:rPr>
        <w:t xml:space="preserve">. </w:t>
      </w:r>
      <w:r w:rsidR="005D137A">
        <w:rPr>
          <w:lang w:eastAsia="en-US"/>
        </w:rPr>
        <w:t>H</w:t>
      </w:r>
      <w:r w:rsidR="00370FB2">
        <w:rPr>
          <w:lang w:eastAsia="en-US"/>
        </w:rPr>
        <w:t xml:space="preserve">orší výkonnost </w:t>
      </w:r>
      <w:r w:rsidR="005D137A">
        <w:rPr>
          <w:lang w:eastAsia="en-US"/>
        </w:rPr>
        <w:t xml:space="preserve">právě </w:t>
      </w:r>
      <w:r w:rsidR="00370FB2">
        <w:rPr>
          <w:lang w:eastAsia="en-US"/>
        </w:rPr>
        <w:t xml:space="preserve">těchto verzí je nejspíše způsobena </w:t>
      </w:r>
      <w:proofErr w:type="spellStart"/>
      <w:r w:rsidR="00370FB2">
        <w:rPr>
          <w:i/>
          <w:iCs/>
          <w:lang w:eastAsia="en-US"/>
        </w:rPr>
        <w:t>cold</w:t>
      </w:r>
      <w:proofErr w:type="spellEnd"/>
      <w:r w:rsidR="00370FB2">
        <w:rPr>
          <w:i/>
          <w:iCs/>
          <w:lang w:eastAsia="en-US"/>
        </w:rPr>
        <w:t xml:space="preserve"> startem</w:t>
      </w:r>
      <w:r w:rsidR="00370FB2">
        <w:rPr>
          <w:lang w:eastAsia="en-US"/>
        </w:rPr>
        <w:t xml:space="preserve"> </w:t>
      </w:r>
      <w:proofErr w:type="spellStart"/>
      <w:r w:rsidR="005D137A">
        <w:rPr>
          <w:lang w:eastAsia="en-US"/>
        </w:rPr>
        <w:t>Firebase</w:t>
      </w:r>
      <w:proofErr w:type="spellEnd"/>
      <w:r w:rsidR="005D137A">
        <w:rPr>
          <w:lang w:eastAsia="en-US"/>
        </w:rPr>
        <w:t xml:space="preserve"> funkcí</w:t>
      </w:r>
      <w:r w:rsidR="00DF010A">
        <w:rPr>
          <w:lang w:eastAsia="en-US"/>
        </w:rPr>
        <w:t>.</w:t>
      </w:r>
      <w:r w:rsidR="004F16EC">
        <w:rPr>
          <w:lang w:eastAsia="en-US"/>
        </w:rPr>
        <w:t xml:space="preserve"> Tento jev se bohužel </w:t>
      </w:r>
      <w:r w:rsidR="00FF5630">
        <w:rPr>
          <w:lang w:eastAsia="en-US"/>
        </w:rPr>
        <w:t>už z definice nemůže projevit</w:t>
      </w:r>
      <w:r w:rsidR="004F16EC">
        <w:rPr>
          <w:lang w:eastAsia="en-US"/>
        </w:rPr>
        <w:t xml:space="preserve"> u </w:t>
      </w:r>
      <w:r w:rsidR="002D78B5">
        <w:rPr>
          <w:lang w:eastAsia="en-US"/>
        </w:rPr>
        <w:t>syntetický</w:t>
      </w:r>
      <w:r w:rsidR="0052166F">
        <w:rPr>
          <w:lang w:eastAsia="en-US"/>
        </w:rPr>
        <w:t>ch</w:t>
      </w:r>
      <w:r w:rsidR="002D78B5">
        <w:rPr>
          <w:lang w:eastAsia="en-US"/>
        </w:rPr>
        <w:t xml:space="preserve"> měření</w:t>
      </w:r>
      <w:r w:rsidR="00057AB8">
        <w:rPr>
          <w:lang w:eastAsia="en-US"/>
        </w:rPr>
        <w:t xml:space="preserve">, čímž se jen potvrzuje důležitost měřit výkonnost webů na reálných uživatelích – </w:t>
      </w:r>
      <w:r w:rsidR="00462BCA">
        <w:rPr>
          <w:lang w:eastAsia="en-US"/>
        </w:rPr>
        <w:t xml:space="preserve">mohou se projevit skryté vlivy na </w:t>
      </w:r>
      <w:r w:rsidR="0002062B">
        <w:rPr>
          <w:lang w:eastAsia="en-US"/>
        </w:rPr>
        <w:t xml:space="preserve">jejich </w:t>
      </w:r>
      <w:r w:rsidR="00462BCA">
        <w:rPr>
          <w:lang w:eastAsia="en-US"/>
        </w:rPr>
        <w:t>výkonnost</w:t>
      </w:r>
      <w:r w:rsidR="00A227E2">
        <w:rPr>
          <w:lang w:eastAsia="en-US"/>
        </w:rPr>
        <w:t>.</w:t>
      </w:r>
    </w:p>
    <w:p w14:paraId="10A5E741" w14:textId="4EC5618F" w:rsidR="002E2237" w:rsidRDefault="003D347A" w:rsidP="002E2237">
      <w:pPr>
        <w:pStyle w:val="Nadpis3"/>
      </w:pPr>
      <w:r>
        <w:t>Výkonnostní s</w:t>
      </w:r>
      <w:r w:rsidR="00933099">
        <w:t xml:space="preserve">yntetické měření pomocí </w:t>
      </w:r>
      <w:proofErr w:type="spellStart"/>
      <w:r w:rsidR="00933099">
        <w:t>Lighthouse</w:t>
      </w:r>
      <w:proofErr w:type="spellEnd"/>
    </w:p>
    <w:p w14:paraId="053C7E89" w14:textId="69E3436B" w:rsidR="00CE3515" w:rsidRDefault="004B1D67" w:rsidP="00CE3515">
      <w:pPr>
        <w:rPr>
          <w:lang w:eastAsia="en-US"/>
        </w:rPr>
      </w:pPr>
      <w:r>
        <w:rPr>
          <w:lang w:eastAsia="en-US"/>
        </w:rPr>
        <w:t xml:space="preserve">Jak lze vidět v </w:t>
      </w:r>
      <w:r w:rsidR="00911408">
        <w:rPr>
          <w:lang w:eastAsia="en-US"/>
        </w:rPr>
        <w:fldChar w:fldCharType="begin"/>
      </w:r>
      <w:r w:rsidR="00911408">
        <w:rPr>
          <w:lang w:eastAsia="en-US"/>
        </w:rPr>
        <w:instrText xml:space="preserve"> REF _Ref69600031 \h </w:instrText>
      </w:r>
      <w:r w:rsidR="00911408">
        <w:rPr>
          <w:lang w:eastAsia="en-US"/>
        </w:rPr>
      </w:r>
      <w:r w:rsidR="00911408">
        <w:rPr>
          <w:lang w:eastAsia="en-US"/>
        </w:rPr>
        <w:fldChar w:fldCharType="separate"/>
      </w:r>
      <w:r w:rsidR="00911408">
        <w:t xml:space="preserve">Tabulka </w:t>
      </w:r>
      <w:r w:rsidR="00911408">
        <w:rPr>
          <w:noProof/>
        </w:rPr>
        <w:t>2</w:t>
      </w:r>
      <w:r w:rsidR="00911408">
        <w:rPr>
          <w:lang w:eastAsia="en-US"/>
        </w:rPr>
        <w:fldChar w:fldCharType="end"/>
      </w:r>
      <w:r>
        <w:rPr>
          <w:lang w:eastAsia="en-US"/>
        </w:rPr>
        <w:t>,</w:t>
      </w:r>
      <w:r w:rsidR="00911408">
        <w:rPr>
          <w:lang w:eastAsia="en-US"/>
        </w:rPr>
        <w:t xml:space="preserve"> </w:t>
      </w:r>
      <w:r>
        <w:rPr>
          <w:lang w:eastAsia="en-US"/>
        </w:rPr>
        <w:t>p</w:t>
      </w:r>
      <w:r w:rsidR="00B531C9">
        <w:rPr>
          <w:lang w:eastAsia="en-US"/>
        </w:rPr>
        <w:t xml:space="preserve">ři syntetickém měření </w:t>
      </w:r>
      <w:r w:rsidR="00CF7382">
        <w:rPr>
          <w:lang w:eastAsia="en-US"/>
        </w:rPr>
        <w:t xml:space="preserve">v desktopovém módu dosáhly všechny druhy </w:t>
      </w:r>
      <w:proofErr w:type="spellStart"/>
      <w:r w:rsidR="00CF7382">
        <w:rPr>
          <w:lang w:eastAsia="en-US"/>
        </w:rPr>
        <w:t>renderingů</w:t>
      </w:r>
      <w:proofErr w:type="spellEnd"/>
      <w:r w:rsidR="00CF7382">
        <w:rPr>
          <w:lang w:eastAsia="en-US"/>
        </w:rPr>
        <w:t xml:space="preserve"> </w:t>
      </w:r>
      <w:r w:rsidR="0032014D">
        <w:rPr>
          <w:lang w:eastAsia="en-US"/>
        </w:rPr>
        <w:t>velmi dobrých výsledků</w:t>
      </w:r>
      <w:r w:rsidR="003D263E">
        <w:rPr>
          <w:lang w:eastAsia="en-US"/>
        </w:rPr>
        <w:t>, které se od sebe signifikantně nelišily.</w:t>
      </w:r>
      <w:r w:rsidR="0038345D">
        <w:rPr>
          <w:lang w:eastAsia="en-US"/>
        </w:rPr>
        <w:t xml:space="preserve"> Zajímavostí na měřeních je</w:t>
      </w:r>
      <w:r w:rsidR="007A48A0">
        <w:rPr>
          <w:lang w:eastAsia="en-US"/>
        </w:rPr>
        <w:t xml:space="preserve"> výrazně</w:t>
      </w:r>
      <w:r w:rsidR="0038345D">
        <w:rPr>
          <w:lang w:eastAsia="en-US"/>
        </w:rPr>
        <w:t xml:space="preserve"> horší hodnota CLS pro </w:t>
      </w:r>
      <w:proofErr w:type="spellStart"/>
      <w:r w:rsidR="0038345D">
        <w:rPr>
          <w:lang w:eastAsia="en-US"/>
        </w:rPr>
        <w:t>prerender</w:t>
      </w:r>
      <w:r w:rsidR="007A48A0">
        <w:rPr>
          <w:lang w:eastAsia="en-US"/>
        </w:rPr>
        <w:t>ed</w:t>
      </w:r>
      <w:proofErr w:type="spellEnd"/>
      <w:r w:rsidR="0038345D">
        <w:rPr>
          <w:lang w:eastAsia="en-US"/>
        </w:rPr>
        <w:t xml:space="preserve"> a server </w:t>
      </w:r>
      <w:proofErr w:type="spellStart"/>
      <w:r w:rsidR="0038345D">
        <w:rPr>
          <w:lang w:eastAsia="en-US"/>
        </w:rPr>
        <w:t>rendered</w:t>
      </w:r>
      <w:proofErr w:type="spellEnd"/>
      <w:r w:rsidR="0038345D">
        <w:rPr>
          <w:lang w:eastAsia="en-US"/>
        </w:rPr>
        <w:t xml:space="preserve"> verzi</w:t>
      </w:r>
      <w:r w:rsidR="007A48A0">
        <w:rPr>
          <w:lang w:eastAsia="en-US"/>
        </w:rPr>
        <w:t>, která bude nejspíše způsobena pomal</w:t>
      </w:r>
      <w:r w:rsidR="000E274A">
        <w:rPr>
          <w:lang w:eastAsia="en-US"/>
        </w:rPr>
        <w:t>ejším</w:t>
      </w:r>
      <w:r w:rsidR="007A48A0">
        <w:rPr>
          <w:lang w:eastAsia="en-US"/>
        </w:rPr>
        <w:t xml:space="preserve"> načítáním </w:t>
      </w:r>
      <w:r w:rsidR="00D8502D">
        <w:rPr>
          <w:lang w:eastAsia="en-US"/>
        </w:rPr>
        <w:t xml:space="preserve">vlastních Google fontů. To, že se tento jev nevyskytuje při CSR a SSR </w:t>
      </w:r>
      <w:r w:rsidR="00DC5465">
        <w:rPr>
          <w:lang w:eastAsia="en-US"/>
        </w:rPr>
        <w:t>verzích bude nejspíše způsobeno tím, že se fonty stihnout</w:t>
      </w:r>
      <w:r w:rsidR="00C70D39">
        <w:rPr>
          <w:lang w:eastAsia="en-US"/>
        </w:rPr>
        <w:t xml:space="preserve"> stáhnout</w:t>
      </w:r>
      <w:r w:rsidR="00DC5465">
        <w:rPr>
          <w:lang w:eastAsia="en-US"/>
        </w:rPr>
        <w:t xml:space="preserve"> </w:t>
      </w:r>
      <w:r w:rsidR="00C70D39">
        <w:rPr>
          <w:lang w:eastAsia="en-US"/>
        </w:rPr>
        <w:t xml:space="preserve">a </w:t>
      </w:r>
      <w:r w:rsidR="00DC5465">
        <w:rPr>
          <w:lang w:eastAsia="en-US"/>
        </w:rPr>
        <w:t>načíst</w:t>
      </w:r>
      <w:r w:rsidR="002578B6">
        <w:rPr>
          <w:lang w:eastAsia="en-US"/>
        </w:rPr>
        <w:t xml:space="preserve"> </w:t>
      </w:r>
      <w:r w:rsidR="00DC5465">
        <w:rPr>
          <w:lang w:eastAsia="en-US"/>
        </w:rPr>
        <w:t>dříve</w:t>
      </w:r>
      <w:r w:rsidR="002578B6">
        <w:rPr>
          <w:lang w:eastAsia="en-US"/>
        </w:rPr>
        <w:t>,</w:t>
      </w:r>
      <w:r w:rsidR="00DC5465">
        <w:rPr>
          <w:lang w:eastAsia="en-US"/>
        </w:rPr>
        <w:t xml:space="preserve"> než </w:t>
      </w:r>
      <w:r w:rsidR="002578B6">
        <w:rPr>
          <w:lang w:eastAsia="en-US"/>
        </w:rPr>
        <w:t xml:space="preserve">stihne </w:t>
      </w:r>
      <w:proofErr w:type="spellStart"/>
      <w:r w:rsidR="002578B6">
        <w:rPr>
          <w:lang w:eastAsia="en-US"/>
        </w:rPr>
        <w:t>javascript</w:t>
      </w:r>
      <w:proofErr w:type="spellEnd"/>
      <w:r w:rsidR="002578B6">
        <w:rPr>
          <w:lang w:eastAsia="en-US"/>
        </w:rPr>
        <w:t xml:space="preserve"> vy</w:t>
      </w:r>
      <w:r w:rsidR="00A21A21">
        <w:rPr>
          <w:lang w:eastAsia="en-US"/>
        </w:rPr>
        <w:t>kreslit</w:t>
      </w:r>
      <w:r w:rsidR="00DF24F8">
        <w:rPr>
          <w:lang w:eastAsia="en-US"/>
        </w:rPr>
        <w:t xml:space="preserve"> měřený</w:t>
      </w:r>
      <w:r w:rsidR="002578B6">
        <w:rPr>
          <w:lang w:eastAsia="en-US"/>
        </w:rPr>
        <w:t xml:space="preserve"> text.</w:t>
      </w:r>
    </w:p>
    <w:p w14:paraId="33AADA52" w14:textId="1B428015" w:rsidR="00627944" w:rsidRDefault="00486A1B" w:rsidP="002852EA">
      <w:pPr>
        <w:rPr>
          <w:color w:val="FF0000"/>
          <w:lang w:eastAsia="en-US"/>
        </w:rPr>
      </w:pPr>
      <w:r>
        <w:rPr>
          <w:lang w:eastAsia="en-US"/>
        </w:rPr>
        <w:t>Při testování v režimu mobilních zařízení se již začaly více projevovat rozdíly v jednotlivých druz</w:t>
      </w:r>
      <w:r w:rsidR="0039552F">
        <w:rPr>
          <w:lang w:eastAsia="en-US"/>
        </w:rPr>
        <w:t>í</w:t>
      </w:r>
      <w:r>
        <w:rPr>
          <w:lang w:eastAsia="en-US"/>
        </w:rPr>
        <w:t xml:space="preserve">ch </w:t>
      </w:r>
      <w:proofErr w:type="spellStart"/>
      <w:r>
        <w:rPr>
          <w:lang w:eastAsia="en-US"/>
        </w:rPr>
        <w:t>renderingů</w:t>
      </w:r>
      <w:proofErr w:type="spellEnd"/>
      <w:r>
        <w:rPr>
          <w:lang w:eastAsia="en-US"/>
        </w:rPr>
        <w:t xml:space="preserve">. </w:t>
      </w:r>
      <w:r w:rsidR="005938B2">
        <w:rPr>
          <w:lang w:eastAsia="en-US"/>
        </w:rPr>
        <w:t xml:space="preserve">Jediný server </w:t>
      </w:r>
      <w:proofErr w:type="spellStart"/>
      <w:r w:rsidR="005938B2">
        <w:rPr>
          <w:lang w:eastAsia="en-US"/>
        </w:rPr>
        <w:t>rendering</w:t>
      </w:r>
      <w:proofErr w:type="spellEnd"/>
      <w:r w:rsidR="005938B2">
        <w:rPr>
          <w:lang w:eastAsia="en-US"/>
        </w:rPr>
        <w:t xml:space="preserve"> v tomto případě dosáhl perfektního skóre</w:t>
      </w:r>
      <w:r w:rsidR="00072734">
        <w:rPr>
          <w:lang w:eastAsia="en-US"/>
        </w:rPr>
        <w:t xml:space="preserve"> LPS, </w:t>
      </w:r>
      <w:proofErr w:type="spellStart"/>
      <w:r w:rsidR="00072734">
        <w:rPr>
          <w:lang w:eastAsia="en-US"/>
        </w:rPr>
        <w:t>prerendering</w:t>
      </w:r>
      <w:proofErr w:type="spellEnd"/>
      <w:r w:rsidR="00072734">
        <w:rPr>
          <w:lang w:eastAsia="en-US"/>
        </w:rPr>
        <w:t xml:space="preserve"> </w:t>
      </w:r>
      <w:r w:rsidR="002C3835">
        <w:rPr>
          <w:lang w:eastAsia="en-US"/>
        </w:rPr>
        <w:t>verzi uteklo o 1 bod</w:t>
      </w:r>
      <w:r w:rsidR="00072734">
        <w:rPr>
          <w:lang w:eastAsia="en-US"/>
        </w:rPr>
        <w:t>.</w:t>
      </w:r>
      <w:r w:rsidR="00B83253">
        <w:rPr>
          <w:lang w:eastAsia="en-US"/>
        </w:rPr>
        <w:t xml:space="preserve"> </w:t>
      </w:r>
      <w:r w:rsidR="006C4784">
        <w:rPr>
          <w:lang w:eastAsia="en-US"/>
        </w:rPr>
        <w:t xml:space="preserve">Vliv na toto </w:t>
      </w:r>
      <w:r w:rsidR="004E4ED8">
        <w:rPr>
          <w:lang w:eastAsia="en-US"/>
        </w:rPr>
        <w:t>pořadí měla především metrika LCP, která v případě CSR vychází jako nevyhovující.</w:t>
      </w:r>
    </w:p>
    <w:p w14:paraId="2013F30D" w14:textId="2FEF12D5" w:rsidR="00AB2702" w:rsidRPr="00F14E2C" w:rsidRDefault="00AB2702" w:rsidP="00AB2702">
      <w:pPr>
        <w:pStyle w:val="Titulek"/>
        <w:rPr>
          <w:color w:val="FF0000"/>
        </w:rPr>
      </w:pPr>
      <w:bookmarkStart w:id="255" w:name="_Ref69600031"/>
      <w:r>
        <w:lastRenderedPageBreak/>
        <w:t xml:space="preserve">Tabulka </w:t>
      </w:r>
      <w:r w:rsidR="00A85E97">
        <w:fldChar w:fldCharType="begin"/>
      </w:r>
      <w:r w:rsidR="00A85E97">
        <w:instrText xml:space="preserve"> SEQ Tabulka \* ARABIC </w:instrText>
      </w:r>
      <w:r w:rsidR="00A85E97">
        <w:fldChar w:fldCharType="separate"/>
      </w:r>
      <w:r w:rsidR="00FC1A70">
        <w:rPr>
          <w:noProof/>
        </w:rPr>
        <w:t>2</w:t>
      </w:r>
      <w:r w:rsidR="00A85E97">
        <w:rPr>
          <w:noProof/>
        </w:rPr>
        <w:fldChar w:fldCharType="end"/>
      </w:r>
      <w:bookmarkEnd w:id="255"/>
      <w:r>
        <w:t xml:space="preserve"> Jednostránková aplikace</w:t>
      </w:r>
      <w:r w:rsidR="007C0A05">
        <w:t>:</w:t>
      </w:r>
      <w:r w:rsidRPr="00573F24">
        <w:t xml:space="preserve"> synteticky naměřené výkonnostní metriky</w:t>
      </w:r>
      <w:r w:rsidR="00051E50">
        <w:t xml:space="preserve"> pomocí </w:t>
      </w:r>
      <w:proofErr w:type="spellStart"/>
      <w:r w:rsidR="00051E50">
        <w:t>Lighthouse</w:t>
      </w:r>
      <w:proofErr w:type="spellEnd"/>
    </w:p>
    <w:tbl>
      <w:tblPr>
        <w:tblStyle w:val="Styl1"/>
        <w:tblW w:w="8746" w:type="dxa"/>
        <w:tblLook w:val="04A0" w:firstRow="1" w:lastRow="0" w:firstColumn="1" w:lastColumn="0" w:noHBand="0" w:noVBand="1"/>
      </w:tblPr>
      <w:tblGrid>
        <w:gridCol w:w="2229"/>
        <w:gridCol w:w="1104"/>
        <w:gridCol w:w="990"/>
        <w:gridCol w:w="758"/>
        <w:gridCol w:w="999"/>
        <w:gridCol w:w="933"/>
        <w:gridCol w:w="999"/>
        <w:gridCol w:w="734"/>
      </w:tblGrid>
      <w:tr w:rsidR="009A3CD7" w:rsidRPr="0092121A" w14:paraId="18ECD181" w14:textId="77777777" w:rsidTr="00751C63">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229" w:type="dxa"/>
          </w:tcPr>
          <w:p w14:paraId="6FC9E2F9" w14:textId="77777777" w:rsidR="0092121A" w:rsidRPr="0092121A" w:rsidRDefault="0092121A" w:rsidP="002F2C03">
            <w:pPr>
              <w:rPr>
                <w:lang w:eastAsia="en-US"/>
              </w:rPr>
            </w:pPr>
            <w:r w:rsidRPr="0092121A">
              <w:rPr>
                <w:lang w:eastAsia="en-US"/>
              </w:rPr>
              <w:t>Rendering</w:t>
            </w:r>
          </w:p>
        </w:tc>
        <w:tc>
          <w:tcPr>
            <w:tcW w:w="1104" w:type="dxa"/>
          </w:tcPr>
          <w:p w14:paraId="2F156CAF" w14:textId="201D26B4" w:rsidR="0092121A" w:rsidRPr="0092121A" w:rsidRDefault="0092121A" w:rsidP="002F2C03">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LPS</w:t>
            </w:r>
          </w:p>
        </w:tc>
        <w:tc>
          <w:tcPr>
            <w:tcW w:w="990" w:type="dxa"/>
          </w:tcPr>
          <w:p w14:paraId="63F743B9" w14:textId="65ACC1B7" w:rsidR="0092121A" w:rsidRPr="0092121A" w:rsidRDefault="0092121A" w:rsidP="002F2C03">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FCP</w:t>
            </w:r>
          </w:p>
        </w:tc>
        <w:tc>
          <w:tcPr>
            <w:tcW w:w="758" w:type="dxa"/>
          </w:tcPr>
          <w:p w14:paraId="1FEDFB5B" w14:textId="4CC5DC9B" w:rsidR="0092121A" w:rsidRPr="0092121A" w:rsidRDefault="0092121A" w:rsidP="002F2C03">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SI</w:t>
            </w:r>
          </w:p>
        </w:tc>
        <w:tc>
          <w:tcPr>
            <w:tcW w:w="999" w:type="dxa"/>
          </w:tcPr>
          <w:p w14:paraId="07D0A229" w14:textId="308DFAFB" w:rsidR="0092121A" w:rsidRPr="0092121A" w:rsidRDefault="0092121A" w:rsidP="002F2C03">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LCP</w:t>
            </w:r>
          </w:p>
        </w:tc>
        <w:tc>
          <w:tcPr>
            <w:tcW w:w="933" w:type="dxa"/>
          </w:tcPr>
          <w:p w14:paraId="69E9B909" w14:textId="054246EA" w:rsidR="0092121A" w:rsidRPr="0092121A" w:rsidRDefault="0092121A" w:rsidP="002F2C03">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TTI</w:t>
            </w:r>
          </w:p>
        </w:tc>
        <w:tc>
          <w:tcPr>
            <w:tcW w:w="999" w:type="dxa"/>
          </w:tcPr>
          <w:p w14:paraId="466C8CAC" w14:textId="4499B12F" w:rsidR="0092121A" w:rsidRPr="0092121A" w:rsidRDefault="0092121A" w:rsidP="002F2C03">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TBT</w:t>
            </w:r>
          </w:p>
        </w:tc>
        <w:tc>
          <w:tcPr>
            <w:tcW w:w="734" w:type="dxa"/>
          </w:tcPr>
          <w:p w14:paraId="4D5D8CBB" w14:textId="77777777" w:rsidR="0092121A" w:rsidRPr="0092121A" w:rsidRDefault="0092121A" w:rsidP="002F2C03">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CLS</w:t>
            </w:r>
          </w:p>
        </w:tc>
      </w:tr>
      <w:tr w:rsidR="00751C63" w:rsidRPr="0092121A" w14:paraId="0433363A" w14:textId="77777777" w:rsidTr="00751C63">
        <w:trPr>
          <w:trHeight w:val="456"/>
        </w:trPr>
        <w:tc>
          <w:tcPr>
            <w:cnfStyle w:val="001000000000" w:firstRow="0" w:lastRow="0" w:firstColumn="1" w:lastColumn="0" w:oddVBand="0" w:evenVBand="0" w:oddHBand="0" w:evenHBand="0" w:firstRowFirstColumn="0" w:firstRowLastColumn="0" w:lastRowFirstColumn="0" w:lastRowLastColumn="0"/>
            <w:tcW w:w="2229" w:type="dxa"/>
          </w:tcPr>
          <w:p w14:paraId="502E0719" w14:textId="77777777" w:rsidR="0092121A" w:rsidRPr="0092121A" w:rsidRDefault="0092121A" w:rsidP="002F2C03">
            <w:pPr>
              <w:rPr>
                <w:lang w:eastAsia="en-US"/>
              </w:rPr>
            </w:pPr>
            <w:r w:rsidRPr="0092121A">
              <w:rPr>
                <w:lang w:eastAsia="en-US"/>
              </w:rPr>
              <w:t>SSR</w:t>
            </w:r>
          </w:p>
        </w:tc>
        <w:tc>
          <w:tcPr>
            <w:tcW w:w="1104" w:type="dxa"/>
            <w:shd w:val="clear" w:color="auto" w:fill="FFF2CC" w:themeFill="accent4" w:themeFillTint="33"/>
          </w:tcPr>
          <w:p w14:paraId="10D31DA1"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98</w:t>
            </w:r>
          </w:p>
        </w:tc>
        <w:tc>
          <w:tcPr>
            <w:tcW w:w="990" w:type="dxa"/>
            <w:shd w:val="clear" w:color="auto" w:fill="E2EFD9" w:themeFill="accent6" w:themeFillTint="33"/>
          </w:tcPr>
          <w:p w14:paraId="0E247146"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0,4</w:t>
            </w:r>
          </w:p>
        </w:tc>
        <w:tc>
          <w:tcPr>
            <w:tcW w:w="758" w:type="dxa"/>
            <w:shd w:val="clear" w:color="auto" w:fill="FBE4D5" w:themeFill="accent2" w:themeFillTint="33"/>
          </w:tcPr>
          <w:p w14:paraId="271A3E5B"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w:t>
            </w:r>
          </w:p>
        </w:tc>
        <w:tc>
          <w:tcPr>
            <w:tcW w:w="999" w:type="dxa"/>
            <w:shd w:val="clear" w:color="auto" w:fill="FBE4D5" w:themeFill="accent2" w:themeFillTint="33"/>
          </w:tcPr>
          <w:p w14:paraId="34D6FE2E"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w:t>
            </w:r>
          </w:p>
        </w:tc>
        <w:tc>
          <w:tcPr>
            <w:tcW w:w="933" w:type="dxa"/>
            <w:shd w:val="clear" w:color="auto" w:fill="FBE4D5" w:themeFill="accent2" w:themeFillTint="33"/>
          </w:tcPr>
          <w:p w14:paraId="36E1EB60"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0,9</w:t>
            </w:r>
          </w:p>
        </w:tc>
        <w:tc>
          <w:tcPr>
            <w:tcW w:w="999" w:type="dxa"/>
            <w:shd w:val="clear" w:color="auto" w:fill="FFE3E4"/>
          </w:tcPr>
          <w:p w14:paraId="140F925A"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50</w:t>
            </w:r>
          </w:p>
        </w:tc>
        <w:tc>
          <w:tcPr>
            <w:tcW w:w="734" w:type="dxa"/>
            <w:shd w:val="clear" w:color="auto" w:fill="FFF2CC" w:themeFill="accent4" w:themeFillTint="33"/>
          </w:tcPr>
          <w:p w14:paraId="346E3D52" w14:textId="1C37FD08"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0,0</w:t>
            </w:r>
            <w:r w:rsidR="00C15896">
              <w:rPr>
                <w:lang w:eastAsia="en-US"/>
              </w:rPr>
              <w:t>7</w:t>
            </w:r>
          </w:p>
        </w:tc>
      </w:tr>
      <w:tr w:rsidR="00751C63" w:rsidRPr="0092121A" w14:paraId="6EE9D56B" w14:textId="77777777" w:rsidTr="00751C63">
        <w:trPr>
          <w:trHeight w:val="456"/>
        </w:trPr>
        <w:tc>
          <w:tcPr>
            <w:cnfStyle w:val="001000000000" w:firstRow="0" w:lastRow="0" w:firstColumn="1" w:lastColumn="0" w:oddVBand="0" w:evenVBand="0" w:oddHBand="0" w:evenHBand="0" w:firstRowFirstColumn="0" w:firstRowLastColumn="0" w:lastRowFirstColumn="0" w:lastRowLastColumn="0"/>
            <w:tcW w:w="2229" w:type="dxa"/>
          </w:tcPr>
          <w:p w14:paraId="3BB414D4" w14:textId="77777777" w:rsidR="0092121A" w:rsidRPr="0092121A" w:rsidRDefault="0092121A" w:rsidP="002F2C03">
            <w:pPr>
              <w:rPr>
                <w:lang w:eastAsia="en-US"/>
              </w:rPr>
            </w:pPr>
            <w:r w:rsidRPr="0092121A">
              <w:rPr>
                <w:lang w:eastAsia="en-US"/>
              </w:rPr>
              <w:t>prerender</w:t>
            </w:r>
          </w:p>
        </w:tc>
        <w:tc>
          <w:tcPr>
            <w:tcW w:w="1104" w:type="dxa"/>
            <w:shd w:val="clear" w:color="auto" w:fill="FFE3E4"/>
          </w:tcPr>
          <w:p w14:paraId="068FE6FB"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95</w:t>
            </w:r>
          </w:p>
        </w:tc>
        <w:tc>
          <w:tcPr>
            <w:tcW w:w="990" w:type="dxa"/>
            <w:shd w:val="clear" w:color="auto" w:fill="E2EFD9" w:themeFill="accent6" w:themeFillTint="33"/>
          </w:tcPr>
          <w:p w14:paraId="599CD61E"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0,4</w:t>
            </w:r>
          </w:p>
        </w:tc>
        <w:tc>
          <w:tcPr>
            <w:tcW w:w="758" w:type="dxa"/>
            <w:shd w:val="clear" w:color="auto" w:fill="E2EFD9" w:themeFill="accent6" w:themeFillTint="33"/>
          </w:tcPr>
          <w:p w14:paraId="70CF19CF"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0,4</w:t>
            </w:r>
          </w:p>
        </w:tc>
        <w:tc>
          <w:tcPr>
            <w:tcW w:w="999" w:type="dxa"/>
            <w:shd w:val="clear" w:color="auto" w:fill="FFF2CC" w:themeFill="accent4" w:themeFillTint="33"/>
          </w:tcPr>
          <w:p w14:paraId="541DFD07"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0,9</w:t>
            </w:r>
          </w:p>
        </w:tc>
        <w:tc>
          <w:tcPr>
            <w:tcW w:w="933" w:type="dxa"/>
            <w:shd w:val="clear" w:color="auto" w:fill="FFF2CC" w:themeFill="accent4" w:themeFillTint="33"/>
          </w:tcPr>
          <w:p w14:paraId="1D80E5DD"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0,8</w:t>
            </w:r>
          </w:p>
        </w:tc>
        <w:tc>
          <w:tcPr>
            <w:tcW w:w="999" w:type="dxa"/>
            <w:shd w:val="clear" w:color="auto" w:fill="FFF2CC" w:themeFill="accent4" w:themeFillTint="33"/>
          </w:tcPr>
          <w:p w14:paraId="74FF0D79"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10</w:t>
            </w:r>
          </w:p>
        </w:tc>
        <w:tc>
          <w:tcPr>
            <w:tcW w:w="734" w:type="dxa"/>
            <w:shd w:val="clear" w:color="auto" w:fill="FBE4D5" w:themeFill="accent2" w:themeFillTint="33"/>
          </w:tcPr>
          <w:p w14:paraId="77B4D204" w14:textId="763D3DDE"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0,39</w:t>
            </w:r>
          </w:p>
        </w:tc>
      </w:tr>
      <w:tr w:rsidR="00751C63" w:rsidRPr="0092121A" w14:paraId="6BBA4A49" w14:textId="77777777" w:rsidTr="00751C63">
        <w:trPr>
          <w:trHeight w:val="456"/>
        </w:trPr>
        <w:tc>
          <w:tcPr>
            <w:cnfStyle w:val="001000000000" w:firstRow="0" w:lastRow="0" w:firstColumn="1" w:lastColumn="0" w:oddVBand="0" w:evenVBand="0" w:oddHBand="0" w:evenHBand="0" w:firstRowFirstColumn="0" w:firstRowLastColumn="0" w:lastRowFirstColumn="0" w:lastRowLastColumn="0"/>
            <w:tcW w:w="2229" w:type="dxa"/>
          </w:tcPr>
          <w:p w14:paraId="1BAD4E5A" w14:textId="77777777" w:rsidR="0092121A" w:rsidRPr="0092121A" w:rsidRDefault="0092121A" w:rsidP="002F2C03">
            <w:pPr>
              <w:rPr>
                <w:lang w:eastAsia="en-US"/>
              </w:rPr>
            </w:pPr>
            <w:r w:rsidRPr="0092121A">
              <w:rPr>
                <w:lang w:eastAsia="en-US"/>
              </w:rPr>
              <w:t>server render</w:t>
            </w:r>
          </w:p>
        </w:tc>
        <w:tc>
          <w:tcPr>
            <w:tcW w:w="1104" w:type="dxa"/>
            <w:shd w:val="clear" w:color="auto" w:fill="FBE4D5" w:themeFill="accent2" w:themeFillTint="33"/>
          </w:tcPr>
          <w:p w14:paraId="62A39C7F"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96</w:t>
            </w:r>
          </w:p>
        </w:tc>
        <w:tc>
          <w:tcPr>
            <w:tcW w:w="990" w:type="dxa"/>
            <w:shd w:val="clear" w:color="auto" w:fill="E2EFD9" w:themeFill="accent6" w:themeFillTint="33"/>
          </w:tcPr>
          <w:p w14:paraId="39B7B11E"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0,4</w:t>
            </w:r>
          </w:p>
        </w:tc>
        <w:tc>
          <w:tcPr>
            <w:tcW w:w="758" w:type="dxa"/>
            <w:shd w:val="clear" w:color="auto" w:fill="FFF2CC" w:themeFill="accent4" w:themeFillTint="33"/>
          </w:tcPr>
          <w:p w14:paraId="5712A4D6"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0,7</w:t>
            </w:r>
          </w:p>
        </w:tc>
        <w:tc>
          <w:tcPr>
            <w:tcW w:w="999" w:type="dxa"/>
            <w:shd w:val="clear" w:color="auto" w:fill="E2EFD9" w:themeFill="accent6" w:themeFillTint="33"/>
          </w:tcPr>
          <w:p w14:paraId="014A96E3"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0,8</w:t>
            </w:r>
          </w:p>
        </w:tc>
        <w:tc>
          <w:tcPr>
            <w:tcW w:w="933" w:type="dxa"/>
            <w:shd w:val="clear" w:color="auto" w:fill="E2EFD9" w:themeFill="accent6" w:themeFillTint="33"/>
          </w:tcPr>
          <w:p w14:paraId="258B4095"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0,4</w:t>
            </w:r>
          </w:p>
        </w:tc>
        <w:tc>
          <w:tcPr>
            <w:tcW w:w="999" w:type="dxa"/>
            <w:shd w:val="clear" w:color="auto" w:fill="E2EFD9" w:themeFill="accent6" w:themeFillTint="33"/>
          </w:tcPr>
          <w:p w14:paraId="6A395DDB"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w:t>
            </w:r>
          </w:p>
        </w:tc>
        <w:tc>
          <w:tcPr>
            <w:tcW w:w="734" w:type="dxa"/>
            <w:shd w:val="clear" w:color="auto" w:fill="FFE3E4"/>
          </w:tcPr>
          <w:p w14:paraId="35D29C13" w14:textId="267B63E3"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0,42</w:t>
            </w:r>
          </w:p>
        </w:tc>
      </w:tr>
      <w:tr w:rsidR="009A3CD7" w:rsidRPr="0092121A" w14:paraId="734CA6FD" w14:textId="77777777" w:rsidTr="00751C63">
        <w:trPr>
          <w:trHeight w:val="456"/>
        </w:trPr>
        <w:tc>
          <w:tcPr>
            <w:cnfStyle w:val="001000000000" w:firstRow="0" w:lastRow="0" w:firstColumn="1" w:lastColumn="0" w:oddVBand="0" w:evenVBand="0" w:oddHBand="0" w:evenHBand="0" w:firstRowFirstColumn="0" w:firstRowLastColumn="0" w:lastRowFirstColumn="0" w:lastRowLastColumn="0"/>
            <w:tcW w:w="2229" w:type="dxa"/>
            <w:tcBorders>
              <w:bottom w:val="single" w:sz="4" w:space="0" w:color="000000"/>
            </w:tcBorders>
          </w:tcPr>
          <w:p w14:paraId="64C0B400" w14:textId="77777777" w:rsidR="0092121A" w:rsidRPr="0092121A" w:rsidRDefault="0092121A" w:rsidP="002F2C03">
            <w:pPr>
              <w:rPr>
                <w:lang w:eastAsia="en-US"/>
              </w:rPr>
            </w:pPr>
            <w:r w:rsidRPr="0092121A">
              <w:rPr>
                <w:lang w:eastAsia="en-US"/>
              </w:rPr>
              <w:t>CSR</w:t>
            </w:r>
          </w:p>
        </w:tc>
        <w:tc>
          <w:tcPr>
            <w:tcW w:w="1104" w:type="dxa"/>
            <w:tcBorders>
              <w:bottom w:val="single" w:sz="4" w:space="0" w:color="000000"/>
            </w:tcBorders>
            <w:shd w:val="clear" w:color="auto" w:fill="E2EFD9" w:themeFill="accent6" w:themeFillTint="33"/>
          </w:tcPr>
          <w:p w14:paraId="4FC649FA"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99</w:t>
            </w:r>
          </w:p>
        </w:tc>
        <w:tc>
          <w:tcPr>
            <w:tcW w:w="990" w:type="dxa"/>
            <w:tcBorders>
              <w:bottom w:val="single" w:sz="4" w:space="0" w:color="000000"/>
            </w:tcBorders>
            <w:shd w:val="clear" w:color="auto" w:fill="FFF2CC" w:themeFill="accent4" w:themeFillTint="33"/>
          </w:tcPr>
          <w:p w14:paraId="0510DDD5"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0,7</w:t>
            </w:r>
          </w:p>
        </w:tc>
        <w:tc>
          <w:tcPr>
            <w:tcW w:w="758" w:type="dxa"/>
            <w:tcBorders>
              <w:bottom w:val="single" w:sz="4" w:space="0" w:color="000000"/>
            </w:tcBorders>
            <w:shd w:val="clear" w:color="auto" w:fill="FFF2CC" w:themeFill="accent4" w:themeFillTint="33"/>
          </w:tcPr>
          <w:p w14:paraId="731AD7F8"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0,7</w:t>
            </w:r>
          </w:p>
        </w:tc>
        <w:tc>
          <w:tcPr>
            <w:tcW w:w="999" w:type="dxa"/>
            <w:tcBorders>
              <w:bottom w:val="single" w:sz="4" w:space="0" w:color="000000"/>
            </w:tcBorders>
            <w:shd w:val="clear" w:color="auto" w:fill="FFF2CC" w:themeFill="accent4" w:themeFillTint="33"/>
          </w:tcPr>
          <w:p w14:paraId="67DC29A5"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0,9</w:t>
            </w:r>
          </w:p>
        </w:tc>
        <w:tc>
          <w:tcPr>
            <w:tcW w:w="933" w:type="dxa"/>
            <w:tcBorders>
              <w:bottom w:val="single" w:sz="4" w:space="0" w:color="000000"/>
            </w:tcBorders>
            <w:shd w:val="clear" w:color="auto" w:fill="FFF2CC" w:themeFill="accent4" w:themeFillTint="33"/>
          </w:tcPr>
          <w:p w14:paraId="04369628"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0,8</w:t>
            </w:r>
          </w:p>
        </w:tc>
        <w:tc>
          <w:tcPr>
            <w:tcW w:w="999" w:type="dxa"/>
            <w:tcBorders>
              <w:bottom w:val="single" w:sz="4" w:space="0" w:color="000000"/>
            </w:tcBorders>
            <w:shd w:val="clear" w:color="auto" w:fill="FBE4D5" w:themeFill="accent2" w:themeFillTint="33"/>
          </w:tcPr>
          <w:p w14:paraId="3D2B2FA2"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20</w:t>
            </w:r>
          </w:p>
        </w:tc>
        <w:tc>
          <w:tcPr>
            <w:tcW w:w="734" w:type="dxa"/>
            <w:tcBorders>
              <w:bottom w:val="single" w:sz="4" w:space="0" w:color="000000"/>
            </w:tcBorders>
            <w:shd w:val="clear" w:color="auto" w:fill="E2EFD9" w:themeFill="accent6" w:themeFillTint="33"/>
          </w:tcPr>
          <w:p w14:paraId="3CCF2F0C" w14:textId="6CFDD9AB"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0,0</w:t>
            </w:r>
            <w:r w:rsidR="00C15896">
              <w:rPr>
                <w:lang w:eastAsia="en-US"/>
              </w:rPr>
              <w:t>5</w:t>
            </w:r>
          </w:p>
        </w:tc>
      </w:tr>
      <w:tr w:rsidR="00751C63" w:rsidRPr="0092121A" w14:paraId="03CB062D" w14:textId="77777777" w:rsidTr="00751C63">
        <w:trPr>
          <w:trHeight w:val="456"/>
        </w:trPr>
        <w:tc>
          <w:tcPr>
            <w:cnfStyle w:val="001000000000" w:firstRow="0" w:lastRow="0" w:firstColumn="1" w:lastColumn="0" w:oddVBand="0" w:evenVBand="0" w:oddHBand="0" w:evenHBand="0" w:firstRowFirstColumn="0" w:firstRowLastColumn="0" w:lastRowFirstColumn="0" w:lastRowLastColumn="0"/>
            <w:tcW w:w="2229" w:type="dxa"/>
            <w:tcBorders>
              <w:top w:val="single" w:sz="4" w:space="0" w:color="000000"/>
              <w:bottom w:val="nil"/>
            </w:tcBorders>
          </w:tcPr>
          <w:p w14:paraId="5EAF2AA0" w14:textId="77777777" w:rsidR="0092121A" w:rsidRPr="0092121A" w:rsidRDefault="0092121A" w:rsidP="002F2C03">
            <w:pPr>
              <w:rPr>
                <w:lang w:eastAsia="en-US"/>
              </w:rPr>
            </w:pPr>
            <w:r w:rsidRPr="0092121A">
              <w:rPr>
                <w:lang w:eastAsia="en-US"/>
              </w:rPr>
              <w:t>SSR mobile</w:t>
            </w:r>
          </w:p>
        </w:tc>
        <w:tc>
          <w:tcPr>
            <w:tcW w:w="1104" w:type="dxa"/>
            <w:tcBorders>
              <w:top w:val="single" w:sz="4" w:space="0" w:color="000000"/>
              <w:bottom w:val="nil"/>
            </w:tcBorders>
            <w:shd w:val="clear" w:color="auto" w:fill="FBE4D5" w:themeFill="accent2" w:themeFillTint="33"/>
          </w:tcPr>
          <w:p w14:paraId="01031991"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86</w:t>
            </w:r>
          </w:p>
        </w:tc>
        <w:tc>
          <w:tcPr>
            <w:tcW w:w="990" w:type="dxa"/>
            <w:tcBorders>
              <w:top w:val="single" w:sz="4" w:space="0" w:color="000000"/>
              <w:bottom w:val="nil"/>
            </w:tcBorders>
            <w:shd w:val="clear" w:color="auto" w:fill="E2EFD9" w:themeFill="accent6" w:themeFillTint="33"/>
          </w:tcPr>
          <w:p w14:paraId="6EF87031"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1,5</w:t>
            </w:r>
          </w:p>
        </w:tc>
        <w:tc>
          <w:tcPr>
            <w:tcW w:w="758" w:type="dxa"/>
            <w:tcBorders>
              <w:top w:val="single" w:sz="4" w:space="0" w:color="000000"/>
              <w:bottom w:val="nil"/>
            </w:tcBorders>
            <w:shd w:val="clear" w:color="auto" w:fill="FBE4D5" w:themeFill="accent2" w:themeFillTint="33"/>
          </w:tcPr>
          <w:p w14:paraId="4BF5018F"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2,3</w:t>
            </w:r>
          </w:p>
        </w:tc>
        <w:tc>
          <w:tcPr>
            <w:tcW w:w="999" w:type="dxa"/>
            <w:tcBorders>
              <w:top w:val="single" w:sz="4" w:space="0" w:color="000000"/>
              <w:bottom w:val="nil"/>
            </w:tcBorders>
            <w:shd w:val="clear" w:color="auto" w:fill="FBE4D5" w:themeFill="accent2" w:themeFillTint="33"/>
          </w:tcPr>
          <w:p w14:paraId="1149B6C6"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3,5</w:t>
            </w:r>
          </w:p>
        </w:tc>
        <w:tc>
          <w:tcPr>
            <w:tcW w:w="933" w:type="dxa"/>
            <w:tcBorders>
              <w:top w:val="single" w:sz="4" w:space="0" w:color="000000"/>
              <w:bottom w:val="nil"/>
            </w:tcBorders>
            <w:shd w:val="clear" w:color="auto" w:fill="FFE3E4"/>
          </w:tcPr>
          <w:p w14:paraId="53F58C04"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4,6</w:t>
            </w:r>
          </w:p>
        </w:tc>
        <w:tc>
          <w:tcPr>
            <w:tcW w:w="999" w:type="dxa"/>
            <w:tcBorders>
              <w:top w:val="single" w:sz="4" w:space="0" w:color="000000"/>
              <w:bottom w:val="nil"/>
            </w:tcBorders>
            <w:shd w:val="clear" w:color="auto" w:fill="FBE4D5" w:themeFill="accent2" w:themeFillTint="33"/>
          </w:tcPr>
          <w:p w14:paraId="0E09573D"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200</w:t>
            </w:r>
          </w:p>
        </w:tc>
        <w:tc>
          <w:tcPr>
            <w:tcW w:w="734" w:type="dxa"/>
            <w:tcBorders>
              <w:top w:val="single" w:sz="4" w:space="0" w:color="000000"/>
              <w:bottom w:val="nil"/>
            </w:tcBorders>
            <w:shd w:val="clear" w:color="auto" w:fill="FFF2CC" w:themeFill="accent4" w:themeFillTint="33"/>
          </w:tcPr>
          <w:p w14:paraId="17647436" w14:textId="61947000"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0,04</w:t>
            </w:r>
          </w:p>
        </w:tc>
      </w:tr>
      <w:tr w:rsidR="009A3CD7" w:rsidRPr="0092121A" w14:paraId="1AA555E6" w14:textId="77777777" w:rsidTr="00751C63">
        <w:trPr>
          <w:trHeight w:val="471"/>
        </w:trPr>
        <w:tc>
          <w:tcPr>
            <w:cnfStyle w:val="001000000000" w:firstRow="0" w:lastRow="0" w:firstColumn="1" w:lastColumn="0" w:oddVBand="0" w:evenVBand="0" w:oddHBand="0" w:evenHBand="0" w:firstRowFirstColumn="0" w:firstRowLastColumn="0" w:lastRowFirstColumn="0" w:lastRowLastColumn="0"/>
            <w:tcW w:w="2229" w:type="dxa"/>
            <w:tcBorders>
              <w:top w:val="nil"/>
            </w:tcBorders>
          </w:tcPr>
          <w:p w14:paraId="1EB89590" w14:textId="77777777" w:rsidR="0092121A" w:rsidRPr="0092121A" w:rsidRDefault="0092121A" w:rsidP="002F2C03">
            <w:pPr>
              <w:rPr>
                <w:lang w:eastAsia="en-US"/>
              </w:rPr>
            </w:pPr>
            <w:r w:rsidRPr="0092121A">
              <w:rPr>
                <w:lang w:eastAsia="en-US"/>
              </w:rPr>
              <w:t>prerender mobile</w:t>
            </w:r>
          </w:p>
        </w:tc>
        <w:tc>
          <w:tcPr>
            <w:tcW w:w="1104" w:type="dxa"/>
            <w:tcBorders>
              <w:top w:val="nil"/>
            </w:tcBorders>
            <w:shd w:val="clear" w:color="auto" w:fill="FFF2CC" w:themeFill="accent4" w:themeFillTint="33"/>
          </w:tcPr>
          <w:p w14:paraId="2A4E650B"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89</w:t>
            </w:r>
          </w:p>
        </w:tc>
        <w:tc>
          <w:tcPr>
            <w:tcW w:w="990" w:type="dxa"/>
            <w:tcBorders>
              <w:top w:val="nil"/>
            </w:tcBorders>
            <w:shd w:val="clear" w:color="auto" w:fill="E2EFD9" w:themeFill="accent6" w:themeFillTint="33"/>
          </w:tcPr>
          <w:p w14:paraId="1C872586"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1,5</w:t>
            </w:r>
          </w:p>
        </w:tc>
        <w:tc>
          <w:tcPr>
            <w:tcW w:w="758" w:type="dxa"/>
            <w:tcBorders>
              <w:top w:val="nil"/>
            </w:tcBorders>
            <w:shd w:val="clear" w:color="auto" w:fill="E2EFD9" w:themeFill="accent6" w:themeFillTint="33"/>
          </w:tcPr>
          <w:p w14:paraId="07B746F2"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1,5</w:t>
            </w:r>
          </w:p>
        </w:tc>
        <w:tc>
          <w:tcPr>
            <w:tcW w:w="999" w:type="dxa"/>
            <w:tcBorders>
              <w:top w:val="nil"/>
            </w:tcBorders>
            <w:shd w:val="clear" w:color="auto" w:fill="FFF2CC" w:themeFill="accent4" w:themeFillTint="33"/>
          </w:tcPr>
          <w:p w14:paraId="1D296D69"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3,4</w:t>
            </w:r>
          </w:p>
        </w:tc>
        <w:tc>
          <w:tcPr>
            <w:tcW w:w="933" w:type="dxa"/>
            <w:tcBorders>
              <w:top w:val="nil"/>
            </w:tcBorders>
            <w:shd w:val="clear" w:color="auto" w:fill="FFF2CC" w:themeFill="accent4" w:themeFillTint="33"/>
          </w:tcPr>
          <w:p w14:paraId="59571129"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3,4</w:t>
            </w:r>
          </w:p>
        </w:tc>
        <w:tc>
          <w:tcPr>
            <w:tcW w:w="999" w:type="dxa"/>
            <w:tcBorders>
              <w:top w:val="nil"/>
            </w:tcBorders>
            <w:shd w:val="clear" w:color="auto" w:fill="FFF2CC" w:themeFill="accent4" w:themeFillTint="33"/>
          </w:tcPr>
          <w:p w14:paraId="7C3A3EB0"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170</w:t>
            </w:r>
          </w:p>
        </w:tc>
        <w:tc>
          <w:tcPr>
            <w:tcW w:w="734" w:type="dxa"/>
            <w:tcBorders>
              <w:top w:val="nil"/>
            </w:tcBorders>
            <w:shd w:val="clear" w:color="auto" w:fill="FBE4D5" w:themeFill="accent2" w:themeFillTint="33"/>
          </w:tcPr>
          <w:p w14:paraId="6183DC3F" w14:textId="1699AC02"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0,05</w:t>
            </w:r>
          </w:p>
        </w:tc>
      </w:tr>
      <w:tr w:rsidR="00751C63" w:rsidRPr="0092121A" w14:paraId="4C392D28" w14:textId="77777777" w:rsidTr="00751C63">
        <w:trPr>
          <w:trHeight w:val="456"/>
        </w:trPr>
        <w:tc>
          <w:tcPr>
            <w:cnfStyle w:val="001000000000" w:firstRow="0" w:lastRow="0" w:firstColumn="1" w:lastColumn="0" w:oddVBand="0" w:evenVBand="0" w:oddHBand="0" w:evenHBand="0" w:firstRowFirstColumn="0" w:firstRowLastColumn="0" w:lastRowFirstColumn="0" w:lastRowLastColumn="0"/>
            <w:tcW w:w="2229" w:type="dxa"/>
          </w:tcPr>
          <w:p w14:paraId="53DD1971" w14:textId="77777777" w:rsidR="0092121A" w:rsidRPr="0092121A" w:rsidRDefault="0092121A" w:rsidP="002F2C03">
            <w:pPr>
              <w:rPr>
                <w:lang w:eastAsia="en-US"/>
              </w:rPr>
            </w:pPr>
            <w:proofErr w:type="gramStart"/>
            <w:r w:rsidRPr="0092121A">
              <w:rPr>
                <w:lang w:eastAsia="en-US"/>
              </w:rPr>
              <w:t>server</w:t>
            </w:r>
            <w:proofErr w:type="gramEnd"/>
            <w:r w:rsidRPr="0092121A">
              <w:rPr>
                <w:lang w:eastAsia="en-US"/>
              </w:rPr>
              <w:t xml:space="preserve"> render mobile</w:t>
            </w:r>
          </w:p>
        </w:tc>
        <w:tc>
          <w:tcPr>
            <w:tcW w:w="1104" w:type="dxa"/>
            <w:shd w:val="clear" w:color="auto" w:fill="E2EFD9" w:themeFill="accent6" w:themeFillTint="33"/>
          </w:tcPr>
          <w:p w14:paraId="6425E96D"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93</w:t>
            </w:r>
          </w:p>
        </w:tc>
        <w:tc>
          <w:tcPr>
            <w:tcW w:w="990" w:type="dxa"/>
            <w:shd w:val="clear" w:color="auto" w:fill="E2EFD9" w:themeFill="accent6" w:themeFillTint="33"/>
          </w:tcPr>
          <w:p w14:paraId="1D78F196"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1,5</w:t>
            </w:r>
          </w:p>
        </w:tc>
        <w:tc>
          <w:tcPr>
            <w:tcW w:w="758" w:type="dxa"/>
            <w:shd w:val="clear" w:color="auto" w:fill="FFF2CC" w:themeFill="accent4" w:themeFillTint="33"/>
          </w:tcPr>
          <w:p w14:paraId="43D8CC0D"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1,8</w:t>
            </w:r>
          </w:p>
        </w:tc>
        <w:tc>
          <w:tcPr>
            <w:tcW w:w="999" w:type="dxa"/>
            <w:shd w:val="clear" w:color="auto" w:fill="E2EFD9" w:themeFill="accent6" w:themeFillTint="33"/>
          </w:tcPr>
          <w:p w14:paraId="6F18F047"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3,2</w:t>
            </w:r>
          </w:p>
        </w:tc>
        <w:tc>
          <w:tcPr>
            <w:tcW w:w="933" w:type="dxa"/>
            <w:shd w:val="clear" w:color="auto" w:fill="E2EFD9" w:themeFill="accent6" w:themeFillTint="33"/>
          </w:tcPr>
          <w:p w14:paraId="2AC6C0AA"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1,5</w:t>
            </w:r>
          </w:p>
        </w:tc>
        <w:tc>
          <w:tcPr>
            <w:tcW w:w="999" w:type="dxa"/>
            <w:shd w:val="clear" w:color="auto" w:fill="E2EFD9" w:themeFill="accent6" w:themeFillTint="33"/>
          </w:tcPr>
          <w:p w14:paraId="25DA10C0"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w:t>
            </w:r>
          </w:p>
        </w:tc>
        <w:tc>
          <w:tcPr>
            <w:tcW w:w="734" w:type="dxa"/>
            <w:shd w:val="clear" w:color="auto" w:fill="FBE4D5" w:themeFill="accent2" w:themeFillTint="33"/>
          </w:tcPr>
          <w:p w14:paraId="39C16B2B" w14:textId="206893CF"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0,05</w:t>
            </w:r>
          </w:p>
        </w:tc>
      </w:tr>
      <w:tr w:rsidR="009A3CD7" w:rsidRPr="0092121A" w14:paraId="5A5C98A5" w14:textId="77777777" w:rsidTr="00751C63">
        <w:trPr>
          <w:trHeight w:val="456"/>
        </w:trPr>
        <w:tc>
          <w:tcPr>
            <w:cnfStyle w:val="001000000000" w:firstRow="0" w:lastRow="0" w:firstColumn="1" w:lastColumn="0" w:oddVBand="0" w:evenVBand="0" w:oddHBand="0" w:evenHBand="0" w:firstRowFirstColumn="0" w:firstRowLastColumn="0" w:lastRowFirstColumn="0" w:lastRowLastColumn="0"/>
            <w:tcW w:w="2229" w:type="dxa"/>
          </w:tcPr>
          <w:p w14:paraId="48863DE2" w14:textId="77777777" w:rsidR="0092121A" w:rsidRPr="0092121A" w:rsidRDefault="0092121A" w:rsidP="002F2C03">
            <w:pPr>
              <w:rPr>
                <w:lang w:eastAsia="en-US"/>
              </w:rPr>
            </w:pPr>
            <w:r w:rsidRPr="0092121A">
              <w:rPr>
                <w:lang w:eastAsia="en-US"/>
              </w:rPr>
              <w:t>CSR mobile</w:t>
            </w:r>
          </w:p>
        </w:tc>
        <w:tc>
          <w:tcPr>
            <w:tcW w:w="1104" w:type="dxa"/>
            <w:shd w:val="clear" w:color="auto" w:fill="FFE3E4"/>
          </w:tcPr>
          <w:p w14:paraId="6100E596"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82</w:t>
            </w:r>
          </w:p>
        </w:tc>
        <w:tc>
          <w:tcPr>
            <w:tcW w:w="990" w:type="dxa"/>
            <w:shd w:val="clear" w:color="auto" w:fill="FFF2CC" w:themeFill="accent4" w:themeFillTint="33"/>
          </w:tcPr>
          <w:p w14:paraId="7A748734"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2,5</w:t>
            </w:r>
          </w:p>
        </w:tc>
        <w:tc>
          <w:tcPr>
            <w:tcW w:w="758" w:type="dxa"/>
            <w:shd w:val="clear" w:color="auto" w:fill="FFE3E4"/>
          </w:tcPr>
          <w:p w14:paraId="6373BC51"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2,5</w:t>
            </w:r>
          </w:p>
        </w:tc>
        <w:tc>
          <w:tcPr>
            <w:tcW w:w="999" w:type="dxa"/>
            <w:shd w:val="clear" w:color="auto" w:fill="FFE3E4"/>
          </w:tcPr>
          <w:p w14:paraId="6A0C54F4"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4,1</w:t>
            </w:r>
          </w:p>
        </w:tc>
        <w:tc>
          <w:tcPr>
            <w:tcW w:w="933" w:type="dxa"/>
            <w:shd w:val="clear" w:color="auto" w:fill="FBE4D5" w:themeFill="accent2" w:themeFillTint="33"/>
          </w:tcPr>
          <w:p w14:paraId="7623F332"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3,9</w:t>
            </w:r>
          </w:p>
        </w:tc>
        <w:tc>
          <w:tcPr>
            <w:tcW w:w="999" w:type="dxa"/>
            <w:shd w:val="clear" w:color="auto" w:fill="FFF2CC" w:themeFill="accent4" w:themeFillTint="33"/>
          </w:tcPr>
          <w:p w14:paraId="5C35CE35" w14:textId="77777777"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170</w:t>
            </w:r>
          </w:p>
        </w:tc>
        <w:tc>
          <w:tcPr>
            <w:tcW w:w="734" w:type="dxa"/>
            <w:shd w:val="clear" w:color="auto" w:fill="E2EFD9" w:themeFill="accent6" w:themeFillTint="33"/>
          </w:tcPr>
          <w:p w14:paraId="1734A9A3" w14:textId="66FB1FD3" w:rsidR="0092121A" w:rsidRPr="0092121A" w:rsidRDefault="0092121A" w:rsidP="002F2C03">
            <w:pPr>
              <w:cnfStyle w:val="000000000000" w:firstRow="0" w:lastRow="0" w:firstColumn="0" w:lastColumn="0" w:oddVBand="0" w:evenVBand="0" w:oddHBand="0" w:evenHBand="0" w:firstRowFirstColumn="0" w:firstRowLastColumn="0" w:lastRowFirstColumn="0" w:lastRowLastColumn="0"/>
              <w:rPr>
                <w:lang w:eastAsia="en-US"/>
              </w:rPr>
            </w:pPr>
            <w:r w:rsidRPr="0092121A">
              <w:rPr>
                <w:lang w:eastAsia="en-US"/>
              </w:rPr>
              <w:t>0,03</w:t>
            </w:r>
          </w:p>
        </w:tc>
      </w:tr>
    </w:tbl>
    <w:p w14:paraId="35B566C5" w14:textId="76EFE35F" w:rsidR="000270AF" w:rsidRDefault="003D347A" w:rsidP="000270AF">
      <w:pPr>
        <w:pStyle w:val="Nadpis3"/>
      </w:pPr>
      <w:r>
        <w:t>Výkonnostní s</w:t>
      </w:r>
      <w:r w:rsidR="00B74F42">
        <w:t>yntetické měření pomocí Pagespeed.cz</w:t>
      </w:r>
    </w:p>
    <w:p w14:paraId="55F7D38C" w14:textId="77777777" w:rsidR="00ED4709" w:rsidRDefault="006B364E" w:rsidP="00C15161">
      <w:pPr>
        <w:rPr>
          <w:lang w:eastAsia="en-US"/>
        </w:rPr>
      </w:pPr>
      <w:r>
        <w:rPr>
          <w:lang w:eastAsia="en-US"/>
        </w:rPr>
        <w:t>Poslední výkonnostní metriky</w:t>
      </w:r>
      <w:r w:rsidR="00F708D4">
        <w:rPr>
          <w:lang w:eastAsia="en-US"/>
        </w:rPr>
        <w:t xml:space="preserve"> naměřené nástrojem Pagespeed.cz lze vidět v </w:t>
      </w:r>
      <w:r w:rsidR="00F708D4">
        <w:rPr>
          <w:lang w:eastAsia="en-US"/>
        </w:rPr>
        <w:fldChar w:fldCharType="begin"/>
      </w:r>
      <w:r w:rsidR="00F708D4">
        <w:rPr>
          <w:lang w:eastAsia="en-US"/>
        </w:rPr>
        <w:instrText xml:space="preserve"> REF _Ref69600101 \h </w:instrText>
      </w:r>
      <w:r w:rsidR="00F708D4">
        <w:rPr>
          <w:lang w:eastAsia="en-US"/>
        </w:rPr>
      </w:r>
      <w:r w:rsidR="00F708D4">
        <w:rPr>
          <w:lang w:eastAsia="en-US"/>
        </w:rPr>
        <w:fldChar w:fldCharType="separate"/>
      </w:r>
      <w:r w:rsidR="00F708D4">
        <w:t xml:space="preserve">Tabulka </w:t>
      </w:r>
      <w:r w:rsidR="00F708D4">
        <w:rPr>
          <w:noProof/>
        </w:rPr>
        <w:t>3</w:t>
      </w:r>
      <w:r w:rsidR="00F708D4">
        <w:rPr>
          <w:lang w:eastAsia="en-US"/>
        </w:rPr>
        <w:fldChar w:fldCharType="end"/>
      </w:r>
      <w:r w:rsidR="00F708D4">
        <w:rPr>
          <w:lang w:eastAsia="en-US"/>
        </w:rPr>
        <w:t xml:space="preserve">. </w:t>
      </w:r>
      <w:r w:rsidR="0055112D">
        <w:rPr>
          <w:lang w:eastAsia="en-US"/>
        </w:rPr>
        <w:t xml:space="preserve">Všechny verze </w:t>
      </w:r>
      <w:proofErr w:type="spellStart"/>
      <w:r w:rsidR="0055112D">
        <w:rPr>
          <w:lang w:eastAsia="en-US"/>
        </w:rPr>
        <w:t>renderingů</w:t>
      </w:r>
      <w:proofErr w:type="spellEnd"/>
      <w:r w:rsidR="0055112D">
        <w:rPr>
          <w:lang w:eastAsia="en-US"/>
        </w:rPr>
        <w:t xml:space="preserve"> jsou tímto nástrojem monitorovány déle než měsíc. </w:t>
      </w:r>
      <w:r w:rsidR="00C83FAA">
        <w:rPr>
          <w:lang w:eastAsia="en-US"/>
        </w:rPr>
        <w:t xml:space="preserve">V případě LPS se </w:t>
      </w:r>
      <w:r w:rsidR="001D6A60">
        <w:rPr>
          <w:lang w:eastAsia="en-US"/>
        </w:rPr>
        <w:t xml:space="preserve">jak pořadí, tak hodnoty </w:t>
      </w:r>
      <w:r w:rsidR="00D72324">
        <w:rPr>
          <w:lang w:eastAsia="en-US"/>
        </w:rPr>
        <w:t xml:space="preserve">metrik </w:t>
      </w:r>
      <w:r w:rsidR="001D6A60">
        <w:rPr>
          <w:lang w:eastAsia="en-US"/>
        </w:rPr>
        <w:t xml:space="preserve">jednotlivých </w:t>
      </w:r>
      <w:proofErr w:type="spellStart"/>
      <w:r w:rsidR="001D6A60">
        <w:rPr>
          <w:lang w:eastAsia="en-US"/>
        </w:rPr>
        <w:t>renderingů</w:t>
      </w:r>
      <w:proofErr w:type="spellEnd"/>
      <w:r w:rsidR="001D6A60">
        <w:rPr>
          <w:lang w:eastAsia="en-US"/>
        </w:rPr>
        <w:t xml:space="preserve"> dosti měnil</w:t>
      </w:r>
      <w:r w:rsidR="00D72324">
        <w:rPr>
          <w:lang w:eastAsia="en-US"/>
        </w:rPr>
        <w:t>y</w:t>
      </w:r>
      <w:r w:rsidR="00781036">
        <w:rPr>
          <w:lang w:eastAsia="en-US"/>
        </w:rPr>
        <w:t xml:space="preserve"> – v extrémních případech až o 22 bodů</w:t>
      </w:r>
      <w:r w:rsidR="00CA0D2B">
        <w:rPr>
          <w:lang w:eastAsia="en-US"/>
        </w:rPr>
        <w:t xml:space="preserve"> pro stejnou metriku</w:t>
      </w:r>
      <w:r w:rsidR="00781036">
        <w:rPr>
          <w:lang w:eastAsia="en-US"/>
        </w:rPr>
        <w:t>.</w:t>
      </w:r>
      <w:r w:rsidR="00CA0D2B">
        <w:rPr>
          <w:lang w:eastAsia="en-US"/>
        </w:rPr>
        <w:t xml:space="preserve"> Bohužel nelze příliš určit, co tyto odchylky způsobuje</w:t>
      </w:r>
      <w:r w:rsidR="002D4386">
        <w:rPr>
          <w:lang w:eastAsia="en-US"/>
        </w:rPr>
        <w:t xml:space="preserve">. Příčinou </w:t>
      </w:r>
      <w:r w:rsidR="00F221ED">
        <w:rPr>
          <w:lang w:eastAsia="en-US"/>
        </w:rPr>
        <w:t xml:space="preserve">rozdílů </w:t>
      </w:r>
      <w:r w:rsidR="002D4386">
        <w:rPr>
          <w:lang w:eastAsia="en-US"/>
        </w:rPr>
        <w:t>může být</w:t>
      </w:r>
      <w:r w:rsidR="00AF7F19">
        <w:rPr>
          <w:lang w:eastAsia="en-US"/>
        </w:rPr>
        <w:t xml:space="preserve"> </w:t>
      </w:r>
      <w:r w:rsidR="002D4386">
        <w:rPr>
          <w:lang w:eastAsia="en-US"/>
        </w:rPr>
        <w:t xml:space="preserve">jak </w:t>
      </w:r>
      <w:proofErr w:type="spellStart"/>
      <w:r w:rsidR="00AF7F19">
        <w:rPr>
          <w:lang w:eastAsia="en-US"/>
        </w:rPr>
        <w:t>hosting</w:t>
      </w:r>
      <w:proofErr w:type="spellEnd"/>
      <w:r w:rsidR="00AF7F19">
        <w:rPr>
          <w:lang w:eastAsia="en-US"/>
        </w:rPr>
        <w:t xml:space="preserve"> aplikací</w:t>
      </w:r>
      <w:r w:rsidR="002D4386">
        <w:rPr>
          <w:lang w:eastAsia="en-US"/>
        </w:rPr>
        <w:t xml:space="preserve">, tak nestabilita měřícího prostředí nástroje </w:t>
      </w:r>
      <w:proofErr w:type="spellStart"/>
      <w:r w:rsidR="002D4386">
        <w:rPr>
          <w:lang w:eastAsia="en-US"/>
        </w:rPr>
        <w:t>Pagespeed</w:t>
      </w:r>
      <w:proofErr w:type="spellEnd"/>
      <w:r w:rsidR="002D4386">
        <w:rPr>
          <w:lang w:eastAsia="en-US"/>
        </w:rPr>
        <w:t xml:space="preserve"> až po změny v obsahu stránky – přece jen </w:t>
      </w:r>
      <w:r w:rsidR="007C195F">
        <w:rPr>
          <w:lang w:eastAsia="en-US"/>
        </w:rPr>
        <w:t>události ve farnosti se mění v průběhu času.</w:t>
      </w:r>
      <w:r w:rsidR="00634ECC">
        <w:rPr>
          <w:lang w:eastAsia="en-US"/>
        </w:rPr>
        <w:t xml:space="preserve"> Tak či tak je dosti diskutabilní, jak </w:t>
      </w:r>
      <w:r w:rsidR="009656FE">
        <w:rPr>
          <w:lang w:eastAsia="en-US"/>
        </w:rPr>
        <w:t>moc</w:t>
      </w:r>
      <w:r w:rsidR="00634ECC">
        <w:rPr>
          <w:lang w:eastAsia="en-US"/>
        </w:rPr>
        <w:t xml:space="preserve"> lze brát v</w:t>
      </w:r>
      <w:r w:rsidR="003B0E57">
        <w:rPr>
          <w:lang w:eastAsia="en-US"/>
        </w:rPr>
        <w:t> </w:t>
      </w:r>
      <w:r w:rsidR="00634ECC">
        <w:rPr>
          <w:lang w:eastAsia="en-US"/>
        </w:rPr>
        <w:t>úvahu</w:t>
      </w:r>
      <w:r w:rsidR="003B0E57">
        <w:rPr>
          <w:lang w:eastAsia="en-US"/>
        </w:rPr>
        <w:t xml:space="preserve"> hodnoty</w:t>
      </w:r>
      <w:r w:rsidR="00634ECC">
        <w:rPr>
          <w:lang w:eastAsia="en-US"/>
        </w:rPr>
        <w:t xml:space="preserve"> naměřené</w:t>
      </w:r>
      <w:r w:rsidR="003B0E57">
        <w:rPr>
          <w:lang w:eastAsia="en-US"/>
        </w:rPr>
        <w:t xml:space="preserve"> tímto nástrojem</w:t>
      </w:r>
      <w:r w:rsidR="00634ECC">
        <w:rPr>
          <w:lang w:eastAsia="en-US"/>
        </w:rPr>
        <w:t>.</w:t>
      </w:r>
      <w:r w:rsidR="0035357C">
        <w:rPr>
          <w:lang w:eastAsia="en-US"/>
        </w:rPr>
        <w:t xml:space="preserve"> </w:t>
      </w:r>
    </w:p>
    <w:p w14:paraId="452388F2" w14:textId="6558DBB7" w:rsidR="00FB09C1" w:rsidRDefault="00FB09C1" w:rsidP="00C15161">
      <w:pPr>
        <w:rPr>
          <w:lang w:eastAsia="en-US"/>
        </w:rPr>
      </w:pPr>
      <w:r>
        <w:rPr>
          <w:lang w:eastAsia="en-US"/>
        </w:rPr>
        <w:t xml:space="preserve">Kompletní historii měření lze nalézt na </w:t>
      </w:r>
      <w:hyperlink r:id="rId49" w:history="1">
        <w:r w:rsidRPr="00D42930">
          <w:rPr>
            <w:rStyle w:val="Hypertextovodkaz"/>
            <w:lang w:eastAsia="en-US"/>
          </w:rPr>
          <w:t>https://pagespeed.cz/r/dfd49e8aff7b</w:t>
        </w:r>
      </w:hyperlink>
      <w:r>
        <w:rPr>
          <w:lang w:eastAsia="en-US"/>
        </w:rPr>
        <w:t>.</w:t>
      </w:r>
    </w:p>
    <w:p w14:paraId="7DEDF9A0" w14:textId="48181A96" w:rsidR="0007416D" w:rsidRPr="00C15161" w:rsidRDefault="00D47163" w:rsidP="00D47163">
      <w:pPr>
        <w:pStyle w:val="Titulek"/>
      </w:pPr>
      <w:bookmarkStart w:id="256" w:name="_Ref69600101"/>
      <w:r>
        <w:t xml:space="preserve">Tabulka </w:t>
      </w:r>
      <w:r w:rsidR="00A85E97">
        <w:fldChar w:fldCharType="begin"/>
      </w:r>
      <w:r w:rsidR="00A85E97">
        <w:instrText xml:space="preserve"> SEQ Tabulka \* ARABIC </w:instrText>
      </w:r>
      <w:r w:rsidR="00A85E97">
        <w:fldChar w:fldCharType="separate"/>
      </w:r>
      <w:r w:rsidR="00FC1A70">
        <w:rPr>
          <w:noProof/>
        </w:rPr>
        <w:t>3</w:t>
      </w:r>
      <w:r w:rsidR="00A85E97">
        <w:rPr>
          <w:noProof/>
        </w:rPr>
        <w:fldChar w:fldCharType="end"/>
      </w:r>
      <w:bookmarkEnd w:id="256"/>
      <w:r>
        <w:t xml:space="preserve"> </w:t>
      </w:r>
      <w:r w:rsidRPr="00807E72">
        <w:t xml:space="preserve">Jednostránková aplikace: synteticky naměřené výkonnostní metriky pomocí </w:t>
      </w:r>
      <w:r>
        <w:t>Pagespeed.cz</w:t>
      </w:r>
    </w:p>
    <w:tbl>
      <w:tblPr>
        <w:tblStyle w:val="Styl1"/>
        <w:tblW w:w="8696" w:type="dxa"/>
        <w:tblLook w:val="04A0" w:firstRow="1" w:lastRow="0" w:firstColumn="1" w:lastColumn="0" w:noHBand="0" w:noVBand="1"/>
      </w:tblPr>
      <w:tblGrid>
        <w:gridCol w:w="1865"/>
        <w:gridCol w:w="1100"/>
        <w:gridCol w:w="1012"/>
        <w:gridCol w:w="870"/>
        <w:gridCol w:w="1020"/>
        <w:gridCol w:w="980"/>
        <w:gridCol w:w="1020"/>
        <w:gridCol w:w="829"/>
      </w:tblGrid>
      <w:tr w:rsidR="00751C63" w:rsidRPr="00F62DA8" w14:paraId="00182C49" w14:textId="77777777" w:rsidTr="00751C63">
        <w:trPr>
          <w:cnfStyle w:val="100000000000" w:firstRow="1" w:lastRow="0" w:firstColumn="0" w:lastColumn="0" w:oddVBand="0" w:evenVBand="0" w:oddHBand="0" w:evenHBand="0" w:firstRowFirstColumn="0" w:firstRowLastColumn="0" w:lastRowFirstColumn="0" w:lastRowLastColumn="0"/>
          <w:cantSplit/>
          <w:trHeight w:val="456"/>
        </w:trPr>
        <w:tc>
          <w:tcPr>
            <w:cnfStyle w:val="001000000000" w:firstRow="0" w:lastRow="0" w:firstColumn="1" w:lastColumn="0" w:oddVBand="0" w:evenVBand="0" w:oddHBand="0" w:evenHBand="0" w:firstRowFirstColumn="0" w:firstRowLastColumn="0" w:lastRowFirstColumn="0" w:lastRowLastColumn="0"/>
            <w:tcW w:w="1865" w:type="dxa"/>
          </w:tcPr>
          <w:p w14:paraId="20759DAA" w14:textId="4677D72B" w:rsidR="00BB4A67" w:rsidRPr="00F62DA8" w:rsidRDefault="00BB4A67" w:rsidP="00BB4A67">
            <w:pPr>
              <w:rPr>
                <w:lang w:eastAsia="en-US"/>
              </w:rPr>
            </w:pPr>
            <w:r>
              <w:rPr>
                <w:lang w:eastAsia="en-US"/>
              </w:rPr>
              <w:t>Rendering</w:t>
            </w:r>
          </w:p>
        </w:tc>
        <w:tc>
          <w:tcPr>
            <w:tcW w:w="1100" w:type="dxa"/>
          </w:tcPr>
          <w:p w14:paraId="5B2E4CA3" w14:textId="2D1D6B6D" w:rsidR="00BB4A67" w:rsidRPr="00F62DA8" w:rsidRDefault="00BB4A67" w:rsidP="00BB4A67">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LPS</w:t>
            </w:r>
          </w:p>
        </w:tc>
        <w:tc>
          <w:tcPr>
            <w:tcW w:w="1012" w:type="dxa"/>
          </w:tcPr>
          <w:p w14:paraId="1A3EE6CE" w14:textId="6B6117D6" w:rsidR="00BB4A67" w:rsidRPr="00F62DA8" w:rsidRDefault="00BB4A67" w:rsidP="00BB4A67">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FCP</w:t>
            </w:r>
          </w:p>
        </w:tc>
        <w:tc>
          <w:tcPr>
            <w:tcW w:w="870" w:type="dxa"/>
          </w:tcPr>
          <w:p w14:paraId="7A291B4A" w14:textId="351680F5" w:rsidR="00BB4A67" w:rsidRPr="00F62DA8" w:rsidRDefault="00BB4A67" w:rsidP="00BB4A67">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SI</w:t>
            </w:r>
          </w:p>
        </w:tc>
        <w:tc>
          <w:tcPr>
            <w:tcW w:w="1020" w:type="dxa"/>
          </w:tcPr>
          <w:p w14:paraId="1608D767" w14:textId="702E84CE" w:rsidR="00BB4A67" w:rsidRPr="00F62DA8" w:rsidRDefault="00BB4A67" w:rsidP="00BB4A67">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LC</w:t>
            </w:r>
            <w:r w:rsidR="009A3CD7">
              <w:rPr>
                <w:lang w:eastAsia="en-US"/>
              </w:rPr>
              <w:t>P</w:t>
            </w:r>
          </w:p>
        </w:tc>
        <w:tc>
          <w:tcPr>
            <w:tcW w:w="980" w:type="dxa"/>
          </w:tcPr>
          <w:p w14:paraId="6C3C4516" w14:textId="003C3B59" w:rsidR="00BB4A67" w:rsidRPr="00F62DA8" w:rsidRDefault="00BB4A67" w:rsidP="00BB4A67">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TTI</w:t>
            </w:r>
          </w:p>
        </w:tc>
        <w:tc>
          <w:tcPr>
            <w:tcW w:w="1020" w:type="dxa"/>
          </w:tcPr>
          <w:p w14:paraId="5F333F72" w14:textId="04F6052D" w:rsidR="00BB4A67" w:rsidRPr="00F62DA8" w:rsidRDefault="00BB4A67" w:rsidP="00BB4A67">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TBT</w:t>
            </w:r>
          </w:p>
        </w:tc>
        <w:tc>
          <w:tcPr>
            <w:tcW w:w="829" w:type="dxa"/>
          </w:tcPr>
          <w:p w14:paraId="4C15EC54" w14:textId="7FAE8F05" w:rsidR="00BB4A67" w:rsidRPr="00F62DA8" w:rsidRDefault="00BB4A67" w:rsidP="00BB4A67">
            <w:pPr>
              <w:cnfStyle w:val="100000000000" w:firstRow="1" w:lastRow="0" w:firstColumn="0" w:lastColumn="0" w:oddVBand="0" w:evenVBand="0" w:oddHBand="0" w:evenHBand="0" w:firstRowFirstColumn="0" w:firstRowLastColumn="0" w:lastRowFirstColumn="0" w:lastRowLastColumn="0"/>
              <w:rPr>
                <w:lang w:eastAsia="en-US"/>
              </w:rPr>
            </w:pPr>
            <w:r w:rsidRPr="0092121A">
              <w:rPr>
                <w:lang w:eastAsia="en-US"/>
              </w:rPr>
              <w:t>CLS</w:t>
            </w:r>
          </w:p>
        </w:tc>
      </w:tr>
      <w:tr w:rsidR="009A3CD7" w:rsidRPr="00F62DA8" w14:paraId="604FD4BE" w14:textId="77777777" w:rsidTr="00751C63">
        <w:trPr>
          <w:cantSplit/>
          <w:trHeight w:val="471"/>
        </w:trPr>
        <w:tc>
          <w:tcPr>
            <w:cnfStyle w:val="001000000000" w:firstRow="0" w:lastRow="0" w:firstColumn="1" w:lastColumn="0" w:oddVBand="0" w:evenVBand="0" w:oddHBand="0" w:evenHBand="0" w:firstRowFirstColumn="0" w:firstRowLastColumn="0" w:lastRowFirstColumn="0" w:lastRowLastColumn="0"/>
            <w:tcW w:w="1865" w:type="dxa"/>
          </w:tcPr>
          <w:p w14:paraId="3A6790DC" w14:textId="77777777" w:rsidR="00F62DA8" w:rsidRPr="00F62DA8" w:rsidRDefault="00F62DA8" w:rsidP="00701FC3">
            <w:pPr>
              <w:rPr>
                <w:lang w:eastAsia="en-US"/>
              </w:rPr>
            </w:pPr>
            <w:r w:rsidRPr="00F62DA8">
              <w:rPr>
                <w:lang w:eastAsia="en-US"/>
              </w:rPr>
              <w:t>SSR</w:t>
            </w:r>
          </w:p>
        </w:tc>
        <w:tc>
          <w:tcPr>
            <w:tcW w:w="1100" w:type="dxa"/>
            <w:shd w:val="clear" w:color="auto" w:fill="FFF2CC" w:themeFill="accent4" w:themeFillTint="33"/>
          </w:tcPr>
          <w:p w14:paraId="322D256F"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82</w:t>
            </w:r>
          </w:p>
        </w:tc>
        <w:tc>
          <w:tcPr>
            <w:tcW w:w="1012" w:type="dxa"/>
            <w:shd w:val="clear" w:color="auto" w:fill="E2EFD9" w:themeFill="accent6" w:themeFillTint="33"/>
          </w:tcPr>
          <w:p w14:paraId="0901EED1"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2,64</w:t>
            </w:r>
          </w:p>
        </w:tc>
        <w:tc>
          <w:tcPr>
            <w:tcW w:w="870" w:type="dxa"/>
            <w:shd w:val="clear" w:color="auto" w:fill="FFE3E4"/>
          </w:tcPr>
          <w:p w14:paraId="2A337316"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5,14</w:t>
            </w:r>
          </w:p>
        </w:tc>
        <w:tc>
          <w:tcPr>
            <w:tcW w:w="1020" w:type="dxa"/>
            <w:shd w:val="clear" w:color="auto" w:fill="E2EFD9" w:themeFill="accent6" w:themeFillTint="33"/>
          </w:tcPr>
          <w:p w14:paraId="12D2DE73"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3,26</w:t>
            </w:r>
          </w:p>
        </w:tc>
        <w:tc>
          <w:tcPr>
            <w:tcW w:w="980" w:type="dxa"/>
            <w:shd w:val="clear" w:color="auto" w:fill="FBE4D5" w:themeFill="accent2" w:themeFillTint="33"/>
          </w:tcPr>
          <w:p w14:paraId="3EAC91E2"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3,57</w:t>
            </w:r>
          </w:p>
        </w:tc>
        <w:tc>
          <w:tcPr>
            <w:tcW w:w="1020" w:type="dxa"/>
            <w:shd w:val="clear" w:color="auto" w:fill="FBE4D5" w:themeFill="accent2" w:themeFillTint="33"/>
          </w:tcPr>
          <w:p w14:paraId="7D65561A" w14:textId="5B7D427B"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21</w:t>
            </w:r>
            <w:r w:rsidR="00973B05">
              <w:rPr>
                <w:lang w:eastAsia="en-US"/>
              </w:rPr>
              <w:t>0</w:t>
            </w:r>
          </w:p>
        </w:tc>
        <w:tc>
          <w:tcPr>
            <w:tcW w:w="829" w:type="dxa"/>
            <w:shd w:val="clear" w:color="auto" w:fill="E2EFD9" w:themeFill="accent6" w:themeFillTint="33"/>
          </w:tcPr>
          <w:p w14:paraId="33A51CD5"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0,06</w:t>
            </w:r>
          </w:p>
        </w:tc>
      </w:tr>
      <w:tr w:rsidR="001B0C27" w:rsidRPr="00F62DA8" w14:paraId="2C999885" w14:textId="77777777" w:rsidTr="00751C63">
        <w:trPr>
          <w:cantSplit/>
          <w:trHeight w:val="456"/>
        </w:trPr>
        <w:tc>
          <w:tcPr>
            <w:cnfStyle w:val="001000000000" w:firstRow="0" w:lastRow="0" w:firstColumn="1" w:lastColumn="0" w:oddVBand="0" w:evenVBand="0" w:oddHBand="0" w:evenHBand="0" w:firstRowFirstColumn="0" w:firstRowLastColumn="0" w:lastRowFirstColumn="0" w:lastRowLastColumn="0"/>
            <w:tcW w:w="1865" w:type="dxa"/>
          </w:tcPr>
          <w:p w14:paraId="71A17428" w14:textId="77777777" w:rsidR="00F62DA8" w:rsidRPr="00F62DA8" w:rsidRDefault="00F62DA8" w:rsidP="00701FC3">
            <w:pPr>
              <w:rPr>
                <w:lang w:eastAsia="en-US"/>
              </w:rPr>
            </w:pPr>
            <w:r w:rsidRPr="00F62DA8">
              <w:rPr>
                <w:lang w:eastAsia="en-US"/>
              </w:rPr>
              <w:t>prerender</w:t>
            </w:r>
          </w:p>
        </w:tc>
        <w:tc>
          <w:tcPr>
            <w:tcW w:w="1100" w:type="dxa"/>
            <w:shd w:val="clear" w:color="auto" w:fill="FFE3E4"/>
          </w:tcPr>
          <w:p w14:paraId="59F21B64"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76</w:t>
            </w:r>
          </w:p>
        </w:tc>
        <w:tc>
          <w:tcPr>
            <w:tcW w:w="1012" w:type="dxa"/>
            <w:shd w:val="clear" w:color="auto" w:fill="FFF2CC" w:themeFill="accent4" w:themeFillTint="33"/>
          </w:tcPr>
          <w:p w14:paraId="3811A4B8"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2,97</w:t>
            </w:r>
          </w:p>
        </w:tc>
        <w:tc>
          <w:tcPr>
            <w:tcW w:w="870" w:type="dxa"/>
            <w:shd w:val="clear" w:color="auto" w:fill="E2EFD9" w:themeFill="accent6" w:themeFillTint="33"/>
          </w:tcPr>
          <w:p w14:paraId="17E8F512"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3,01</w:t>
            </w:r>
          </w:p>
        </w:tc>
        <w:tc>
          <w:tcPr>
            <w:tcW w:w="1020" w:type="dxa"/>
            <w:shd w:val="clear" w:color="auto" w:fill="FBE4D5" w:themeFill="accent2" w:themeFillTint="33"/>
          </w:tcPr>
          <w:p w14:paraId="5F0E7F4A"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4,65</w:t>
            </w:r>
          </w:p>
        </w:tc>
        <w:tc>
          <w:tcPr>
            <w:tcW w:w="980" w:type="dxa"/>
            <w:shd w:val="clear" w:color="auto" w:fill="FFE3E4"/>
          </w:tcPr>
          <w:p w14:paraId="4A362C39"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3,9</w:t>
            </w:r>
          </w:p>
        </w:tc>
        <w:tc>
          <w:tcPr>
            <w:tcW w:w="1020" w:type="dxa"/>
            <w:shd w:val="clear" w:color="auto" w:fill="FBE4D5" w:themeFill="accent2" w:themeFillTint="33"/>
          </w:tcPr>
          <w:p w14:paraId="1B4B6798" w14:textId="5CE2F980"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21</w:t>
            </w:r>
            <w:r w:rsidR="00973B05">
              <w:rPr>
                <w:lang w:eastAsia="en-US"/>
              </w:rPr>
              <w:t>0</w:t>
            </w:r>
          </w:p>
        </w:tc>
        <w:tc>
          <w:tcPr>
            <w:tcW w:w="829" w:type="dxa"/>
            <w:shd w:val="clear" w:color="auto" w:fill="E2EFD9" w:themeFill="accent6" w:themeFillTint="33"/>
          </w:tcPr>
          <w:p w14:paraId="36D1E060"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0,06</w:t>
            </w:r>
          </w:p>
        </w:tc>
      </w:tr>
      <w:tr w:rsidR="001B0C27" w:rsidRPr="00F62DA8" w14:paraId="5CCD67D0" w14:textId="77777777" w:rsidTr="00751C63">
        <w:trPr>
          <w:cantSplit/>
          <w:trHeight w:val="456"/>
        </w:trPr>
        <w:tc>
          <w:tcPr>
            <w:cnfStyle w:val="001000000000" w:firstRow="0" w:lastRow="0" w:firstColumn="1" w:lastColumn="0" w:oddVBand="0" w:evenVBand="0" w:oddHBand="0" w:evenHBand="0" w:firstRowFirstColumn="0" w:firstRowLastColumn="0" w:lastRowFirstColumn="0" w:lastRowLastColumn="0"/>
            <w:tcW w:w="1865" w:type="dxa"/>
          </w:tcPr>
          <w:p w14:paraId="1B7CF166" w14:textId="77777777" w:rsidR="00F62DA8" w:rsidRPr="00F62DA8" w:rsidRDefault="00F62DA8" w:rsidP="00701FC3">
            <w:pPr>
              <w:rPr>
                <w:lang w:eastAsia="en-US"/>
              </w:rPr>
            </w:pPr>
            <w:r w:rsidRPr="00F62DA8">
              <w:rPr>
                <w:lang w:eastAsia="en-US"/>
              </w:rPr>
              <w:t>server render</w:t>
            </w:r>
          </w:p>
        </w:tc>
        <w:tc>
          <w:tcPr>
            <w:tcW w:w="1100" w:type="dxa"/>
            <w:shd w:val="clear" w:color="auto" w:fill="E2EFD9" w:themeFill="accent6" w:themeFillTint="33"/>
          </w:tcPr>
          <w:p w14:paraId="234589AF"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85</w:t>
            </w:r>
          </w:p>
        </w:tc>
        <w:tc>
          <w:tcPr>
            <w:tcW w:w="1012" w:type="dxa"/>
            <w:shd w:val="clear" w:color="auto" w:fill="E2EFD9" w:themeFill="accent6" w:themeFillTint="33"/>
          </w:tcPr>
          <w:p w14:paraId="3DBFB7D2"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2,64</w:t>
            </w:r>
          </w:p>
        </w:tc>
        <w:tc>
          <w:tcPr>
            <w:tcW w:w="870" w:type="dxa"/>
            <w:shd w:val="clear" w:color="auto" w:fill="FBE4D5" w:themeFill="accent2" w:themeFillTint="33"/>
          </w:tcPr>
          <w:p w14:paraId="7EFBC46F"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4,71</w:t>
            </w:r>
          </w:p>
        </w:tc>
        <w:tc>
          <w:tcPr>
            <w:tcW w:w="1020" w:type="dxa"/>
            <w:shd w:val="clear" w:color="auto" w:fill="E2EFD9" w:themeFill="accent6" w:themeFillTint="33"/>
          </w:tcPr>
          <w:p w14:paraId="1BABCBAA"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3,26</w:t>
            </w:r>
          </w:p>
        </w:tc>
        <w:tc>
          <w:tcPr>
            <w:tcW w:w="980" w:type="dxa"/>
            <w:shd w:val="clear" w:color="auto" w:fill="E2EFD9" w:themeFill="accent6" w:themeFillTint="33"/>
          </w:tcPr>
          <w:p w14:paraId="28B0FD9E"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2,64</w:t>
            </w:r>
          </w:p>
        </w:tc>
        <w:tc>
          <w:tcPr>
            <w:tcW w:w="1020" w:type="dxa"/>
            <w:shd w:val="clear" w:color="auto" w:fill="E2EFD9" w:themeFill="accent6" w:themeFillTint="33"/>
          </w:tcPr>
          <w:p w14:paraId="28FE6D78"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0</w:t>
            </w:r>
          </w:p>
        </w:tc>
        <w:tc>
          <w:tcPr>
            <w:tcW w:w="829" w:type="dxa"/>
            <w:shd w:val="clear" w:color="auto" w:fill="E2EFD9" w:themeFill="accent6" w:themeFillTint="33"/>
          </w:tcPr>
          <w:p w14:paraId="43BA4A9E"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0,06</w:t>
            </w:r>
          </w:p>
        </w:tc>
      </w:tr>
      <w:tr w:rsidR="001B0C27" w:rsidRPr="00F62DA8" w14:paraId="53F5C26D" w14:textId="77777777" w:rsidTr="00751C63">
        <w:trPr>
          <w:cantSplit/>
          <w:trHeight w:val="471"/>
        </w:trPr>
        <w:tc>
          <w:tcPr>
            <w:cnfStyle w:val="001000000000" w:firstRow="0" w:lastRow="0" w:firstColumn="1" w:lastColumn="0" w:oddVBand="0" w:evenVBand="0" w:oddHBand="0" w:evenHBand="0" w:firstRowFirstColumn="0" w:firstRowLastColumn="0" w:lastRowFirstColumn="0" w:lastRowLastColumn="0"/>
            <w:tcW w:w="1865" w:type="dxa"/>
          </w:tcPr>
          <w:p w14:paraId="4F147D4A" w14:textId="77777777" w:rsidR="00F62DA8" w:rsidRPr="00F62DA8" w:rsidRDefault="00F62DA8" w:rsidP="00701FC3">
            <w:pPr>
              <w:rPr>
                <w:lang w:eastAsia="en-US"/>
              </w:rPr>
            </w:pPr>
            <w:r w:rsidRPr="00F62DA8">
              <w:rPr>
                <w:lang w:eastAsia="en-US"/>
              </w:rPr>
              <w:t>CSR</w:t>
            </w:r>
          </w:p>
        </w:tc>
        <w:tc>
          <w:tcPr>
            <w:tcW w:w="1100" w:type="dxa"/>
            <w:shd w:val="clear" w:color="auto" w:fill="FBE4D5" w:themeFill="accent2" w:themeFillTint="33"/>
          </w:tcPr>
          <w:p w14:paraId="60175AD8"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80</w:t>
            </w:r>
          </w:p>
        </w:tc>
        <w:tc>
          <w:tcPr>
            <w:tcW w:w="1012" w:type="dxa"/>
            <w:shd w:val="clear" w:color="auto" w:fill="E2EFD9" w:themeFill="accent6" w:themeFillTint="33"/>
          </w:tcPr>
          <w:p w14:paraId="7B04FDF0"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2,64</w:t>
            </w:r>
          </w:p>
        </w:tc>
        <w:tc>
          <w:tcPr>
            <w:tcW w:w="870" w:type="dxa"/>
            <w:shd w:val="clear" w:color="auto" w:fill="FFF2CC" w:themeFill="accent4" w:themeFillTint="33"/>
          </w:tcPr>
          <w:p w14:paraId="098EC87E"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3,36</w:t>
            </w:r>
          </w:p>
        </w:tc>
        <w:tc>
          <w:tcPr>
            <w:tcW w:w="1020" w:type="dxa"/>
            <w:shd w:val="clear" w:color="auto" w:fill="FFF2CC" w:themeFill="accent4" w:themeFillTint="33"/>
          </w:tcPr>
          <w:p w14:paraId="45AE3741"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4,24</w:t>
            </w:r>
          </w:p>
        </w:tc>
        <w:tc>
          <w:tcPr>
            <w:tcW w:w="980" w:type="dxa"/>
            <w:shd w:val="clear" w:color="auto" w:fill="FFF2CC" w:themeFill="accent4" w:themeFillTint="33"/>
          </w:tcPr>
          <w:p w14:paraId="478A9C45"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3,49</w:t>
            </w:r>
          </w:p>
        </w:tc>
        <w:tc>
          <w:tcPr>
            <w:tcW w:w="1020" w:type="dxa"/>
            <w:shd w:val="clear" w:color="auto" w:fill="FFF2CC" w:themeFill="accent4" w:themeFillTint="33"/>
          </w:tcPr>
          <w:p w14:paraId="2B99CCDF" w14:textId="452F21D5"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2</w:t>
            </w:r>
            <w:r w:rsidR="00973B05">
              <w:rPr>
                <w:lang w:eastAsia="en-US"/>
              </w:rPr>
              <w:t>00</w:t>
            </w:r>
          </w:p>
        </w:tc>
        <w:tc>
          <w:tcPr>
            <w:tcW w:w="829" w:type="dxa"/>
            <w:shd w:val="clear" w:color="auto" w:fill="E2EFD9" w:themeFill="accent6" w:themeFillTint="33"/>
          </w:tcPr>
          <w:p w14:paraId="46555DA1" w14:textId="77777777" w:rsidR="00F62DA8" w:rsidRPr="00F62DA8" w:rsidRDefault="00F62DA8" w:rsidP="00701FC3">
            <w:pPr>
              <w:cnfStyle w:val="000000000000" w:firstRow="0" w:lastRow="0" w:firstColumn="0" w:lastColumn="0" w:oddVBand="0" w:evenVBand="0" w:oddHBand="0" w:evenHBand="0" w:firstRowFirstColumn="0" w:firstRowLastColumn="0" w:lastRowFirstColumn="0" w:lastRowLastColumn="0"/>
              <w:rPr>
                <w:lang w:eastAsia="en-US"/>
              </w:rPr>
            </w:pPr>
            <w:r w:rsidRPr="00F62DA8">
              <w:rPr>
                <w:lang w:eastAsia="en-US"/>
              </w:rPr>
              <w:t>0,06</w:t>
            </w:r>
          </w:p>
        </w:tc>
      </w:tr>
    </w:tbl>
    <w:p w14:paraId="5E81BBFC" w14:textId="1FADE3CE" w:rsidR="00C1421C" w:rsidRDefault="00AF0F80" w:rsidP="00C1421C">
      <w:pPr>
        <w:pStyle w:val="Nadpis3"/>
      </w:pPr>
      <w:r>
        <w:t>Výkonnostní m</w:t>
      </w:r>
      <w:r w:rsidR="00C1421C">
        <w:t>ěření reálných uživatelů</w:t>
      </w:r>
    </w:p>
    <w:p w14:paraId="7326CA4A" w14:textId="26050F66" w:rsidR="00121C69" w:rsidRDefault="005D1F63" w:rsidP="00DE4123">
      <w:pPr>
        <w:rPr>
          <w:lang w:eastAsia="en-US"/>
        </w:rPr>
      </w:pPr>
      <w:r>
        <w:rPr>
          <w:lang w:eastAsia="en-US"/>
        </w:rPr>
        <w:t xml:space="preserve">Měření výkonu na zařízeních návštěvníků webu a sběr dat </w:t>
      </w:r>
      <w:r w:rsidR="00121C69">
        <w:rPr>
          <w:lang w:eastAsia="en-US"/>
        </w:rPr>
        <w:t xml:space="preserve">probíhalo od </w:t>
      </w:r>
      <w:r w:rsidR="00E00482">
        <w:rPr>
          <w:lang w:eastAsia="en-US"/>
        </w:rPr>
        <w:t>6.</w:t>
      </w:r>
      <w:r>
        <w:rPr>
          <w:lang w:eastAsia="en-US"/>
        </w:rPr>
        <w:t xml:space="preserve"> února</w:t>
      </w:r>
      <w:r w:rsidR="00E00482">
        <w:rPr>
          <w:lang w:eastAsia="en-US"/>
        </w:rPr>
        <w:t xml:space="preserve"> do </w:t>
      </w:r>
      <w:r w:rsidR="006C24B4">
        <w:rPr>
          <w:lang w:eastAsia="en-US"/>
        </w:rPr>
        <w:t>18.</w:t>
      </w:r>
      <w:r w:rsidR="00A31034">
        <w:rPr>
          <w:lang w:eastAsia="en-US"/>
        </w:rPr>
        <w:t xml:space="preserve"> dubna </w:t>
      </w:r>
      <w:r w:rsidR="00AD7FBC">
        <w:rPr>
          <w:lang w:eastAsia="en-US"/>
        </w:rPr>
        <w:t>2021.</w:t>
      </w:r>
      <w:r w:rsidR="00A31034">
        <w:rPr>
          <w:lang w:eastAsia="en-US"/>
        </w:rPr>
        <w:t xml:space="preserve"> </w:t>
      </w:r>
      <w:r w:rsidR="00B0011F">
        <w:rPr>
          <w:lang w:eastAsia="en-US"/>
        </w:rPr>
        <w:t>Během této doby bylo nasbír</w:t>
      </w:r>
      <w:r w:rsidR="00FF39F9">
        <w:rPr>
          <w:lang w:eastAsia="en-US"/>
        </w:rPr>
        <w:t>á</w:t>
      </w:r>
      <w:r w:rsidR="00B0011F">
        <w:rPr>
          <w:lang w:eastAsia="en-US"/>
        </w:rPr>
        <w:t>no 1172 záznamů</w:t>
      </w:r>
      <w:r w:rsidR="00904E61">
        <w:rPr>
          <w:lang w:eastAsia="en-US"/>
        </w:rPr>
        <w:t>.</w:t>
      </w:r>
      <w:r w:rsidR="00D95E10">
        <w:rPr>
          <w:lang w:eastAsia="en-US"/>
        </w:rPr>
        <w:t xml:space="preserve"> Výsledné hodnoty uvedené v </w:t>
      </w:r>
      <w:r w:rsidR="00D95E10">
        <w:rPr>
          <w:lang w:eastAsia="en-US"/>
        </w:rPr>
        <w:fldChar w:fldCharType="begin"/>
      </w:r>
      <w:r w:rsidR="00D95E10">
        <w:rPr>
          <w:lang w:eastAsia="en-US"/>
        </w:rPr>
        <w:instrText xml:space="preserve"> REF _Ref69601002 \h </w:instrText>
      </w:r>
      <w:r w:rsidR="00D95E10">
        <w:rPr>
          <w:lang w:eastAsia="en-US"/>
        </w:rPr>
      </w:r>
      <w:r w:rsidR="00D95E10">
        <w:rPr>
          <w:lang w:eastAsia="en-US"/>
        </w:rPr>
        <w:fldChar w:fldCharType="separate"/>
      </w:r>
      <w:r w:rsidR="00D95E10">
        <w:t xml:space="preserve">Tabulka </w:t>
      </w:r>
      <w:r w:rsidR="00D95E10">
        <w:rPr>
          <w:noProof/>
        </w:rPr>
        <w:t>4</w:t>
      </w:r>
      <w:r w:rsidR="00D95E10">
        <w:rPr>
          <w:lang w:eastAsia="en-US"/>
        </w:rPr>
        <w:fldChar w:fldCharType="end"/>
      </w:r>
      <w:r w:rsidR="00D95E10">
        <w:rPr>
          <w:lang w:eastAsia="en-US"/>
        </w:rPr>
        <w:t xml:space="preserve"> jsou</w:t>
      </w:r>
      <w:r w:rsidR="00914883">
        <w:rPr>
          <w:lang w:eastAsia="en-US"/>
        </w:rPr>
        <w:t xml:space="preserve"> vždy</w:t>
      </w:r>
      <w:r w:rsidR="00CA559A">
        <w:rPr>
          <w:lang w:eastAsia="en-US"/>
        </w:rPr>
        <w:t xml:space="preserve"> 7. decilem</w:t>
      </w:r>
      <w:r w:rsidR="00FB4B79">
        <w:rPr>
          <w:lang w:eastAsia="en-US"/>
        </w:rPr>
        <w:t xml:space="preserve"> ze všech</w:t>
      </w:r>
      <w:r w:rsidR="00CA559A">
        <w:rPr>
          <w:lang w:eastAsia="en-US"/>
        </w:rPr>
        <w:t xml:space="preserve"> naměřených hodnot pro danou metriku a </w:t>
      </w:r>
      <w:proofErr w:type="spellStart"/>
      <w:r w:rsidR="00CA559A">
        <w:rPr>
          <w:lang w:eastAsia="en-US"/>
        </w:rPr>
        <w:t>rendering</w:t>
      </w:r>
      <w:proofErr w:type="spellEnd"/>
      <w:r w:rsidR="00CA559A">
        <w:rPr>
          <w:lang w:eastAsia="en-US"/>
        </w:rPr>
        <w:t>.</w:t>
      </w:r>
    </w:p>
    <w:p w14:paraId="6D091A65" w14:textId="28E42470" w:rsidR="00DE4123" w:rsidRDefault="0020339B" w:rsidP="00DE4123">
      <w:pPr>
        <w:rPr>
          <w:lang w:eastAsia="en-US"/>
        </w:rPr>
      </w:pPr>
      <w:r>
        <w:rPr>
          <w:lang w:eastAsia="en-US"/>
        </w:rPr>
        <w:t xml:space="preserve">Výkonnostní zpomalení aplikací používajících pro </w:t>
      </w:r>
      <w:proofErr w:type="spellStart"/>
      <w:r>
        <w:rPr>
          <w:lang w:eastAsia="en-US"/>
        </w:rPr>
        <w:t>rendering</w:t>
      </w:r>
      <w:proofErr w:type="spellEnd"/>
      <w:r>
        <w:rPr>
          <w:lang w:eastAsia="en-US"/>
        </w:rPr>
        <w:t xml:space="preserve"> serverovou stranu </w:t>
      </w:r>
      <w:r w:rsidR="00083726">
        <w:rPr>
          <w:lang w:eastAsia="en-US"/>
        </w:rPr>
        <w:t>bylo popsáno již v úvodu této podkapitoly.</w:t>
      </w:r>
      <w:r w:rsidR="00CF3594">
        <w:rPr>
          <w:lang w:eastAsia="en-US"/>
        </w:rPr>
        <w:t xml:space="preserve"> To, že jsou horší výsledky dány </w:t>
      </w:r>
      <w:r w:rsidR="00AC0405">
        <w:rPr>
          <w:lang w:eastAsia="en-US"/>
        </w:rPr>
        <w:t xml:space="preserve">právě </w:t>
      </w:r>
      <w:proofErr w:type="spellStart"/>
      <w:r w:rsidR="00AC0405" w:rsidRPr="00AC0405">
        <w:rPr>
          <w:i/>
          <w:iCs/>
          <w:lang w:eastAsia="en-US"/>
        </w:rPr>
        <w:t>cold</w:t>
      </w:r>
      <w:proofErr w:type="spellEnd"/>
      <w:r w:rsidR="00AC0405" w:rsidRPr="00AC0405">
        <w:rPr>
          <w:i/>
          <w:iCs/>
          <w:lang w:eastAsia="en-US"/>
        </w:rPr>
        <w:t xml:space="preserve"> startem</w:t>
      </w:r>
      <w:r w:rsidR="00AC0405">
        <w:rPr>
          <w:lang w:eastAsia="en-US"/>
        </w:rPr>
        <w:t xml:space="preserve"> </w:t>
      </w:r>
      <w:r w:rsidR="00AC0405">
        <w:rPr>
          <w:lang w:eastAsia="en-US"/>
        </w:rPr>
        <w:lastRenderedPageBreak/>
        <w:t xml:space="preserve">bylo usouzeno především na základě rozdílných hodnot TTFB pro jednotlivé druhy </w:t>
      </w:r>
      <w:proofErr w:type="spellStart"/>
      <w:r w:rsidR="00AC0405">
        <w:rPr>
          <w:lang w:eastAsia="en-US"/>
        </w:rPr>
        <w:t>renderingů</w:t>
      </w:r>
      <w:proofErr w:type="spellEnd"/>
      <w:r w:rsidR="00AC0405">
        <w:rPr>
          <w:lang w:eastAsia="en-US"/>
        </w:rPr>
        <w:t>.</w:t>
      </w:r>
    </w:p>
    <w:p w14:paraId="5356963B" w14:textId="2BE0E2E0" w:rsidR="00620B28" w:rsidRPr="00AC0405" w:rsidRDefault="00D85920" w:rsidP="00DE4123">
      <w:pPr>
        <w:rPr>
          <w:lang w:eastAsia="en-US"/>
        </w:rPr>
      </w:pPr>
      <w:r>
        <w:rPr>
          <w:lang w:eastAsia="en-US"/>
        </w:rPr>
        <w:t xml:space="preserve">Za povšimnutí stojí </w:t>
      </w:r>
      <w:r w:rsidR="00DC22E0">
        <w:rPr>
          <w:lang w:eastAsia="en-US"/>
        </w:rPr>
        <w:t xml:space="preserve">lepší výsledky </w:t>
      </w:r>
      <w:proofErr w:type="spellStart"/>
      <w:r w:rsidR="00DC22E0">
        <w:rPr>
          <w:lang w:eastAsia="en-US"/>
        </w:rPr>
        <w:t>prerenderingu</w:t>
      </w:r>
      <w:proofErr w:type="spellEnd"/>
      <w:r w:rsidR="00DC22E0">
        <w:rPr>
          <w:lang w:eastAsia="en-US"/>
        </w:rPr>
        <w:t xml:space="preserve"> oproti CSR v metrikách FCP a LCP – </w:t>
      </w:r>
      <w:proofErr w:type="spellStart"/>
      <w:r w:rsidR="00D21B37">
        <w:rPr>
          <w:lang w:eastAsia="en-US"/>
        </w:rPr>
        <w:t>předgenerované</w:t>
      </w:r>
      <w:proofErr w:type="spellEnd"/>
      <w:r w:rsidR="00D21B37">
        <w:rPr>
          <w:lang w:eastAsia="en-US"/>
        </w:rPr>
        <w:t xml:space="preserve"> HTML v tomto případě</w:t>
      </w:r>
      <w:r w:rsidR="00E60BDB">
        <w:rPr>
          <w:lang w:eastAsia="en-US"/>
        </w:rPr>
        <w:t xml:space="preserve"> relativně statické stránky</w:t>
      </w:r>
      <w:r w:rsidR="00D21B37">
        <w:rPr>
          <w:lang w:eastAsia="en-US"/>
        </w:rPr>
        <w:t xml:space="preserve"> opravdu zrychluje vykreslení stránky</w:t>
      </w:r>
      <w:r w:rsidR="00207AD3">
        <w:rPr>
          <w:lang w:eastAsia="en-US"/>
        </w:rPr>
        <w:t xml:space="preserve"> uživatelům</w:t>
      </w:r>
      <w:r w:rsidR="00D21B37">
        <w:rPr>
          <w:lang w:eastAsia="en-US"/>
        </w:rPr>
        <w:t>.</w:t>
      </w:r>
      <w:r w:rsidR="00054145">
        <w:rPr>
          <w:lang w:eastAsia="en-US"/>
        </w:rPr>
        <w:t xml:space="preserve"> Další zajímavostí jsou velmi nízké hodnoty FID – za ideální se považují hodnoty do 100ms, což s přehledem splňují všechny</w:t>
      </w:r>
      <w:r w:rsidR="0002760E">
        <w:rPr>
          <w:lang w:eastAsia="en-US"/>
        </w:rPr>
        <w:t xml:space="preserve"> druhy</w:t>
      </w:r>
      <w:r w:rsidR="00054145">
        <w:rPr>
          <w:lang w:eastAsia="en-US"/>
        </w:rPr>
        <w:t xml:space="preserve"> </w:t>
      </w:r>
      <w:proofErr w:type="spellStart"/>
      <w:r w:rsidR="00054145">
        <w:rPr>
          <w:lang w:eastAsia="en-US"/>
        </w:rPr>
        <w:t>rendering</w:t>
      </w:r>
      <w:r w:rsidR="0002760E">
        <w:rPr>
          <w:lang w:eastAsia="en-US"/>
        </w:rPr>
        <w:t>ů</w:t>
      </w:r>
      <w:proofErr w:type="spellEnd"/>
      <w:r w:rsidR="00054145">
        <w:rPr>
          <w:lang w:eastAsia="en-US"/>
        </w:rPr>
        <w:t>.</w:t>
      </w:r>
    </w:p>
    <w:p w14:paraId="553E3CAF" w14:textId="3028A20C" w:rsidR="003E22A7" w:rsidRPr="003E22A7" w:rsidRDefault="003E22A7" w:rsidP="003E22A7">
      <w:pPr>
        <w:pStyle w:val="Titulek"/>
      </w:pPr>
      <w:bookmarkStart w:id="257" w:name="_Ref69601002"/>
      <w:r>
        <w:t xml:space="preserve">Tabulka </w:t>
      </w:r>
      <w:r w:rsidR="00A85E97">
        <w:fldChar w:fldCharType="begin"/>
      </w:r>
      <w:r w:rsidR="00A85E97">
        <w:instrText xml:space="preserve"> SEQ Tabulka \* A</w:instrText>
      </w:r>
      <w:r w:rsidR="00A85E97">
        <w:instrText xml:space="preserve">RABIC </w:instrText>
      </w:r>
      <w:r w:rsidR="00A85E97">
        <w:fldChar w:fldCharType="separate"/>
      </w:r>
      <w:r w:rsidR="00FC1A70">
        <w:rPr>
          <w:noProof/>
        </w:rPr>
        <w:t>4</w:t>
      </w:r>
      <w:r w:rsidR="00A85E97">
        <w:rPr>
          <w:noProof/>
        </w:rPr>
        <w:fldChar w:fldCharType="end"/>
      </w:r>
      <w:bookmarkEnd w:id="257"/>
      <w:r>
        <w:t xml:space="preserve"> </w:t>
      </w:r>
      <w:r w:rsidRPr="00AA6940">
        <w:t>Jednostránková aplikace: naměřené výkonnostní metriky</w:t>
      </w:r>
      <w:r>
        <w:t xml:space="preserve"> reálných uživatelů</w:t>
      </w:r>
    </w:p>
    <w:tbl>
      <w:tblPr>
        <w:tblStyle w:val="Styl1"/>
        <w:tblW w:w="8730" w:type="dxa"/>
        <w:tblLook w:val="04A0" w:firstRow="1" w:lastRow="0" w:firstColumn="1" w:lastColumn="0" w:noHBand="0" w:noVBand="1"/>
      </w:tblPr>
      <w:tblGrid>
        <w:gridCol w:w="2507"/>
        <w:gridCol w:w="1161"/>
        <w:gridCol w:w="1183"/>
        <w:gridCol w:w="1285"/>
        <w:gridCol w:w="1161"/>
        <w:gridCol w:w="1433"/>
      </w:tblGrid>
      <w:tr w:rsidR="000E15C8" w:rsidRPr="000E15C8" w14:paraId="4DEB3357" w14:textId="77777777" w:rsidTr="00751C63">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0" w:type="auto"/>
          </w:tcPr>
          <w:p w14:paraId="301D04D6" w14:textId="77777777" w:rsidR="000E15C8" w:rsidRPr="000E15C8" w:rsidRDefault="000E15C8" w:rsidP="00A029E9">
            <w:pPr>
              <w:rPr>
                <w:lang w:eastAsia="en-US"/>
              </w:rPr>
            </w:pPr>
            <w:r w:rsidRPr="000E15C8">
              <w:rPr>
                <w:lang w:eastAsia="en-US"/>
              </w:rPr>
              <w:t>Rendering</w:t>
            </w:r>
          </w:p>
        </w:tc>
        <w:tc>
          <w:tcPr>
            <w:tcW w:w="0" w:type="auto"/>
          </w:tcPr>
          <w:p w14:paraId="644F426F" w14:textId="77777777" w:rsidR="000E15C8" w:rsidRPr="000E15C8" w:rsidRDefault="000E15C8" w:rsidP="00A029E9">
            <w:pPr>
              <w:cnfStyle w:val="100000000000" w:firstRow="1" w:lastRow="0" w:firstColumn="0" w:lastColumn="0" w:oddVBand="0" w:evenVBand="0" w:oddHBand="0" w:evenHBand="0" w:firstRowFirstColumn="0" w:firstRowLastColumn="0" w:lastRowFirstColumn="0" w:lastRowLastColumn="0"/>
              <w:rPr>
                <w:lang w:eastAsia="en-US"/>
              </w:rPr>
            </w:pPr>
            <w:r w:rsidRPr="000E15C8">
              <w:rPr>
                <w:lang w:eastAsia="en-US"/>
              </w:rPr>
              <w:t>FCP</w:t>
            </w:r>
          </w:p>
        </w:tc>
        <w:tc>
          <w:tcPr>
            <w:tcW w:w="0" w:type="auto"/>
          </w:tcPr>
          <w:p w14:paraId="4FB47B1C" w14:textId="77777777" w:rsidR="000E15C8" w:rsidRPr="000E15C8" w:rsidRDefault="000E15C8" w:rsidP="00A029E9">
            <w:pPr>
              <w:cnfStyle w:val="100000000000" w:firstRow="1" w:lastRow="0" w:firstColumn="0" w:lastColumn="0" w:oddVBand="0" w:evenVBand="0" w:oddHBand="0" w:evenHBand="0" w:firstRowFirstColumn="0" w:firstRowLastColumn="0" w:lastRowFirstColumn="0" w:lastRowLastColumn="0"/>
              <w:rPr>
                <w:lang w:eastAsia="en-US"/>
              </w:rPr>
            </w:pPr>
            <w:r w:rsidRPr="000E15C8">
              <w:rPr>
                <w:lang w:eastAsia="en-US"/>
              </w:rPr>
              <w:t>LCP</w:t>
            </w:r>
          </w:p>
        </w:tc>
        <w:tc>
          <w:tcPr>
            <w:tcW w:w="0" w:type="auto"/>
          </w:tcPr>
          <w:p w14:paraId="59E3B265" w14:textId="77777777" w:rsidR="000E15C8" w:rsidRPr="000E15C8" w:rsidRDefault="000E15C8" w:rsidP="00A029E9">
            <w:pPr>
              <w:cnfStyle w:val="100000000000" w:firstRow="1" w:lastRow="0" w:firstColumn="0" w:lastColumn="0" w:oddVBand="0" w:evenVBand="0" w:oddHBand="0" w:evenHBand="0" w:firstRowFirstColumn="0" w:firstRowLastColumn="0" w:lastRowFirstColumn="0" w:lastRowLastColumn="0"/>
              <w:rPr>
                <w:lang w:eastAsia="en-US"/>
              </w:rPr>
            </w:pPr>
            <w:r w:rsidRPr="000E15C8">
              <w:rPr>
                <w:lang w:eastAsia="en-US"/>
              </w:rPr>
              <w:t>FID</w:t>
            </w:r>
          </w:p>
        </w:tc>
        <w:tc>
          <w:tcPr>
            <w:tcW w:w="0" w:type="auto"/>
          </w:tcPr>
          <w:p w14:paraId="0F3FA2A3" w14:textId="77777777" w:rsidR="000E15C8" w:rsidRPr="000E15C8" w:rsidRDefault="000E15C8" w:rsidP="00A029E9">
            <w:pPr>
              <w:cnfStyle w:val="100000000000" w:firstRow="1" w:lastRow="0" w:firstColumn="0" w:lastColumn="0" w:oddVBand="0" w:evenVBand="0" w:oddHBand="0" w:evenHBand="0" w:firstRowFirstColumn="0" w:firstRowLastColumn="0" w:lastRowFirstColumn="0" w:lastRowLastColumn="0"/>
              <w:rPr>
                <w:lang w:eastAsia="en-US"/>
              </w:rPr>
            </w:pPr>
            <w:r w:rsidRPr="000E15C8">
              <w:rPr>
                <w:lang w:eastAsia="en-US"/>
              </w:rPr>
              <w:t>CLS</w:t>
            </w:r>
          </w:p>
        </w:tc>
        <w:tc>
          <w:tcPr>
            <w:tcW w:w="0" w:type="auto"/>
          </w:tcPr>
          <w:p w14:paraId="174F07CE" w14:textId="77777777" w:rsidR="000E15C8" w:rsidRPr="000E15C8" w:rsidRDefault="000E15C8" w:rsidP="00A029E9">
            <w:pPr>
              <w:cnfStyle w:val="100000000000" w:firstRow="1" w:lastRow="0" w:firstColumn="0" w:lastColumn="0" w:oddVBand="0" w:evenVBand="0" w:oddHBand="0" w:evenHBand="0" w:firstRowFirstColumn="0" w:firstRowLastColumn="0" w:lastRowFirstColumn="0" w:lastRowLastColumn="0"/>
              <w:rPr>
                <w:lang w:eastAsia="en-US"/>
              </w:rPr>
            </w:pPr>
            <w:r w:rsidRPr="000E15C8">
              <w:rPr>
                <w:lang w:eastAsia="en-US"/>
              </w:rPr>
              <w:t>TTFB</w:t>
            </w:r>
          </w:p>
        </w:tc>
      </w:tr>
      <w:tr w:rsidR="000E15C8" w:rsidRPr="000E15C8" w14:paraId="7845DC5C" w14:textId="77777777" w:rsidTr="00751C63">
        <w:trPr>
          <w:trHeight w:val="398"/>
        </w:trPr>
        <w:tc>
          <w:tcPr>
            <w:cnfStyle w:val="001000000000" w:firstRow="0" w:lastRow="0" w:firstColumn="1" w:lastColumn="0" w:oddVBand="0" w:evenVBand="0" w:oddHBand="0" w:evenHBand="0" w:firstRowFirstColumn="0" w:firstRowLastColumn="0" w:lastRowFirstColumn="0" w:lastRowLastColumn="0"/>
            <w:tcW w:w="0" w:type="auto"/>
          </w:tcPr>
          <w:p w14:paraId="531D71B6" w14:textId="77777777" w:rsidR="000E15C8" w:rsidRPr="000E15C8" w:rsidRDefault="000E15C8" w:rsidP="00A029E9">
            <w:pPr>
              <w:rPr>
                <w:lang w:eastAsia="en-US"/>
              </w:rPr>
            </w:pPr>
            <w:r w:rsidRPr="000E15C8">
              <w:rPr>
                <w:lang w:eastAsia="en-US"/>
              </w:rPr>
              <w:t>SSR</w:t>
            </w:r>
          </w:p>
        </w:tc>
        <w:tc>
          <w:tcPr>
            <w:tcW w:w="0" w:type="auto"/>
            <w:shd w:val="clear" w:color="auto" w:fill="FFE3E4"/>
          </w:tcPr>
          <w:p w14:paraId="2BA03C8B"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3.87</w:t>
            </w:r>
          </w:p>
        </w:tc>
        <w:tc>
          <w:tcPr>
            <w:tcW w:w="0" w:type="auto"/>
            <w:shd w:val="clear" w:color="auto" w:fill="FFE3E4"/>
          </w:tcPr>
          <w:p w14:paraId="3D3F69C7"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4.59</w:t>
            </w:r>
          </w:p>
        </w:tc>
        <w:tc>
          <w:tcPr>
            <w:tcW w:w="0" w:type="auto"/>
            <w:shd w:val="clear" w:color="auto" w:fill="FFE3E4"/>
          </w:tcPr>
          <w:p w14:paraId="44C9C37F"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13.42</w:t>
            </w:r>
          </w:p>
        </w:tc>
        <w:tc>
          <w:tcPr>
            <w:tcW w:w="0" w:type="auto"/>
            <w:shd w:val="clear" w:color="auto" w:fill="FFE3E4"/>
          </w:tcPr>
          <w:p w14:paraId="0B5DAE90"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0.07</w:t>
            </w:r>
          </w:p>
        </w:tc>
        <w:tc>
          <w:tcPr>
            <w:tcW w:w="0" w:type="auto"/>
            <w:shd w:val="clear" w:color="auto" w:fill="FFE3E4"/>
          </w:tcPr>
          <w:p w14:paraId="23FE9278"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3.12</w:t>
            </w:r>
          </w:p>
        </w:tc>
      </w:tr>
      <w:tr w:rsidR="000E15C8" w:rsidRPr="000E15C8" w14:paraId="090253A6" w14:textId="77777777" w:rsidTr="00751C63">
        <w:trPr>
          <w:trHeight w:val="398"/>
        </w:trPr>
        <w:tc>
          <w:tcPr>
            <w:cnfStyle w:val="001000000000" w:firstRow="0" w:lastRow="0" w:firstColumn="1" w:lastColumn="0" w:oddVBand="0" w:evenVBand="0" w:oddHBand="0" w:evenHBand="0" w:firstRowFirstColumn="0" w:firstRowLastColumn="0" w:lastRowFirstColumn="0" w:lastRowLastColumn="0"/>
            <w:tcW w:w="0" w:type="auto"/>
          </w:tcPr>
          <w:p w14:paraId="2B239C4D" w14:textId="77777777" w:rsidR="000E15C8" w:rsidRPr="000E15C8" w:rsidRDefault="000E15C8" w:rsidP="00A029E9">
            <w:pPr>
              <w:rPr>
                <w:lang w:eastAsia="en-US"/>
              </w:rPr>
            </w:pPr>
            <w:r w:rsidRPr="000E15C8">
              <w:rPr>
                <w:lang w:eastAsia="en-US"/>
              </w:rPr>
              <w:t>prerender</w:t>
            </w:r>
          </w:p>
        </w:tc>
        <w:tc>
          <w:tcPr>
            <w:tcW w:w="0" w:type="auto"/>
            <w:shd w:val="clear" w:color="auto" w:fill="E2EFD9" w:themeFill="accent6" w:themeFillTint="33"/>
          </w:tcPr>
          <w:p w14:paraId="102FF896"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1.63</w:t>
            </w:r>
          </w:p>
        </w:tc>
        <w:tc>
          <w:tcPr>
            <w:tcW w:w="0" w:type="auto"/>
            <w:shd w:val="clear" w:color="auto" w:fill="E2EFD9" w:themeFill="accent6" w:themeFillTint="33"/>
          </w:tcPr>
          <w:p w14:paraId="1B605854"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2.6</w:t>
            </w:r>
          </w:p>
        </w:tc>
        <w:tc>
          <w:tcPr>
            <w:tcW w:w="0" w:type="auto"/>
            <w:shd w:val="clear" w:color="auto" w:fill="FBE4D5" w:themeFill="accent2" w:themeFillTint="33"/>
          </w:tcPr>
          <w:p w14:paraId="5A294D14"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8.85</w:t>
            </w:r>
          </w:p>
        </w:tc>
        <w:tc>
          <w:tcPr>
            <w:tcW w:w="0" w:type="auto"/>
            <w:shd w:val="clear" w:color="auto" w:fill="FBE4D5" w:themeFill="accent2" w:themeFillTint="33"/>
          </w:tcPr>
          <w:p w14:paraId="7D7EEBCD"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0.06</w:t>
            </w:r>
          </w:p>
        </w:tc>
        <w:tc>
          <w:tcPr>
            <w:tcW w:w="0" w:type="auto"/>
            <w:shd w:val="clear" w:color="auto" w:fill="E2EFD9" w:themeFill="accent6" w:themeFillTint="33"/>
          </w:tcPr>
          <w:p w14:paraId="09291B20"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0.83</w:t>
            </w:r>
          </w:p>
        </w:tc>
      </w:tr>
      <w:tr w:rsidR="000E15C8" w:rsidRPr="000E15C8" w14:paraId="36C297DA" w14:textId="77777777" w:rsidTr="00751C63">
        <w:trPr>
          <w:trHeight w:val="398"/>
        </w:trPr>
        <w:tc>
          <w:tcPr>
            <w:cnfStyle w:val="001000000000" w:firstRow="0" w:lastRow="0" w:firstColumn="1" w:lastColumn="0" w:oddVBand="0" w:evenVBand="0" w:oddHBand="0" w:evenHBand="0" w:firstRowFirstColumn="0" w:firstRowLastColumn="0" w:lastRowFirstColumn="0" w:lastRowLastColumn="0"/>
            <w:tcW w:w="0" w:type="auto"/>
          </w:tcPr>
          <w:p w14:paraId="394FC38C" w14:textId="77777777" w:rsidR="000E15C8" w:rsidRPr="000E15C8" w:rsidRDefault="000E15C8" w:rsidP="00A029E9">
            <w:pPr>
              <w:rPr>
                <w:lang w:eastAsia="en-US"/>
              </w:rPr>
            </w:pPr>
            <w:r w:rsidRPr="000E15C8">
              <w:rPr>
                <w:lang w:eastAsia="en-US"/>
              </w:rPr>
              <w:t>server render</w:t>
            </w:r>
          </w:p>
        </w:tc>
        <w:tc>
          <w:tcPr>
            <w:tcW w:w="0" w:type="auto"/>
            <w:shd w:val="clear" w:color="auto" w:fill="FBE4D5" w:themeFill="accent2" w:themeFillTint="33"/>
          </w:tcPr>
          <w:p w14:paraId="440DAD32"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3.49</w:t>
            </w:r>
          </w:p>
        </w:tc>
        <w:tc>
          <w:tcPr>
            <w:tcW w:w="0" w:type="auto"/>
            <w:shd w:val="clear" w:color="auto" w:fill="FBE4D5" w:themeFill="accent2" w:themeFillTint="33"/>
          </w:tcPr>
          <w:p w14:paraId="5BBA411C"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4.04</w:t>
            </w:r>
          </w:p>
        </w:tc>
        <w:tc>
          <w:tcPr>
            <w:tcW w:w="0" w:type="auto"/>
            <w:shd w:val="clear" w:color="auto" w:fill="FFF2CC" w:themeFill="accent4" w:themeFillTint="33"/>
          </w:tcPr>
          <w:p w14:paraId="1360C93C"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6.88</w:t>
            </w:r>
          </w:p>
        </w:tc>
        <w:tc>
          <w:tcPr>
            <w:tcW w:w="0" w:type="auto"/>
            <w:shd w:val="clear" w:color="auto" w:fill="FFF2CC" w:themeFill="accent4" w:themeFillTint="33"/>
          </w:tcPr>
          <w:p w14:paraId="0314B228"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0.05</w:t>
            </w:r>
          </w:p>
        </w:tc>
        <w:tc>
          <w:tcPr>
            <w:tcW w:w="0" w:type="auto"/>
            <w:shd w:val="clear" w:color="auto" w:fill="FBE4D5" w:themeFill="accent2" w:themeFillTint="33"/>
          </w:tcPr>
          <w:p w14:paraId="4C035437"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2.99</w:t>
            </w:r>
          </w:p>
        </w:tc>
      </w:tr>
      <w:tr w:rsidR="000E15C8" w:rsidRPr="000E15C8" w14:paraId="00A06621" w14:textId="77777777" w:rsidTr="00751C63">
        <w:trPr>
          <w:trHeight w:val="398"/>
        </w:trPr>
        <w:tc>
          <w:tcPr>
            <w:cnfStyle w:val="001000000000" w:firstRow="0" w:lastRow="0" w:firstColumn="1" w:lastColumn="0" w:oddVBand="0" w:evenVBand="0" w:oddHBand="0" w:evenHBand="0" w:firstRowFirstColumn="0" w:firstRowLastColumn="0" w:lastRowFirstColumn="0" w:lastRowLastColumn="0"/>
            <w:tcW w:w="0" w:type="auto"/>
          </w:tcPr>
          <w:p w14:paraId="624856D1" w14:textId="77777777" w:rsidR="000E15C8" w:rsidRPr="000E15C8" w:rsidRDefault="000E15C8" w:rsidP="00A029E9">
            <w:pPr>
              <w:rPr>
                <w:lang w:eastAsia="en-US"/>
              </w:rPr>
            </w:pPr>
            <w:r w:rsidRPr="000E15C8">
              <w:rPr>
                <w:lang w:eastAsia="en-US"/>
              </w:rPr>
              <w:t>CSR</w:t>
            </w:r>
          </w:p>
        </w:tc>
        <w:tc>
          <w:tcPr>
            <w:tcW w:w="0" w:type="auto"/>
            <w:shd w:val="clear" w:color="auto" w:fill="FFF2CC" w:themeFill="accent4" w:themeFillTint="33"/>
          </w:tcPr>
          <w:p w14:paraId="0C377ADA"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2.68</w:t>
            </w:r>
          </w:p>
        </w:tc>
        <w:tc>
          <w:tcPr>
            <w:tcW w:w="0" w:type="auto"/>
            <w:shd w:val="clear" w:color="auto" w:fill="FFF2CC" w:themeFill="accent4" w:themeFillTint="33"/>
          </w:tcPr>
          <w:p w14:paraId="4770B863"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2.88</w:t>
            </w:r>
          </w:p>
        </w:tc>
        <w:tc>
          <w:tcPr>
            <w:tcW w:w="0" w:type="auto"/>
            <w:shd w:val="clear" w:color="auto" w:fill="E2EFD9" w:themeFill="accent6" w:themeFillTint="33"/>
          </w:tcPr>
          <w:p w14:paraId="4A5E9AD6"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2.12</w:t>
            </w:r>
          </w:p>
        </w:tc>
        <w:tc>
          <w:tcPr>
            <w:tcW w:w="0" w:type="auto"/>
            <w:shd w:val="clear" w:color="auto" w:fill="E2EFD9" w:themeFill="accent6" w:themeFillTint="33"/>
          </w:tcPr>
          <w:p w14:paraId="2A66DAA9"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0.03</w:t>
            </w:r>
          </w:p>
        </w:tc>
        <w:tc>
          <w:tcPr>
            <w:tcW w:w="0" w:type="auto"/>
            <w:shd w:val="clear" w:color="auto" w:fill="FFF2CC" w:themeFill="accent4" w:themeFillTint="33"/>
          </w:tcPr>
          <w:p w14:paraId="46DF53D8" w14:textId="77777777" w:rsidR="000E15C8" w:rsidRPr="000E15C8" w:rsidRDefault="000E15C8" w:rsidP="00A029E9">
            <w:pPr>
              <w:cnfStyle w:val="000000000000" w:firstRow="0" w:lastRow="0" w:firstColumn="0" w:lastColumn="0" w:oddVBand="0" w:evenVBand="0" w:oddHBand="0" w:evenHBand="0" w:firstRowFirstColumn="0" w:firstRowLastColumn="0" w:lastRowFirstColumn="0" w:lastRowLastColumn="0"/>
              <w:rPr>
                <w:lang w:eastAsia="en-US"/>
              </w:rPr>
            </w:pPr>
            <w:r w:rsidRPr="000E15C8">
              <w:rPr>
                <w:lang w:eastAsia="en-US"/>
              </w:rPr>
              <w:t>0.95</w:t>
            </w:r>
          </w:p>
        </w:tc>
      </w:tr>
    </w:tbl>
    <w:p w14:paraId="2E5184DE" w14:textId="0F2C7189" w:rsidR="00AA432C" w:rsidRPr="00AA432C" w:rsidRDefault="001B7CFD" w:rsidP="00AA432C">
      <w:pPr>
        <w:pStyle w:val="Nadpis2"/>
      </w:pPr>
      <w:r>
        <w:t>E-</w:t>
      </w:r>
      <w:proofErr w:type="spellStart"/>
      <w:r>
        <w:t>shop</w:t>
      </w:r>
      <w:proofErr w:type="spellEnd"/>
    </w:p>
    <w:p w14:paraId="0D71755E" w14:textId="2D51E5CD" w:rsidR="00422140" w:rsidRDefault="00422140" w:rsidP="00422140">
      <w:pPr>
        <w:pStyle w:val="Nadpis3"/>
      </w:pPr>
      <w:r>
        <w:t xml:space="preserve">Výkonnostní syntetické měření pomocí </w:t>
      </w:r>
      <w:proofErr w:type="spellStart"/>
      <w:r>
        <w:t>Lighthouse</w:t>
      </w:r>
      <w:proofErr w:type="spellEnd"/>
    </w:p>
    <w:p w14:paraId="39E9AEC8" w14:textId="709D8C9A" w:rsidR="00043295" w:rsidRPr="00043295" w:rsidRDefault="00043295" w:rsidP="00043295">
      <w:pPr>
        <w:rPr>
          <w:lang w:eastAsia="en-US"/>
        </w:rPr>
      </w:pPr>
    </w:p>
    <w:p w14:paraId="139EB375" w14:textId="57C96646" w:rsidR="001511FE" w:rsidRDefault="00342713" w:rsidP="001511FE">
      <w:pPr>
        <w:rPr>
          <w:color w:val="FF0000"/>
          <w:lang w:eastAsia="en-US"/>
        </w:rPr>
      </w:pPr>
      <w:proofErr w:type="spellStart"/>
      <w:r w:rsidRPr="002D2298">
        <w:rPr>
          <w:color w:val="FF0000"/>
          <w:lang w:eastAsia="en-US"/>
        </w:rPr>
        <w:t>Prerendering</w:t>
      </w:r>
      <w:proofErr w:type="spellEnd"/>
      <w:r w:rsidRPr="002D2298">
        <w:rPr>
          <w:color w:val="FF0000"/>
          <w:lang w:eastAsia="en-US"/>
        </w:rPr>
        <w:t xml:space="preserve"> vyhrává SI, celkově válcuje </w:t>
      </w:r>
      <w:proofErr w:type="spellStart"/>
      <w:r w:rsidRPr="002D2298">
        <w:rPr>
          <w:color w:val="FF0000"/>
          <w:lang w:eastAsia="en-US"/>
        </w:rPr>
        <w:t>server_rendering</w:t>
      </w:r>
      <w:proofErr w:type="spellEnd"/>
      <w:r w:rsidRPr="002D2298">
        <w:rPr>
          <w:color w:val="FF0000"/>
          <w:lang w:eastAsia="en-US"/>
        </w:rPr>
        <w:t xml:space="preserve">, na desktopu nejsou moc rozdíly, hlavní je to na mobilu. </w:t>
      </w:r>
      <w:r w:rsidR="00001417" w:rsidRPr="002D2298">
        <w:rPr>
          <w:color w:val="FF0000"/>
          <w:lang w:eastAsia="en-US"/>
        </w:rPr>
        <w:t>Server-</w:t>
      </w:r>
      <w:proofErr w:type="spellStart"/>
      <w:r w:rsidR="00001417" w:rsidRPr="002D2298">
        <w:rPr>
          <w:color w:val="FF0000"/>
          <w:lang w:eastAsia="en-US"/>
        </w:rPr>
        <w:t>rendering</w:t>
      </w:r>
      <w:proofErr w:type="spellEnd"/>
      <w:r w:rsidR="00001417" w:rsidRPr="002D2298">
        <w:rPr>
          <w:color w:val="FF0000"/>
          <w:lang w:eastAsia="en-US"/>
        </w:rPr>
        <w:t xml:space="preserve"> to nejvíc dává v TTI a TBT.</w:t>
      </w:r>
      <w:r w:rsidR="002D2298" w:rsidRPr="002D2298">
        <w:rPr>
          <w:color w:val="FF0000"/>
          <w:lang w:eastAsia="en-US"/>
        </w:rPr>
        <w:t xml:space="preserve"> CSR to nedává na LCP – logicky, musí proběhnout kus logiky, než se zobrazí obrázky, banner, text…</w:t>
      </w:r>
    </w:p>
    <w:p w14:paraId="64657DFE" w14:textId="77777777" w:rsidR="008C5045" w:rsidRPr="002D2298" w:rsidRDefault="008C5045" w:rsidP="001511FE">
      <w:pPr>
        <w:rPr>
          <w:color w:val="FF0000"/>
          <w:lang w:eastAsia="en-US"/>
        </w:rPr>
      </w:pPr>
    </w:p>
    <w:p w14:paraId="6CA3AEC4" w14:textId="2FB28EDD" w:rsidR="007244B1" w:rsidRPr="00627944" w:rsidRDefault="002F0752" w:rsidP="002F0752">
      <w:pPr>
        <w:pStyle w:val="Titulek"/>
      </w:pPr>
      <w:r>
        <w:t xml:space="preserve">Tabulka </w:t>
      </w:r>
      <w:r w:rsidR="00A85E97">
        <w:fldChar w:fldCharType="begin"/>
      </w:r>
      <w:r w:rsidR="00A85E97">
        <w:instrText xml:space="preserve"> SEQ Tabulka \* ARABIC </w:instrText>
      </w:r>
      <w:r w:rsidR="00A85E97">
        <w:fldChar w:fldCharType="separate"/>
      </w:r>
      <w:r w:rsidR="00FC1A70">
        <w:rPr>
          <w:noProof/>
        </w:rPr>
        <w:t>5</w:t>
      </w:r>
      <w:r w:rsidR="00A85E97">
        <w:rPr>
          <w:noProof/>
        </w:rPr>
        <w:fldChar w:fldCharType="end"/>
      </w:r>
      <w:r>
        <w:t xml:space="preserve"> E-</w:t>
      </w:r>
      <w:proofErr w:type="spellStart"/>
      <w:r>
        <w:t>shop</w:t>
      </w:r>
      <w:proofErr w:type="spellEnd"/>
      <w:r>
        <w:t xml:space="preserve"> domovská stránka: synteticky naměřené výkonnostní metriky</w:t>
      </w:r>
      <w:r w:rsidR="00320FF0">
        <w:t xml:space="preserve"> </w:t>
      </w:r>
      <w:r w:rsidR="007E45DE">
        <w:t xml:space="preserve">pomocí </w:t>
      </w:r>
      <w:proofErr w:type="spellStart"/>
      <w:r w:rsidR="007E45DE">
        <w:t>Lighthouse</w:t>
      </w:r>
      <w:proofErr w:type="spellEnd"/>
    </w:p>
    <w:tbl>
      <w:tblPr>
        <w:tblStyle w:val="Styl1"/>
        <w:tblW w:w="8746" w:type="dxa"/>
        <w:tblLook w:val="04A0" w:firstRow="1" w:lastRow="0" w:firstColumn="1" w:lastColumn="0" w:noHBand="0" w:noVBand="1"/>
      </w:tblPr>
      <w:tblGrid>
        <w:gridCol w:w="2229"/>
        <w:gridCol w:w="1104"/>
        <w:gridCol w:w="990"/>
        <w:gridCol w:w="758"/>
        <w:gridCol w:w="999"/>
        <w:gridCol w:w="933"/>
        <w:gridCol w:w="999"/>
        <w:gridCol w:w="734"/>
      </w:tblGrid>
      <w:tr w:rsidR="00D10F8F" w:rsidRPr="0092121A" w14:paraId="7BE74119" w14:textId="77777777" w:rsidTr="00AD2B04">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5E747483" w14:textId="3FF8258F" w:rsidR="00D10F8F" w:rsidRPr="0092121A" w:rsidRDefault="00D10F8F" w:rsidP="00D10F8F">
            <w:pPr>
              <w:rPr>
                <w:lang w:eastAsia="en-US"/>
              </w:rPr>
            </w:pPr>
            <w:r w:rsidRPr="00C57173">
              <w:t>Rendering</w:t>
            </w:r>
          </w:p>
        </w:tc>
        <w:tc>
          <w:tcPr>
            <w:tcW w:w="1104" w:type="dxa"/>
            <w:vAlign w:val="top"/>
          </w:tcPr>
          <w:p w14:paraId="34A6A13A" w14:textId="13B6C16C" w:rsidR="00D10F8F" w:rsidRPr="0092121A" w:rsidRDefault="00D10F8F" w:rsidP="00D10F8F">
            <w:pPr>
              <w:cnfStyle w:val="100000000000" w:firstRow="1" w:lastRow="0" w:firstColumn="0" w:lastColumn="0" w:oddVBand="0" w:evenVBand="0" w:oddHBand="0" w:evenHBand="0" w:firstRowFirstColumn="0" w:firstRowLastColumn="0" w:lastRowFirstColumn="0" w:lastRowLastColumn="0"/>
              <w:rPr>
                <w:lang w:eastAsia="en-US"/>
              </w:rPr>
            </w:pPr>
            <w:r w:rsidRPr="00C57173">
              <w:t>LPS</w:t>
            </w:r>
          </w:p>
        </w:tc>
        <w:tc>
          <w:tcPr>
            <w:tcW w:w="990" w:type="dxa"/>
            <w:vAlign w:val="top"/>
          </w:tcPr>
          <w:p w14:paraId="77840D87" w14:textId="25912AC1" w:rsidR="00D10F8F" w:rsidRPr="0092121A" w:rsidRDefault="00D10F8F" w:rsidP="00D10F8F">
            <w:pPr>
              <w:cnfStyle w:val="100000000000" w:firstRow="1" w:lastRow="0" w:firstColumn="0" w:lastColumn="0" w:oddVBand="0" w:evenVBand="0" w:oddHBand="0" w:evenHBand="0" w:firstRowFirstColumn="0" w:firstRowLastColumn="0" w:lastRowFirstColumn="0" w:lastRowLastColumn="0"/>
              <w:rPr>
                <w:lang w:eastAsia="en-US"/>
              </w:rPr>
            </w:pPr>
            <w:r w:rsidRPr="00C57173">
              <w:t>FCP</w:t>
            </w:r>
          </w:p>
        </w:tc>
        <w:tc>
          <w:tcPr>
            <w:tcW w:w="758" w:type="dxa"/>
            <w:vAlign w:val="top"/>
          </w:tcPr>
          <w:p w14:paraId="2007DD9F" w14:textId="2BAF434D" w:rsidR="00D10F8F" w:rsidRPr="0092121A" w:rsidRDefault="00D10F8F" w:rsidP="00D10F8F">
            <w:pPr>
              <w:cnfStyle w:val="100000000000" w:firstRow="1" w:lastRow="0" w:firstColumn="0" w:lastColumn="0" w:oddVBand="0" w:evenVBand="0" w:oddHBand="0" w:evenHBand="0" w:firstRowFirstColumn="0" w:firstRowLastColumn="0" w:lastRowFirstColumn="0" w:lastRowLastColumn="0"/>
              <w:rPr>
                <w:lang w:eastAsia="en-US"/>
              </w:rPr>
            </w:pPr>
            <w:r w:rsidRPr="00C57173">
              <w:t>SI</w:t>
            </w:r>
          </w:p>
        </w:tc>
        <w:tc>
          <w:tcPr>
            <w:tcW w:w="999" w:type="dxa"/>
            <w:vAlign w:val="top"/>
          </w:tcPr>
          <w:p w14:paraId="68CDCDB0" w14:textId="3B7CC0E5" w:rsidR="00D10F8F" w:rsidRPr="0092121A" w:rsidRDefault="00D10F8F" w:rsidP="00D10F8F">
            <w:pPr>
              <w:cnfStyle w:val="100000000000" w:firstRow="1" w:lastRow="0" w:firstColumn="0" w:lastColumn="0" w:oddVBand="0" w:evenVBand="0" w:oddHBand="0" w:evenHBand="0" w:firstRowFirstColumn="0" w:firstRowLastColumn="0" w:lastRowFirstColumn="0" w:lastRowLastColumn="0"/>
              <w:rPr>
                <w:lang w:eastAsia="en-US"/>
              </w:rPr>
            </w:pPr>
            <w:r w:rsidRPr="00C57173">
              <w:t>LCP</w:t>
            </w:r>
          </w:p>
        </w:tc>
        <w:tc>
          <w:tcPr>
            <w:tcW w:w="933" w:type="dxa"/>
            <w:vAlign w:val="top"/>
          </w:tcPr>
          <w:p w14:paraId="3A58CA3B" w14:textId="0BA9D38C" w:rsidR="00D10F8F" w:rsidRPr="0092121A" w:rsidRDefault="00D10F8F" w:rsidP="00D10F8F">
            <w:pPr>
              <w:cnfStyle w:val="100000000000" w:firstRow="1" w:lastRow="0" w:firstColumn="0" w:lastColumn="0" w:oddVBand="0" w:evenVBand="0" w:oddHBand="0" w:evenHBand="0" w:firstRowFirstColumn="0" w:firstRowLastColumn="0" w:lastRowFirstColumn="0" w:lastRowLastColumn="0"/>
              <w:rPr>
                <w:lang w:eastAsia="en-US"/>
              </w:rPr>
            </w:pPr>
            <w:r w:rsidRPr="00C57173">
              <w:t>TTI</w:t>
            </w:r>
          </w:p>
        </w:tc>
        <w:tc>
          <w:tcPr>
            <w:tcW w:w="999" w:type="dxa"/>
            <w:vAlign w:val="top"/>
          </w:tcPr>
          <w:p w14:paraId="7B53057C" w14:textId="6A5EEBE6" w:rsidR="00D10F8F" w:rsidRPr="0092121A" w:rsidRDefault="00D10F8F" w:rsidP="00D10F8F">
            <w:pPr>
              <w:cnfStyle w:val="100000000000" w:firstRow="1" w:lastRow="0" w:firstColumn="0" w:lastColumn="0" w:oddVBand="0" w:evenVBand="0" w:oddHBand="0" w:evenHBand="0" w:firstRowFirstColumn="0" w:firstRowLastColumn="0" w:lastRowFirstColumn="0" w:lastRowLastColumn="0"/>
              <w:rPr>
                <w:lang w:eastAsia="en-US"/>
              </w:rPr>
            </w:pPr>
            <w:r w:rsidRPr="00C57173">
              <w:t>TBT</w:t>
            </w:r>
          </w:p>
        </w:tc>
        <w:tc>
          <w:tcPr>
            <w:tcW w:w="734" w:type="dxa"/>
            <w:vAlign w:val="top"/>
          </w:tcPr>
          <w:p w14:paraId="3B064DE6" w14:textId="6FC7D3CF" w:rsidR="00D10F8F" w:rsidRPr="0092121A" w:rsidRDefault="00D10F8F" w:rsidP="00D10F8F">
            <w:pPr>
              <w:cnfStyle w:val="100000000000" w:firstRow="1" w:lastRow="0" w:firstColumn="0" w:lastColumn="0" w:oddVBand="0" w:evenVBand="0" w:oddHBand="0" w:evenHBand="0" w:firstRowFirstColumn="0" w:firstRowLastColumn="0" w:lastRowFirstColumn="0" w:lastRowLastColumn="0"/>
              <w:rPr>
                <w:lang w:eastAsia="en-US"/>
              </w:rPr>
            </w:pPr>
            <w:r w:rsidRPr="00C57173">
              <w:t>CLS</w:t>
            </w:r>
          </w:p>
        </w:tc>
      </w:tr>
      <w:tr w:rsidR="00D10F8F" w:rsidRPr="0092121A" w14:paraId="7F0C925A" w14:textId="77777777" w:rsidTr="003F6359">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71B96666" w14:textId="3622AF9A" w:rsidR="00D10F8F" w:rsidRPr="0092121A" w:rsidRDefault="00D10F8F" w:rsidP="00D10F8F">
            <w:pPr>
              <w:rPr>
                <w:lang w:eastAsia="en-US"/>
              </w:rPr>
            </w:pPr>
            <w:r w:rsidRPr="00C57173">
              <w:t>SSR</w:t>
            </w:r>
          </w:p>
        </w:tc>
        <w:tc>
          <w:tcPr>
            <w:tcW w:w="1104" w:type="dxa"/>
            <w:shd w:val="clear" w:color="auto" w:fill="E2EFD9" w:themeFill="accent6" w:themeFillTint="33"/>
            <w:vAlign w:val="top"/>
          </w:tcPr>
          <w:p w14:paraId="709A3CE1" w14:textId="7A334C6C"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98</w:t>
            </w:r>
          </w:p>
        </w:tc>
        <w:tc>
          <w:tcPr>
            <w:tcW w:w="990" w:type="dxa"/>
            <w:shd w:val="clear" w:color="auto" w:fill="FFF2CC" w:themeFill="accent4" w:themeFillTint="33"/>
            <w:vAlign w:val="top"/>
          </w:tcPr>
          <w:p w14:paraId="681E7E3E" w14:textId="4BE3FE2A"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0,6</w:t>
            </w:r>
          </w:p>
        </w:tc>
        <w:tc>
          <w:tcPr>
            <w:tcW w:w="758" w:type="dxa"/>
            <w:shd w:val="clear" w:color="auto" w:fill="FBE4D5" w:themeFill="accent2" w:themeFillTint="33"/>
            <w:vAlign w:val="top"/>
          </w:tcPr>
          <w:p w14:paraId="74DE1020" w14:textId="31312518"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0,7</w:t>
            </w:r>
          </w:p>
        </w:tc>
        <w:tc>
          <w:tcPr>
            <w:tcW w:w="999" w:type="dxa"/>
            <w:shd w:val="clear" w:color="auto" w:fill="FFF2CC" w:themeFill="accent4" w:themeFillTint="33"/>
            <w:vAlign w:val="top"/>
          </w:tcPr>
          <w:p w14:paraId="061D8248" w14:textId="624829A1"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1,1</w:t>
            </w:r>
          </w:p>
        </w:tc>
        <w:tc>
          <w:tcPr>
            <w:tcW w:w="933" w:type="dxa"/>
            <w:shd w:val="clear" w:color="auto" w:fill="FFE3E4"/>
            <w:vAlign w:val="top"/>
          </w:tcPr>
          <w:p w14:paraId="351BB1F0" w14:textId="010C5797"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0,8</w:t>
            </w:r>
          </w:p>
        </w:tc>
        <w:tc>
          <w:tcPr>
            <w:tcW w:w="999" w:type="dxa"/>
            <w:shd w:val="clear" w:color="auto" w:fill="FFF2CC" w:themeFill="accent4" w:themeFillTint="33"/>
            <w:vAlign w:val="top"/>
          </w:tcPr>
          <w:p w14:paraId="02861D5B" w14:textId="0E0D3926"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10</w:t>
            </w:r>
          </w:p>
        </w:tc>
        <w:tc>
          <w:tcPr>
            <w:tcW w:w="734" w:type="dxa"/>
            <w:shd w:val="clear" w:color="auto" w:fill="FFF2CC" w:themeFill="accent4" w:themeFillTint="33"/>
            <w:vAlign w:val="top"/>
          </w:tcPr>
          <w:p w14:paraId="6E20E560" w14:textId="7FFB79A6"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0,08</w:t>
            </w:r>
          </w:p>
        </w:tc>
      </w:tr>
      <w:tr w:rsidR="00D10F8F" w:rsidRPr="0092121A" w14:paraId="42304C31" w14:textId="77777777" w:rsidTr="003F6359">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20578EFE" w14:textId="043CDEB8" w:rsidR="00D10F8F" w:rsidRPr="0092121A" w:rsidRDefault="00D10F8F" w:rsidP="00D10F8F">
            <w:pPr>
              <w:rPr>
                <w:lang w:eastAsia="en-US"/>
              </w:rPr>
            </w:pPr>
            <w:r w:rsidRPr="00C57173">
              <w:t>prerender</w:t>
            </w:r>
          </w:p>
        </w:tc>
        <w:tc>
          <w:tcPr>
            <w:tcW w:w="1104" w:type="dxa"/>
            <w:shd w:val="clear" w:color="auto" w:fill="E2EFD9" w:themeFill="accent6" w:themeFillTint="33"/>
            <w:vAlign w:val="top"/>
          </w:tcPr>
          <w:p w14:paraId="5A156955" w14:textId="55E938D3"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98</w:t>
            </w:r>
          </w:p>
        </w:tc>
        <w:tc>
          <w:tcPr>
            <w:tcW w:w="990" w:type="dxa"/>
            <w:shd w:val="clear" w:color="auto" w:fill="E2EFD9" w:themeFill="accent6" w:themeFillTint="33"/>
            <w:vAlign w:val="top"/>
          </w:tcPr>
          <w:p w14:paraId="0276D187" w14:textId="029714E4"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0,5</w:t>
            </w:r>
          </w:p>
        </w:tc>
        <w:tc>
          <w:tcPr>
            <w:tcW w:w="758" w:type="dxa"/>
            <w:shd w:val="clear" w:color="auto" w:fill="E2EFD9" w:themeFill="accent6" w:themeFillTint="33"/>
            <w:vAlign w:val="top"/>
          </w:tcPr>
          <w:p w14:paraId="2350CDE2" w14:textId="704D46CC"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0,5</w:t>
            </w:r>
          </w:p>
        </w:tc>
        <w:tc>
          <w:tcPr>
            <w:tcW w:w="999" w:type="dxa"/>
            <w:shd w:val="clear" w:color="auto" w:fill="E2EFD9" w:themeFill="accent6" w:themeFillTint="33"/>
            <w:vAlign w:val="top"/>
          </w:tcPr>
          <w:p w14:paraId="6DF72687" w14:textId="64CA909E"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w:t>
            </w:r>
          </w:p>
        </w:tc>
        <w:tc>
          <w:tcPr>
            <w:tcW w:w="933" w:type="dxa"/>
            <w:shd w:val="clear" w:color="auto" w:fill="FBE4D5" w:themeFill="accent2" w:themeFillTint="33"/>
            <w:vAlign w:val="top"/>
          </w:tcPr>
          <w:p w14:paraId="3D8DE834" w14:textId="069FC438"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0,7</w:t>
            </w:r>
          </w:p>
        </w:tc>
        <w:tc>
          <w:tcPr>
            <w:tcW w:w="999" w:type="dxa"/>
            <w:shd w:val="clear" w:color="auto" w:fill="FFF2CC" w:themeFill="accent4" w:themeFillTint="33"/>
            <w:vAlign w:val="top"/>
          </w:tcPr>
          <w:p w14:paraId="0811E0BF" w14:textId="75FA2DBE"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10</w:t>
            </w:r>
          </w:p>
        </w:tc>
        <w:tc>
          <w:tcPr>
            <w:tcW w:w="734" w:type="dxa"/>
            <w:shd w:val="clear" w:color="auto" w:fill="FFF2CC" w:themeFill="accent4" w:themeFillTint="33"/>
            <w:vAlign w:val="top"/>
          </w:tcPr>
          <w:p w14:paraId="30E7A84C" w14:textId="088C2F34"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0,08</w:t>
            </w:r>
          </w:p>
        </w:tc>
      </w:tr>
      <w:tr w:rsidR="00D10F8F" w:rsidRPr="0092121A" w14:paraId="5FA9D281" w14:textId="77777777" w:rsidTr="003F6359">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51E7D2CF" w14:textId="422FB2E1" w:rsidR="00D10F8F" w:rsidRPr="0092121A" w:rsidRDefault="00D10F8F" w:rsidP="00D10F8F">
            <w:pPr>
              <w:rPr>
                <w:lang w:eastAsia="en-US"/>
              </w:rPr>
            </w:pPr>
            <w:r w:rsidRPr="00C57173">
              <w:t>server render</w:t>
            </w:r>
          </w:p>
        </w:tc>
        <w:tc>
          <w:tcPr>
            <w:tcW w:w="1104" w:type="dxa"/>
            <w:shd w:val="clear" w:color="auto" w:fill="FFF2CC" w:themeFill="accent4" w:themeFillTint="33"/>
            <w:vAlign w:val="top"/>
          </w:tcPr>
          <w:p w14:paraId="458F3554" w14:textId="629B357A"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97</w:t>
            </w:r>
          </w:p>
        </w:tc>
        <w:tc>
          <w:tcPr>
            <w:tcW w:w="990" w:type="dxa"/>
            <w:shd w:val="clear" w:color="auto" w:fill="E2EFD9" w:themeFill="accent6" w:themeFillTint="33"/>
            <w:vAlign w:val="top"/>
          </w:tcPr>
          <w:p w14:paraId="21FDA119" w14:textId="22E47CA0"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0,5</w:t>
            </w:r>
          </w:p>
        </w:tc>
        <w:tc>
          <w:tcPr>
            <w:tcW w:w="758" w:type="dxa"/>
            <w:shd w:val="clear" w:color="auto" w:fill="FFE3E4"/>
            <w:vAlign w:val="top"/>
          </w:tcPr>
          <w:p w14:paraId="1A19FDCC" w14:textId="075D1DD6"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1,1</w:t>
            </w:r>
          </w:p>
        </w:tc>
        <w:tc>
          <w:tcPr>
            <w:tcW w:w="999" w:type="dxa"/>
            <w:shd w:val="clear" w:color="auto" w:fill="E2EFD9" w:themeFill="accent6" w:themeFillTint="33"/>
            <w:vAlign w:val="top"/>
          </w:tcPr>
          <w:p w14:paraId="722A3A0C" w14:textId="4BFB6AE8"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w:t>
            </w:r>
          </w:p>
        </w:tc>
        <w:tc>
          <w:tcPr>
            <w:tcW w:w="933" w:type="dxa"/>
            <w:shd w:val="clear" w:color="auto" w:fill="E2EFD9" w:themeFill="accent6" w:themeFillTint="33"/>
            <w:vAlign w:val="top"/>
          </w:tcPr>
          <w:p w14:paraId="5901CE60" w14:textId="6B48B69A"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0,5</w:t>
            </w:r>
          </w:p>
        </w:tc>
        <w:tc>
          <w:tcPr>
            <w:tcW w:w="999" w:type="dxa"/>
            <w:shd w:val="clear" w:color="auto" w:fill="E2EFD9" w:themeFill="accent6" w:themeFillTint="33"/>
            <w:vAlign w:val="top"/>
          </w:tcPr>
          <w:p w14:paraId="355727FF" w14:textId="019E66FA"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w:t>
            </w:r>
          </w:p>
        </w:tc>
        <w:tc>
          <w:tcPr>
            <w:tcW w:w="734" w:type="dxa"/>
            <w:shd w:val="clear" w:color="auto" w:fill="E2EFD9" w:themeFill="accent6" w:themeFillTint="33"/>
            <w:vAlign w:val="top"/>
          </w:tcPr>
          <w:p w14:paraId="6BA6236C" w14:textId="3E733635"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0,04</w:t>
            </w:r>
          </w:p>
        </w:tc>
      </w:tr>
      <w:tr w:rsidR="002A5BC0" w:rsidRPr="0092121A" w14:paraId="45B3A893" w14:textId="77777777" w:rsidTr="003F6359">
        <w:trPr>
          <w:trHeight w:val="456"/>
        </w:trPr>
        <w:tc>
          <w:tcPr>
            <w:cnfStyle w:val="001000000000" w:firstRow="0" w:lastRow="0" w:firstColumn="1" w:lastColumn="0" w:oddVBand="0" w:evenVBand="0" w:oddHBand="0" w:evenHBand="0" w:firstRowFirstColumn="0" w:firstRowLastColumn="0" w:lastRowFirstColumn="0" w:lastRowLastColumn="0"/>
            <w:tcW w:w="2229" w:type="dxa"/>
            <w:tcBorders>
              <w:bottom w:val="single" w:sz="4" w:space="0" w:color="000000"/>
            </w:tcBorders>
            <w:vAlign w:val="top"/>
          </w:tcPr>
          <w:p w14:paraId="10FD8AD7" w14:textId="675A5334" w:rsidR="00D10F8F" w:rsidRPr="0092121A" w:rsidRDefault="00D10F8F" w:rsidP="00D10F8F">
            <w:pPr>
              <w:rPr>
                <w:lang w:eastAsia="en-US"/>
              </w:rPr>
            </w:pPr>
            <w:r w:rsidRPr="00C57173">
              <w:t>CSR</w:t>
            </w:r>
          </w:p>
        </w:tc>
        <w:tc>
          <w:tcPr>
            <w:tcW w:w="1104" w:type="dxa"/>
            <w:tcBorders>
              <w:bottom w:val="single" w:sz="4" w:space="0" w:color="000000"/>
            </w:tcBorders>
            <w:shd w:val="clear" w:color="auto" w:fill="E2EFD9" w:themeFill="accent6" w:themeFillTint="33"/>
            <w:vAlign w:val="top"/>
          </w:tcPr>
          <w:p w14:paraId="69C403C3" w14:textId="466BBD00"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98</w:t>
            </w:r>
          </w:p>
        </w:tc>
        <w:tc>
          <w:tcPr>
            <w:tcW w:w="990" w:type="dxa"/>
            <w:tcBorders>
              <w:bottom w:val="single" w:sz="4" w:space="0" w:color="000000"/>
            </w:tcBorders>
            <w:shd w:val="clear" w:color="auto" w:fill="E2EFD9" w:themeFill="accent6" w:themeFillTint="33"/>
            <w:vAlign w:val="top"/>
          </w:tcPr>
          <w:p w14:paraId="1FD14FBF" w14:textId="2D905667"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0,5</w:t>
            </w:r>
          </w:p>
        </w:tc>
        <w:tc>
          <w:tcPr>
            <w:tcW w:w="758" w:type="dxa"/>
            <w:tcBorders>
              <w:bottom w:val="single" w:sz="4" w:space="0" w:color="000000"/>
            </w:tcBorders>
            <w:shd w:val="clear" w:color="auto" w:fill="FFF2CC" w:themeFill="accent4" w:themeFillTint="33"/>
            <w:vAlign w:val="top"/>
          </w:tcPr>
          <w:p w14:paraId="3BED0830" w14:textId="23E5A49A"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0,6</w:t>
            </w:r>
          </w:p>
        </w:tc>
        <w:tc>
          <w:tcPr>
            <w:tcW w:w="999" w:type="dxa"/>
            <w:tcBorders>
              <w:bottom w:val="single" w:sz="4" w:space="0" w:color="000000"/>
            </w:tcBorders>
            <w:shd w:val="clear" w:color="auto" w:fill="FFF2CC" w:themeFill="accent4" w:themeFillTint="33"/>
            <w:vAlign w:val="top"/>
          </w:tcPr>
          <w:p w14:paraId="0F5FDCF4" w14:textId="60ED5785"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1,1</w:t>
            </w:r>
          </w:p>
        </w:tc>
        <w:tc>
          <w:tcPr>
            <w:tcW w:w="933" w:type="dxa"/>
            <w:tcBorders>
              <w:bottom w:val="single" w:sz="4" w:space="0" w:color="000000"/>
            </w:tcBorders>
            <w:shd w:val="clear" w:color="auto" w:fill="FFF2CC" w:themeFill="accent4" w:themeFillTint="33"/>
            <w:vAlign w:val="top"/>
          </w:tcPr>
          <w:p w14:paraId="6BAC2300" w14:textId="111FFD1E"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0,6</w:t>
            </w:r>
          </w:p>
        </w:tc>
        <w:tc>
          <w:tcPr>
            <w:tcW w:w="999" w:type="dxa"/>
            <w:tcBorders>
              <w:bottom w:val="single" w:sz="4" w:space="0" w:color="000000"/>
            </w:tcBorders>
            <w:shd w:val="clear" w:color="auto" w:fill="E2EFD9" w:themeFill="accent6" w:themeFillTint="33"/>
            <w:vAlign w:val="top"/>
          </w:tcPr>
          <w:p w14:paraId="45C7B734" w14:textId="542DDB32"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w:t>
            </w:r>
          </w:p>
        </w:tc>
        <w:tc>
          <w:tcPr>
            <w:tcW w:w="734" w:type="dxa"/>
            <w:tcBorders>
              <w:bottom w:val="single" w:sz="4" w:space="0" w:color="000000"/>
            </w:tcBorders>
            <w:shd w:val="clear" w:color="auto" w:fill="FBE4D5" w:themeFill="accent2" w:themeFillTint="33"/>
            <w:vAlign w:val="top"/>
          </w:tcPr>
          <w:p w14:paraId="19CC17A4" w14:textId="50E883BD"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0,09</w:t>
            </w:r>
          </w:p>
        </w:tc>
      </w:tr>
      <w:tr w:rsidR="00D10F8F" w:rsidRPr="0092121A" w14:paraId="2DD942E0" w14:textId="77777777" w:rsidTr="00074548">
        <w:trPr>
          <w:trHeight w:val="456"/>
        </w:trPr>
        <w:tc>
          <w:tcPr>
            <w:cnfStyle w:val="001000000000" w:firstRow="0" w:lastRow="0" w:firstColumn="1" w:lastColumn="0" w:oddVBand="0" w:evenVBand="0" w:oddHBand="0" w:evenHBand="0" w:firstRowFirstColumn="0" w:firstRowLastColumn="0" w:lastRowFirstColumn="0" w:lastRowLastColumn="0"/>
            <w:tcW w:w="2229" w:type="dxa"/>
            <w:tcBorders>
              <w:top w:val="single" w:sz="4" w:space="0" w:color="000000"/>
              <w:bottom w:val="nil"/>
            </w:tcBorders>
            <w:vAlign w:val="top"/>
          </w:tcPr>
          <w:p w14:paraId="1856D982" w14:textId="01D757B1" w:rsidR="00D10F8F" w:rsidRPr="0092121A" w:rsidRDefault="00D10F8F" w:rsidP="00D10F8F">
            <w:pPr>
              <w:rPr>
                <w:lang w:eastAsia="en-US"/>
              </w:rPr>
            </w:pPr>
            <w:r w:rsidRPr="00C57173">
              <w:t>SSR mobile</w:t>
            </w:r>
          </w:p>
        </w:tc>
        <w:tc>
          <w:tcPr>
            <w:tcW w:w="1104" w:type="dxa"/>
            <w:tcBorders>
              <w:top w:val="single" w:sz="4" w:space="0" w:color="000000"/>
              <w:bottom w:val="nil"/>
            </w:tcBorders>
            <w:shd w:val="clear" w:color="auto" w:fill="FBE4D5" w:themeFill="accent2" w:themeFillTint="33"/>
            <w:vAlign w:val="top"/>
          </w:tcPr>
          <w:p w14:paraId="56E31C5A" w14:textId="2395E34A"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73</w:t>
            </w:r>
          </w:p>
        </w:tc>
        <w:tc>
          <w:tcPr>
            <w:tcW w:w="990" w:type="dxa"/>
            <w:tcBorders>
              <w:top w:val="single" w:sz="4" w:space="0" w:color="000000"/>
              <w:bottom w:val="nil"/>
            </w:tcBorders>
            <w:shd w:val="clear" w:color="auto" w:fill="FFF2CC" w:themeFill="accent4" w:themeFillTint="33"/>
            <w:vAlign w:val="top"/>
          </w:tcPr>
          <w:p w14:paraId="61C39783" w14:textId="743FF2B7"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1,7</w:t>
            </w:r>
          </w:p>
        </w:tc>
        <w:tc>
          <w:tcPr>
            <w:tcW w:w="758" w:type="dxa"/>
            <w:tcBorders>
              <w:top w:val="single" w:sz="4" w:space="0" w:color="000000"/>
              <w:bottom w:val="nil"/>
            </w:tcBorders>
            <w:shd w:val="clear" w:color="auto" w:fill="FBE4D5" w:themeFill="accent2" w:themeFillTint="33"/>
            <w:vAlign w:val="top"/>
          </w:tcPr>
          <w:p w14:paraId="27986F3B" w14:textId="0269ED27"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1,9</w:t>
            </w:r>
          </w:p>
        </w:tc>
        <w:tc>
          <w:tcPr>
            <w:tcW w:w="999" w:type="dxa"/>
            <w:tcBorders>
              <w:top w:val="single" w:sz="4" w:space="0" w:color="000000"/>
              <w:bottom w:val="nil"/>
            </w:tcBorders>
            <w:shd w:val="clear" w:color="auto" w:fill="FBE4D5" w:themeFill="accent2" w:themeFillTint="33"/>
            <w:vAlign w:val="top"/>
          </w:tcPr>
          <w:p w14:paraId="1DF000D4" w14:textId="1A9762ED"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4,5</w:t>
            </w:r>
          </w:p>
        </w:tc>
        <w:tc>
          <w:tcPr>
            <w:tcW w:w="933" w:type="dxa"/>
            <w:tcBorders>
              <w:top w:val="single" w:sz="4" w:space="0" w:color="000000"/>
              <w:bottom w:val="nil"/>
            </w:tcBorders>
            <w:shd w:val="clear" w:color="auto" w:fill="FBE4D5" w:themeFill="accent2" w:themeFillTint="33"/>
            <w:vAlign w:val="top"/>
          </w:tcPr>
          <w:p w14:paraId="1B5C890E" w14:textId="65884BC3"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4,5</w:t>
            </w:r>
          </w:p>
        </w:tc>
        <w:tc>
          <w:tcPr>
            <w:tcW w:w="999" w:type="dxa"/>
            <w:tcBorders>
              <w:top w:val="single" w:sz="4" w:space="0" w:color="000000"/>
              <w:bottom w:val="nil"/>
            </w:tcBorders>
            <w:shd w:val="clear" w:color="auto" w:fill="FFE3E4"/>
            <w:vAlign w:val="top"/>
          </w:tcPr>
          <w:p w14:paraId="48028EDD" w14:textId="0899628E"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480</w:t>
            </w:r>
          </w:p>
        </w:tc>
        <w:tc>
          <w:tcPr>
            <w:tcW w:w="734" w:type="dxa"/>
            <w:tcBorders>
              <w:top w:val="single" w:sz="4" w:space="0" w:color="000000"/>
              <w:bottom w:val="nil"/>
            </w:tcBorders>
            <w:shd w:val="clear" w:color="auto" w:fill="FFF2CC" w:themeFill="accent4" w:themeFillTint="33"/>
            <w:vAlign w:val="top"/>
          </w:tcPr>
          <w:p w14:paraId="252F97A4" w14:textId="1B8E6E37"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0,11</w:t>
            </w:r>
          </w:p>
        </w:tc>
      </w:tr>
      <w:tr w:rsidR="00D10F8F" w:rsidRPr="0092121A" w14:paraId="118E9CEE" w14:textId="77777777" w:rsidTr="00074548">
        <w:trPr>
          <w:trHeight w:val="471"/>
        </w:trPr>
        <w:tc>
          <w:tcPr>
            <w:cnfStyle w:val="001000000000" w:firstRow="0" w:lastRow="0" w:firstColumn="1" w:lastColumn="0" w:oddVBand="0" w:evenVBand="0" w:oddHBand="0" w:evenHBand="0" w:firstRowFirstColumn="0" w:firstRowLastColumn="0" w:lastRowFirstColumn="0" w:lastRowLastColumn="0"/>
            <w:tcW w:w="2229" w:type="dxa"/>
            <w:tcBorders>
              <w:top w:val="nil"/>
            </w:tcBorders>
            <w:vAlign w:val="top"/>
          </w:tcPr>
          <w:p w14:paraId="02E74C1E" w14:textId="69C3C296" w:rsidR="00D10F8F" w:rsidRPr="0092121A" w:rsidRDefault="00D10F8F" w:rsidP="00D10F8F">
            <w:pPr>
              <w:rPr>
                <w:lang w:eastAsia="en-US"/>
              </w:rPr>
            </w:pPr>
            <w:r w:rsidRPr="00C57173">
              <w:t>prerender mobile</w:t>
            </w:r>
          </w:p>
        </w:tc>
        <w:tc>
          <w:tcPr>
            <w:tcW w:w="1104" w:type="dxa"/>
            <w:tcBorders>
              <w:top w:val="nil"/>
            </w:tcBorders>
            <w:shd w:val="clear" w:color="auto" w:fill="FFE3E4"/>
            <w:vAlign w:val="top"/>
          </w:tcPr>
          <w:p w14:paraId="7E5FCBF9" w14:textId="09286CF2"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70</w:t>
            </w:r>
          </w:p>
        </w:tc>
        <w:tc>
          <w:tcPr>
            <w:tcW w:w="990" w:type="dxa"/>
            <w:tcBorders>
              <w:top w:val="nil"/>
            </w:tcBorders>
            <w:shd w:val="clear" w:color="auto" w:fill="FFF2CC" w:themeFill="accent4" w:themeFillTint="33"/>
            <w:vAlign w:val="top"/>
          </w:tcPr>
          <w:p w14:paraId="3C210EB0" w14:textId="5BDD6273"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1,7</w:t>
            </w:r>
          </w:p>
        </w:tc>
        <w:tc>
          <w:tcPr>
            <w:tcW w:w="758" w:type="dxa"/>
            <w:tcBorders>
              <w:top w:val="nil"/>
            </w:tcBorders>
            <w:shd w:val="clear" w:color="auto" w:fill="E2EFD9" w:themeFill="accent6" w:themeFillTint="33"/>
            <w:vAlign w:val="top"/>
          </w:tcPr>
          <w:p w14:paraId="5B3D50D3" w14:textId="1D4D8736"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1,7</w:t>
            </w:r>
          </w:p>
        </w:tc>
        <w:tc>
          <w:tcPr>
            <w:tcW w:w="999" w:type="dxa"/>
            <w:tcBorders>
              <w:top w:val="nil"/>
            </w:tcBorders>
            <w:shd w:val="clear" w:color="auto" w:fill="FFF2CC" w:themeFill="accent4" w:themeFillTint="33"/>
            <w:vAlign w:val="top"/>
          </w:tcPr>
          <w:p w14:paraId="5A529527" w14:textId="7F166AB7"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4,7</w:t>
            </w:r>
          </w:p>
        </w:tc>
        <w:tc>
          <w:tcPr>
            <w:tcW w:w="933" w:type="dxa"/>
            <w:tcBorders>
              <w:top w:val="nil"/>
            </w:tcBorders>
            <w:shd w:val="clear" w:color="auto" w:fill="FBE4D5" w:themeFill="accent2" w:themeFillTint="33"/>
            <w:vAlign w:val="top"/>
          </w:tcPr>
          <w:p w14:paraId="2D30E597" w14:textId="6346867E"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4,5</w:t>
            </w:r>
          </w:p>
        </w:tc>
        <w:tc>
          <w:tcPr>
            <w:tcW w:w="999" w:type="dxa"/>
            <w:tcBorders>
              <w:top w:val="nil"/>
            </w:tcBorders>
            <w:shd w:val="clear" w:color="auto" w:fill="FBE4D5" w:themeFill="accent2" w:themeFillTint="33"/>
            <w:vAlign w:val="top"/>
          </w:tcPr>
          <w:p w14:paraId="47E4A553" w14:textId="2B697ECD"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470</w:t>
            </w:r>
          </w:p>
        </w:tc>
        <w:tc>
          <w:tcPr>
            <w:tcW w:w="734" w:type="dxa"/>
            <w:tcBorders>
              <w:top w:val="nil"/>
            </w:tcBorders>
            <w:shd w:val="clear" w:color="auto" w:fill="FBE4D5" w:themeFill="accent2" w:themeFillTint="33"/>
            <w:vAlign w:val="top"/>
          </w:tcPr>
          <w:p w14:paraId="29A74855" w14:textId="6781D420"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0,16</w:t>
            </w:r>
          </w:p>
        </w:tc>
      </w:tr>
      <w:tr w:rsidR="00D10F8F" w:rsidRPr="0092121A" w14:paraId="09BD7A1D" w14:textId="77777777" w:rsidTr="0025326A">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272704D8" w14:textId="5D757DFD" w:rsidR="00D10F8F" w:rsidRPr="0092121A" w:rsidRDefault="00D10F8F" w:rsidP="00D10F8F">
            <w:pPr>
              <w:rPr>
                <w:lang w:eastAsia="en-US"/>
              </w:rPr>
            </w:pPr>
            <w:proofErr w:type="gramStart"/>
            <w:r w:rsidRPr="00C57173">
              <w:t>server</w:t>
            </w:r>
            <w:proofErr w:type="gramEnd"/>
            <w:r w:rsidRPr="00C57173">
              <w:t xml:space="preserve"> render mobile</w:t>
            </w:r>
          </w:p>
        </w:tc>
        <w:tc>
          <w:tcPr>
            <w:tcW w:w="1104" w:type="dxa"/>
            <w:shd w:val="clear" w:color="auto" w:fill="E2EFD9" w:themeFill="accent6" w:themeFillTint="33"/>
            <w:vAlign w:val="top"/>
          </w:tcPr>
          <w:p w14:paraId="1EF196A8" w14:textId="6BFF9AC6"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84</w:t>
            </w:r>
          </w:p>
        </w:tc>
        <w:tc>
          <w:tcPr>
            <w:tcW w:w="990" w:type="dxa"/>
            <w:shd w:val="clear" w:color="auto" w:fill="E2EFD9" w:themeFill="accent6" w:themeFillTint="33"/>
            <w:vAlign w:val="top"/>
          </w:tcPr>
          <w:p w14:paraId="352D69BF" w14:textId="3520543D"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1,6</w:t>
            </w:r>
          </w:p>
        </w:tc>
        <w:tc>
          <w:tcPr>
            <w:tcW w:w="758" w:type="dxa"/>
            <w:shd w:val="clear" w:color="auto" w:fill="FFE3E4"/>
            <w:vAlign w:val="top"/>
          </w:tcPr>
          <w:p w14:paraId="2A3E9F80" w14:textId="73E245AA"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2,7</w:t>
            </w:r>
          </w:p>
        </w:tc>
        <w:tc>
          <w:tcPr>
            <w:tcW w:w="999" w:type="dxa"/>
            <w:shd w:val="clear" w:color="auto" w:fill="E2EFD9" w:themeFill="accent6" w:themeFillTint="33"/>
            <w:vAlign w:val="top"/>
          </w:tcPr>
          <w:p w14:paraId="3F79C68B" w14:textId="3050CCD8"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4,3</w:t>
            </w:r>
          </w:p>
        </w:tc>
        <w:tc>
          <w:tcPr>
            <w:tcW w:w="933" w:type="dxa"/>
            <w:shd w:val="clear" w:color="auto" w:fill="E2EFD9" w:themeFill="accent6" w:themeFillTint="33"/>
            <w:vAlign w:val="top"/>
          </w:tcPr>
          <w:p w14:paraId="3DC2A28E" w14:textId="7B5DC6CF"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2,2</w:t>
            </w:r>
          </w:p>
        </w:tc>
        <w:tc>
          <w:tcPr>
            <w:tcW w:w="999" w:type="dxa"/>
            <w:shd w:val="clear" w:color="auto" w:fill="E2EFD9" w:themeFill="accent6" w:themeFillTint="33"/>
            <w:vAlign w:val="top"/>
          </w:tcPr>
          <w:p w14:paraId="6EE2F62D" w14:textId="510611DD"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30</w:t>
            </w:r>
          </w:p>
        </w:tc>
        <w:tc>
          <w:tcPr>
            <w:tcW w:w="734" w:type="dxa"/>
            <w:shd w:val="clear" w:color="auto" w:fill="E2EFD9" w:themeFill="accent6" w:themeFillTint="33"/>
            <w:vAlign w:val="top"/>
          </w:tcPr>
          <w:p w14:paraId="140B1F53" w14:textId="1316431F"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0,1</w:t>
            </w:r>
          </w:p>
        </w:tc>
      </w:tr>
      <w:tr w:rsidR="005511DC" w:rsidRPr="0092121A" w14:paraId="11108C45" w14:textId="77777777" w:rsidTr="0025326A">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45025E89" w14:textId="6E1B6473" w:rsidR="00D10F8F" w:rsidRPr="0092121A" w:rsidRDefault="00D10F8F" w:rsidP="00D10F8F">
            <w:pPr>
              <w:rPr>
                <w:lang w:eastAsia="en-US"/>
              </w:rPr>
            </w:pPr>
            <w:r w:rsidRPr="00C57173">
              <w:t>CSR mobile</w:t>
            </w:r>
          </w:p>
        </w:tc>
        <w:tc>
          <w:tcPr>
            <w:tcW w:w="1104" w:type="dxa"/>
            <w:shd w:val="clear" w:color="auto" w:fill="FFF2CC" w:themeFill="accent4" w:themeFillTint="33"/>
            <w:vAlign w:val="top"/>
          </w:tcPr>
          <w:p w14:paraId="06F189DC" w14:textId="36460FF9"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74</w:t>
            </w:r>
          </w:p>
        </w:tc>
        <w:tc>
          <w:tcPr>
            <w:tcW w:w="990" w:type="dxa"/>
            <w:shd w:val="clear" w:color="auto" w:fill="FFF2CC" w:themeFill="accent4" w:themeFillTint="33"/>
            <w:vAlign w:val="top"/>
          </w:tcPr>
          <w:p w14:paraId="7B427976" w14:textId="72410535"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1,7</w:t>
            </w:r>
          </w:p>
        </w:tc>
        <w:tc>
          <w:tcPr>
            <w:tcW w:w="758" w:type="dxa"/>
            <w:shd w:val="clear" w:color="auto" w:fill="FFF2CC" w:themeFill="accent4" w:themeFillTint="33"/>
            <w:vAlign w:val="top"/>
          </w:tcPr>
          <w:p w14:paraId="403A9B14" w14:textId="7A58610C"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1,8</w:t>
            </w:r>
          </w:p>
        </w:tc>
        <w:tc>
          <w:tcPr>
            <w:tcW w:w="999" w:type="dxa"/>
            <w:shd w:val="clear" w:color="auto" w:fill="FFE3E4"/>
            <w:vAlign w:val="top"/>
          </w:tcPr>
          <w:p w14:paraId="235C27CF" w14:textId="514FB9AD"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4,9</w:t>
            </w:r>
          </w:p>
        </w:tc>
        <w:tc>
          <w:tcPr>
            <w:tcW w:w="933" w:type="dxa"/>
            <w:shd w:val="clear" w:color="auto" w:fill="FFF2CC" w:themeFill="accent4" w:themeFillTint="33"/>
            <w:vAlign w:val="top"/>
          </w:tcPr>
          <w:p w14:paraId="216FE600" w14:textId="72F10A91"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3,9</w:t>
            </w:r>
          </w:p>
        </w:tc>
        <w:tc>
          <w:tcPr>
            <w:tcW w:w="999" w:type="dxa"/>
            <w:shd w:val="clear" w:color="auto" w:fill="FFF2CC" w:themeFill="accent4" w:themeFillTint="33"/>
            <w:vAlign w:val="top"/>
          </w:tcPr>
          <w:p w14:paraId="5CD75182" w14:textId="43CC665F"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390</w:t>
            </w:r>
          </w:p>
        </w:tc>
        <w:tc>
          <w:tcPr>
            <w:tcW w:w="734" w:type="dxa"/>
            <w:shd w:val="clear" w:color="auto" w:fill="FBE4D5" w:themeFill="accent2" w:themeFillTint="33"/>
            <w:vAlign w:val="top"/>
          </w:tcPr>
          <w:p w14:paraId="4B5EDB51" w14:textId="34B4D13E" w:rsidR="00D10F8F" w:rsidRPr="0092121A" w:rsidRDefault="00D10F8F" w:rsidP="00D10F8F">
            <w:pPr>
              <w:cnfStyle w:val="000000000000" w:firstRow="0" w:lastRow="0" w:firstColumn="0" w:lastColumn="0" w:oddVBand="0" w:evenVBand="0" w:oddHBand="0" w:evenHBand="0" w:firstRowFirstColumn="0" w:firstRowLastColumn="0" w:lastRowFirstColumn="0" w:lastRowLastColumn="0"/>
              <w:rPr>
                <w:lang w:eastAsia="en-US"/>
              </w:rPr>
            </w:pPr>
            <w:r w:rsidRPr="00C57173">
              <w:t>0,16</w:t>
            </w:r>
          </w:p>
        </w:tc>
      </w:tr>
    </w:tbl>
    <w:p w14:paraId="22905334" w14:textId="10437DEA" w:rsidR="008A6E40" w:rsidRPr="008A6E40" w:rsidRDefault="002F0752" w:rsidP="002F0752">
      <w:pPr>
        <w:pStyle w:val="Titulek"/>
      </w:pPr>
      <w:r>
        <w:lastRenderedPageBreak/>
        <w:t xml:space="preserve">Tabulka </w:t>
      </w:r>
      <w:r w:rsidR="00A85E97">
        <w:fldChar w:fldCharType="begin"/>
      </w:r>
      <w:r w:rsidR="00A85E97">
        <w:instrText xml:space="preserve"> SEQ Tabulka \* ARABIC </w:instrText>
      </w:r>
      <w:r w:rsidR="00A85E97">
        <w:fldChar w:fldCharType="separate"/>
      </w:r>
      <w:r w:rsidR="00FC1A70">
        <w:rPr>
          <w:noProof/>
        </w:rPr>
        <w:t>6</w:t>
      </w:r>
      <w:r w:rsidR="00A85E97">
        <w:rPr>
          <w:noProof/>
        </w:rPr>
        <w:fldChar w:fldCharType="end"/>
      </w:r>
      <w:r>
        <w:t xml:space="preserve"> </w:t>
      </w:r>
      <w:r w:rsidRPr="00F87A92">
        <w:t>E-</w:t>
      </w:r>
      <w:proofErr w:type="spellStart"/>
      <w:r w:rsidRPr="00F87A92">
        <w:t>shop</w:t>
      </w:r>
      <w:proofErr w:type="spellEnd"/>
      <w:r w:rsidRPr="00F87A92">
        <w:t xml:space="preserve"> d</w:t>
      </w:r>
      <w:r>
        <w:t>etail produktu</w:t>
      </w:r>
      <w:r w:rsidRPr="00F87A92">
        <w:t>: synteticky naměřené výkonnostní metriky</w:t>
      </w:r>
      <w:r w:rsidR="00212CFF">
        <w:t xml:space="preserve"> pomocí </w:t>
      </w:r>
      <w:proofErr w:type="spellStart"/>
      <w:r w:rsidR="00212CFF">
        <w:t>Lighthouse</w:t>
      </w:r>
      <w:proofErr w:type="spellEnd"/>
    </w:p>
    <w:tbl>
      <w:tblPr>
        <w:tblStyle w:val="Styl1"/>
        <w:tblW w:w="8746" w:type="dxa"/>
        <w:tblLook w:val="04A0" w:firstRow="1" w:lastRow="0" w:firstColumn="1" w:lastColumn="0" w:noHBand="0" w:noVBand="1"/>
      </w:tblPr>
      <w:tblGrid>
        <w:gridCol w:w="2229"/>
        <w:gridCol w:w="1104"/>
        <w:gridCol w:w="990"/>
        <w:gridCol w:w="758"/>
        <w:gridCol w:w="999"/>
        <w:gridCol w:w="933"/>
        <w:gridCol w:w="999"/>
        <w:gridCol w:w="734"/>
      </w:tblGrid>
      <w:tr w:rsidR="00827F45" w:rsidRPr="0092121A" w14:paraId="30AB6F00" w14:textId="77777777" w:rsidTr="009474DE">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247BF99F" w14:textId="0EA189B6" w:rsidR="00827F45" w:rsidRPr="0092121A" w:rsidRDefault="00827F45" w:rsidP="00827F45">
            <w:pPr>
              <w:rPr>
                <w:lang w:eastAsia="en-US"/>
              </w:rPr>
            </w:pPr>
            <w:r w:rsidRPr="003937AF">
              <w:t>Rendering</w:t>
            </w:r>
          </w:p>
        </w:tc>
        <w:tc>
          <w:tcPr>
            <w:tcW w:w="1104" w:type="dxa"/>
            <w:vAlign w:val="top"/>
          </w:tcPr>
          <w:p w14:paraId="43241005" w14:textId="613ED4DC" w:rsidR="00827F45" w:rsidRPr="0092121A" w:rsidRDefault="00827F45" w:rsidP="00827F45">
            <w:pPr>
              <w:cnfStyle w:val="100000000000" w:firstRow="1" w:lastRow="0" w:firstColumn="0" w:lastColumn="0" w:oddVBand="0" w:evenVBand="0" w:oddHBand="0" w:evenHBand="0" w:firstRowFirstColumn="0" w:firstRowLastColumn="0" w:lastRowFirstColumn="0" w:lastRowLastColumn="0"/>
              <w:rPr>
                <w:lang w:eastAsia="en-US"/>
              </w:rPr>
            </w:pPr>
            <w:r w:rsidRPr="003937AF">
              <w:t>LPS</w:t>
            </w:r>
          </w:p>
        </w:tc>
        <w:tc>
          <w:tcPr>
            <w:tcW w:w="990" w:type="dxa"/>
            <w:vAlign w:val="top"/>
          </w:tcPr>
          <w:p w14:paraId="59875FB0" w14:textId="311D8678" w:rsidR="00827F45" w:rsidRPr="0092121A" w:rsidRDefault="00827F45" w:rsidP="00827F45">
            <w:pPr>
              <w:cnfStyle w:val="100000000000" w:firstRow="1" w:lastRow="0" w:firstColumn="0" w:lastColumn="0" w:oddVBand="0" w:evenVBand="0" w:oddHBand="0" w:evenHBand="0" w:firstRowFirstColumn="0" w:firstRowLastColumn="0" w:lastRowFirstColumn="0" w:lastRowLastColumn="0"/>
              <w:rPr>
                <w:lang w:eastAsia="en-US"/>
              </w:rPr>
            </w:pPr>
            <w:r w:rsidRPr="003937AF">
              <w:t>FCP</w:t>
            </w:r>
          </w:p>
        </w:tc>
        <w:tc>
          <w:tcPr>
            <w:tcW w:w="758" w:type="dxa"/>
            <w:vAlign w:val="top"/>
          </w:tcPr>
          <w:p w14:paraId="396ED4E7" w14:textId="5DE2F851" w:rsidR="00827F45" w:rsidRPr="0092121A" w:rsidRDefault="00827F45" w:rsidP="00827F45">
            <w:pPr>
              <w:cnfStyle w:val="100000000000" w:firstRow="1" w:lastRow="0" w:firstColumn="0" w:lastColumn="0" w:oddVBand="0" w:evenVBand="0" w:oddHBand="0" w:evenHBand="0" w:firstRowFirstColumn="0" w:firstRowLastColumn="0" w:lastRowFirstColumn="0" w:lastRowLastColumn="0"/>
              <w:rPr>
                <w:lang w:eastAsia="en-US"/>
              </w:rPr>
            </w:pPr>
            <w:r w:rsidRPr="003937AF">
              <w:t>SI</w:t>
            </w:r>
          </w:p>
        </w:tc>
        <w:tc>
          <w:tcPr>
            <w:tcW w:w="999" w:type="dxa"/>
            <w:vAlign w:val="top"/>
          </w:tcPr>
          <w:p w14:paraId="6BEA8652" w14:textId="79533FE1" w:rsidR="00827F45" w:rsidRPr="0092121A" w:rsidRDefault="00827F45" w:rsidP="00827F45">
            <w:pPr>
              <w:cnfStyle w:val="100000000000" w:firstRow="1" w:lastRow="0" w:firstColumn="0" w:lastColumn="0" w:oddVBand="0" w:evenVBand="0" w:oddHBand="0" w:evenHBand="0" w:firstRowFirstColumn="0" w:firstRowLastColumn="0" w:lastRowFirstColumn="0" w:lastRowLastColumn="0"/>
              <w:rPr>
                <w:lang w:eastAsia="en-US"/>
              </w:rPr>
            </w:pPr>
            <w:r w:rsidRPr="003937AF">
              <w:t>LCP</w:t>
            </w:r>
          </w:p>
        </w:tc>
        <w:tc>
          <w:tcPr>
            <w:tcW w:w="933" w:type="dxa"/>
            <w:vAlign w:val="top"/>
          </w:tcPr>
          <w:p w14:paraId="1F2FE0EA" w14:textId="23B43B68" w:rsidR="00827F45" w:rsidRPr="0092121A" w:rsidRDefault="00827F45" w:rsidP="00827F45">
            <w:pPr>
              <w:cnfStyle w:val="100000000000" w:firstRow="1" w:lastRow="0" w:firstColumn="0" w:lastColumn="0" w:oddVBand="0" w:evenVBand="0" w:oddHBand="0" w:evenHBand="0" w:firstRowFirstColumn="0" w:firstRowLastColumn="0" w:lastRowFirstColumn="0" w:lastRowLastColumn="0"/>
              <w:rPr>
                <w:lang w:eastAsia="en-US"/>
              </w:rPr>
            </w:pPr>
            <w:r w:rsidRPr="003937AF">
              <w:t>TTI</w:t>
            </w:r>
          </w:p>
        </w:tc>
        <w:tc>
          <w:tcPr>
            <w:tcW w:w="999" w:type="dxa"/>
            <w:vAlign w:val="top"/>
          </w:tcPr>
          <w:p w14:paraId="0AD444DB" w14:textId="4527A36F" w:rsidR="00827F45" w:rsidRPr="0092121A" w:rsidRDefault="00827F45" w:rsidP="00827F45">
            <w:pPr>
              <w:cnfStyle w:val="100000000000" w:firstRow="1" w:lastRow="0" w:firstColumn="0" w:lastColumn="0" w:oddVBand="0" w:evenVBand="0" w:oddHBand="0" w:evenHBand="0" w:firstRowFirstColumn="0" w:firstRowLastColumn="0" w:lastRowFirstColumn="0" w:lastRowLastColumn="0"/>
              <w:rPr>
                <w:lang w:eastAsia="en-US"/>
              </w:rPr>
            </w:pPr>
            <w:r w:rsidRPr="003937AF">
              <w:t>TBT</w:t>
            </w:r>
          </w:p>
        </w:tc>
        <w:tc>
          <w:tcPr>
            <w:tcW w:w="734" w:type="dxa"/>
            <w:vAlign w:val="top"/>
          </w:tcPr>
          <w:p w14:paraId="0C6242DA" w14:textId="7ECA24E7" w:rsidR="00827F45" w:rsidRPr="0092121A" w:rsidRDefault="00827F45" w:rsidP="00827F45">
            <w:pPr>
              <w:cnfStyle w:val="100000000000" w:firstRow="1" w:lastRow="0" w:firstColumn="0" w:lastColumn="0" w:oddVBand="0" w:evenVBand="0" w:oddHBand="0" w:evenHBand="0" w:firstRowFirstColumn="0" w:firstRowLastColumn="0" w:lastRowFirstColumn="0" w:lastRowLastColumn="0"/>
              <w:rPr>
                <w:lang w:eastAsia="en-US"/>
              </w:rPr>
            </w:pPr>
            <w:r w:rsidRPr="003937AF">
              <w:t>CLS</w:t>
            </w:r>
          </w:p>
        </w:tc>
      </w:tr>
      <w:tr w:rsidR="000A12D5" w:rsidRPr="0092121A" w14:paraId="07C1B60A" w14:textId="77777777" w:rsidTr="009474DE">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3BCE299E" w14:textId="344CA7DE" w:rsidR="00827F45" w:rsidRPr="0092121A" w:rsidRDefault="00827F45" w:rsidP="00827F45">
            <w:pPr>
              <w:rPr>
                <w:lang w:eastAsia="en-US"/>
              </w:rPr>
            </w:pPr>
            <w:r w:rsidRPr="003937AF">
              <w:t>SSR</w:t>
            </w:r>
          </w:p>
        </w:tc>
        <w:tc>
          <w:tcPr>
            <w:tcW w:w="1104" w:type="dxa"/>
            <w:shd w:val="clear" w:color="auto" w:fill="FFF2CC" w:themeFill="accent4" w:themeFillTint="33"/>
            <w:vAlign w:val="top"/>
          </w:tcPr>
          <w:p w14:paraId="6F1F6B56" w14:textId="1061D988"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99</w:t>
            </w:r>
          </w:p>
        </w:tc>
        <w:tc>
          <w:tcPr>
            <w:tcW w:w="990" w:type="dxa"/>
            <w:shd w:val="clear" w:color="auto" w:fill="E2EFD9" w:themeFill="accent6" w:themeFillTint="33"/>
            <w:vAlign w:val="top"/>
          </w:tcPr>
          <w:p w14:paraId="2365B363" w14:textId="5EC92511"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0,5</w:t>
            </w:r>
          </w:p>
        </w:tc>
        <w:tc>
          <w:tcPr>
            <w:tcW w:w="758" w:type="dxa"/>
            <w:shd w:val="clear" w:color="auto" w:fill="FFF2CC" w:themeFill="accent4" w:themeFillTint="33"/>
            <w:vAlign w:val="top"/>
          </w:tcPr>
          <w:p w14:paraId="0F9F9B3C" w14:textId="430AE377"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0,6</w:t>
            </w:r>
          </w:p>
        </w:tc>
        <w:tc>
          <w:tcPr>
            <w:tcW w:w="999" w:type="dxa"/>
            <w:shd w:val="clear" w:color="auto" w:fill="FFF2CC" w:themeFill="accent4" w:themeFillTint="33"/>
            <w:vAlign w:val="top"/>
          </w:tcPr>
          <w:p w14:paraId="7912FE19" w14:textId="0E778506"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0,8</w:t>
            </w:r>
          </w:p>
        </w:tc>
        <w:tc>
          <w:tcPr>
            <w:tcW w:w="933" w:type="dxa"/>
            <w:shd w:val="clear" w:color="auto" w:fill="FFF2CC" w:themeFill="accent4" w:themeFillTint="33"/>
            <w:vAlign w:val="top"/>
          </w:tcPr>
          <w:p w14:paraId="68AAF2DA" w14:textId="4802FEA2"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0,6</w:t>
            </w:r>
          </w:p>
        </w:tc>
        <w:tc>
          <w:tcPr>
            <w:tcW w:w="999" w:type="dxa"/>
            <w:shd w:val="clear" w:color="auto" w:fill="E2EFD9" w:themeFill="accent6" w:themeFillTint="33"/>
            <w:vAlign w:val="top"/>
          </w:tcPr>
          <w:p w14:paraId="01337316" w14:textId="3DD01420"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w:t>
            </w:r>
          </w:p>
        </w:tc>
        <w:tc>
          <w:tcPr>
            <w:tcW w:w="734" w:type="dxa"/>
            <w:shd w:val="clear" w:color="auto" w:fill="FBE4D5" w:themeFill="accent2" w:themeFillTint="33"/>
            <w:vAlign w:val="top"/>
          </w:tcPr>
          <w:p w14:paraId="2DD2B6F6" w14:textId="231AC10B"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0,06</w:t>
            </w:r>
          </w:p>
        </w:tc>
      </w:tr>
      <w:tr w:rsidR="00827F45" w:rsidRPr="0092121A" w14:paraId="671C8D47" w14:textId="77777777" w:rsidTr="009474DE">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2D71653A" w14:textId="5FDBD3B2" w:rsidR="00827F45" w:rsidRPr="0092121A" w:rsidRDefault="00827F45" w:rsidP="00827F45">
            <w:pPr>
              <w:rPr>
                <w:lang w:eastAsia="en-US"/>
              </w:rPr>
            </w:pPr>
            <w:r w:rsidRPr="003937AF">
              <w:t>prerender</w:t>
            </w:r>
          </w:p>
        </w:tc>
        <w:tc>
          <w:tcPr>
            <w:tcW w:w="1104" w:type="dxa"/>
            <w:shd w:val="clear" w:color="auto" w:fill="FFF2CC" w:themeFill="accent4" w:themeFillTint="33"/>
            <w:vAlign w:val="top"/>
          </w:tcPr>
          <w:p w14:paraId="72453E1E" w14:textId="55D010B8"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99</w:t>
            </w:r>
          </w:p>
        </w:tc>
        <w:tc>
          <w:tcPr>
            <w:tcW w:w="990" w:type="dxa"/>
            <w:shd w:val="clear" w:color="auto" w:fill="E2EFD9" w:themeFill="accent6" w:themeFillTint="33"/>
            <w:vAlign w:val="top"/>
          </w:tcPr>
          <w:p w14:paraId="656CF780" w14:textId="65A05085"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0,5</w:t>
            </w:r>
          </w:p>
        </w:tc>
        <w:tc>
          <w:tcPr>
            <w:tcW w:w="758" w:type="dxa"/>
            <w:shd w:val="clear" w:color="auto" w:fill="E2EFD9" w:themeFill="accent6" w:themeFillTint="33"/>
            <w:vAlign w:val="top"/>
          </w:tcPr>
          <w:p w14:paraId="205FCFA1" w14:textId="2BEA6D90"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0,5</w:t>
            </w:r>
          </w:p>
        </w:tc>
        <w:tc>
          <w:tcPr>
            <w:tcW w:w="999" w:type="dxa"/>
            <w:shd w:val="clear" w:color="auto" w:fill="E2EFD9" w:themeFill="accent6" w:themeFillTint="33"/>
            <w:vAlign w:val="top"/>
          </w:tcPr>
          <w:p w14:paraId="16AD1D12" w14:textId="72A23E26"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0,7</w:t>
            </w:r>
          </w:p>
        </w:tc>
        <w:tc>
          <w:tcPr>
            <w:tcW w:w="933" w:type="dxa"/>
            <w:shd w:val="clear" w:color="auto" w:fill="FBE4D5" w:themeFill="accent2" w:themeFillTint="33"/>
            <w:vAlign w:val="top"/>
          </w:tcPr>
          <w:p w14:paraId="0A40FD41" w14:textId="40D448D6"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0,7</w:t>
            </w:r>
          </w:p>
        </w:tc>
        <w:tc>
          <w:tcPr>
            <w:tcW w:w="999" w:type="dxa"/>
            <w:shd w:val="clear" w:color="auto" w:fill="FFF2CC" w:themeFill="accent4" w:themeFillTint="33"/>
            <w:vAlign w:val="top"/>
          </w:tcPr>
          <w:p w14:paraId="7A40658D" w14:textId="7F9AD0BC"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10</w:t>
            </w:r>
          </w:p>
        </w:tc>
        <w:tc>
          <w:tcPr>
            <w:tcW w:w="734" w:type="dxa"/>
            <w:shd w:val="clear" w:color="auto" w:fill="FBE4D5" w:themeFill="accent2" w:themeFillTint="33"/>
            <w:vAlign w:val="top"/>
          </w:tcPr>
          <w:p w14:paraId="1384C23E" w14:textId="3FE001A9"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0,06</w:t>
            </w:r>
          </w:p>
        </w:tc>
      </w:tr>
      <w:tr w:rsidR="00827F45" w:rsidRPr="0092121A" w14:paraId="5E1BC3B1" w14:textId="77777777" w:rsidTr="009474DE">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4D64C4F1" w14:textId="69B2EC4B" w:rsidR="00827F45" w:rsidRPr="0092121A" w:rsidRDefault="00827F45" w:rsidP="00827F45">
            <w:pPr>
              <w:rPr>
                <w:lang w:eastAsia="en-US"/>
              </w:rPr>
            </w:pPr>
            <w:r w:rsidRPr="003937AF">
              <w:t>server render</w:t>
            </w:r>
          </w:p>
        </w:tc>
        <w:tc>
          <w:tcPr>
            <w:tcW w:w="1104" w:type="dxa"/>
            <w:shd w:val="clear" w:color="auto" w:fill="E2EFD9" w:themeFill="accent6" w:themeFillTint="33"/>
            <w:vAlign w:val="top"/>
          </w:tcPr>
          <w:p w14:paraId="2DE43DD3" w14:textId="33EB56E2"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100</w:t>
            </w:r>
          </w:p>
        </w:tc>
        <w:tc>
          <w:tcPr>
            <w:tcW w:w="990" w:type="dxa"/>
            <w:shd w:val="clear" w:color="auto" w:fill="E2EFD9" w:themeFill="accent6" w:themeFillTint="33"/>
            <w:vAlign w:val="top"/>
          </w:tcPr>
          <w:p w14:paraId="28248D30" w14:textId="165E72D0"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0,5</w:t>
            </w:r>
          </w:p>
        </w:tc>
        <w:tc>
          <w:tcPr>
            <w:tcW w:w="758" w:type="dxa"/>
            <w:shd w:val="clear" w:color="auto" w:fill="FBE4D5" w:themeFill="accent2" w:themeFillTint="33"/>
            <w:vAlign w:val="top"/>
          </w:tcPr>
          <w:p w14:paraId="1D49337F" w14:textId="56330D40"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0,8</w:t>
            </w:r>
          </w:p>
        </w:tc>
        <w:tc>
          <w:tcPr>
            <w:tcW w:w="999" w:type="dxa"/>
            <w:shd w:val="clear" w:color="auto" w:fill="E2EFD9" w:themeFill="accent6" w:themeFillTint="33"/>
            <w:vAlign w:val="top"/>
          </w:tcPr>
          <w:p w14:paraId="1C494670" w14:textId="5B5D66FD"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0,7</w:t>
            </w:r>
          </w:p>
        </w:tc>
        <w:tc>
          <w:tcPr>
            <w:tcW w:w="933" w:type="dxa"/>
            <w:shd w:val="clear" w:color="auto" w:fill="E2EFD9" w:themeFill="accent6" w:themeFillTint="33"/>
            <w:vAlign w:val="top"/>
          </w:tcPr>
          <w:p w14:paraId="421FEC1D" w14:textId="5165F674"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0,5</w:t>
            </w:r>
          </w:p>
        </w:tc>
        <w:tc>
          <w:tcPr>
            <w:tcW w:w="999" w:type="dxa"/>
            <w:shd w:val="clear" w:color="auto" w:fill="E2EFD9" w:themeFill="accent6" w:themeFillTint="33"/>
            <w:vAlign w:val="top"/>
          </w:tcPr>
          <w:p w14:paraId="5DB1DB91" w14:textId="2DD52A40"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w:t>
            </w:r>
          </w:p>
        </w:tc>
        <w:tc>
          <w:tcPr>
            <w:tcW w:w="734" w:type="dxa"/>
            <w:shd w:val="clear" w:color="auto" w:fill="E2EFD9" w:themeFill="accent6" w:themeFillTint="33"/>
            <w:vAlign w:val="top"/>
          </w:tcPr>
          <w:p w14:paraId="0B412B03" w14:textId="77BF5DA6"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0,02</w:t>
            </w:r>
          </w:p>
        </w:tc>
      </w:tr>
      <w:tr w:rsidR="00827F45" w:rsidRPr="0092121A" w14:paraId="117FEC98" w14:textId="77777777" w:rsidTr="009474DE">
        <w:trPr>
          <w:trHeight w:val="456"/>
        </w:trPr>
        <w:tc>
          <w:tcPr>
            <w:cnfStyle w:val="001000000000" w:firstRow="0" w:lastRow="0" w:firstColumn="1" w:lastColumn="0" w:oddVBand="0" w:evenVBand="0" w:oddHBand="0" w:evenHBand="0" w:firstRowFirstColumn="0" w:firstRowLastColumn="0" w:lastRowFirstColumn="0" w:lastRowLastColumn="0"/>
            <w:tcW w:w="2229" w:type="dxa"/>
            <w:tcBorders>
              <w:bottom w:val="single" w:sz="4" w:space="0" w:color="000000"/>
            </w:tcBorders>
            <w:vAlign w:val="top"/>
          </w:tcPr>
          <w:p w14:paraId="6A2F4094" w14:textId="43EC95ED" w:rsidR="00827F45" w:rsidRPr="0092121A" w:rsidRDefault="00827F45" w:rsidP="00827F45">
            <w:pPr>
              <w:rPr>
                <w:lang w:eastAsia="en-US"/>
              </w:rPr>
            </w:pPr>
            <w:r w:rsidRPr="003937AF">
              <w:t>CSR</w:t>
            </w:r>
          </w:p>
        </w:tc>
        <w:tc>
          <w:tcPr>
            <w:tcW w:w="1104" w:type="dxa"/>
            <w:tcBorders>
              <w:bottom w:val="single" w:sz="4" w:space="0" w:color="000000"/>
            </w:tcBorders>
            <w:shd w:val="clear" w:color="auto" w:fill="FBE4D5" w:themeFill="accent2" w:themeFillTint="33"/>
            <w:vAlign w:val="top"/>
          </w:tcPr>
          <w:p w14:paraId="31CD6175" w14:textId="53836CA9"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98</w:t>
            </w:r>
          </w:p>
        </w:tc>
        <w:tc>
          <w:tcPr>
            <w:tcW w:w="990" w:type="dxa"/>
            <w:tcBorders>
              <w:bottom w:val="single" w:sz="4" w:space="0" w:color="000000"/>
            </w:tcBorders>
            <w:shd w:val="clear" w:color="auto" w:fill="E2EFD9" w:themeFill="accent6" w:themeFillTint="33"/>
            <w:vAlign w:val="top"/>
          </w:tcPr>
          <w:p w14:paraId="2F208A5D" w14:textId="507C89BC"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0,5</w:t>
            </w:r>
          </w:p>
        </w:tc>
        <w:tc>
          <w:tcPr>
            <w:tcW w:w="758" w:type="dxa"/>
            <w:tcBorders>
              <w:bottom w:val="single" w:sz="4" w:space="0" w:color="000000"/>
            </w:tcBorders>
            <w:shd w:val="clear" w:color="auto" w:fill="FFF2CC" w:themeFill="accent4" w:themeFillTint="33"/>
            <w:vAlign w:val="top"/>
          </w:tcPr>
          <w:p w14:paraId="0E68E8DB" w14:textId="6A370A78"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0,6</w:t>
            </w:r>
          </w:p>
        </w:tc>
        <w:tc>
          <w:tcPr>
            <w:tcW w:w="999" w:type="dxa"/>
            <w:tcBorders>
              <w:bottom w:val="single" w:sz="4" w:space="0" w:color="000000"/>
            </w:tcBorders>
            <w:shd w:val="clear" w:color="auto" w:fill="FBE4D5" w:themeFill="accent2" w:themeFillTint="33"/>
            <w:vAlign w:val="top"/>
          </w:tcPr>
          <w:p w14:paraId="69B9CF94" w14:textId="0BBD72FE"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1,1</w:t>
            </w:r>
          </w:p>
        </w:tc>
        <w:tc>
          <w:tcPr>
            <w:tcW w:w="933" w:type="dxa"/>
            <w:tcBorders>
              <w:bottom w:val="single" w:sz="4" w:space="0" w:color="000000"/>
            </w:tcBorders>
            <w:shd w:val="clear" w:color="auto" w:fill="FFF2CC" w:themeFill="accent4" w:themeFillTint="33"/>
            <w:vAlign w:val="top"/>
          </w:tcPr>
          <w:p w14:paraId="185D5F8C" w14:textId="2949A6DA"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0,6</w:t>
            </w:r>
          </w:p>
        </w:tc>
        <w:tc>
          <w:tcPr>
            <w:tcW w:w="999" w:type="dxa"/>
            <w:tcBorders>
              <w:bottom w:val="single" w:sz="4" w:space="0" w:color="000000"/>
            </w:tcBorders>
            <w:shd w:val="clear" w:color="auto" w:fill="E2EFD9" w:themeFill="accent6" w:themeFillTint="33"/>
            <w:vAlign w:val="top"/>
          </w:tcPr>
          <w:p w14:paraId="51273E39" w14:textId="60F04F5A"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w:t>
            </w:r>
          </w:p>
        </w:tc>
        <w:tc>
          <w:tcPr>
            <w:tcW w:w="734" w:type="dxa"/>
            <w:tcBorders>
              <w:bottom w:val="single" w:sz="4" w:space="0" w:color="000000"/>
            </w:tcBorders>
            <w:shd w:val="clear" w:color="auto" w:fill="FFF2CC" w:themeFill="accent4" w:themeFillTint="33"/>
            <w:vAlign w:val="top"/>
          </w:tcPr>
          <w:p w14:paraId="698AEBAB" w14:textId="594BA6D4"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0,04</w:t>
            </w:r>
          </w:p>
        </w:tc>
      </w:tr>
      <w:tr w:rsidR="00827F45" w:rsidRPr="0092121A" w14:paraId="69DD9C7C" w14:textId="77777777" w:rsidTr="009474DE">
        <w:trPr>
          <w:trHeight w:val="456"/>
        </w:trPr>
        <w:tc>
          <w:tcPr>
            <w:cnfStyle w:val="001000000000" w:firstRow="0" w:lastRow="0" w:firstColumn="1" w:lastColumn="0" w:oddVBand="0" w:evenVBand="0" w:oddHBand="0" w:evenHBand="0" w:firstRowFirstColumn="0" w:firstRowLastColumn="0" w:lastRowFirstColumn="0" w:lastRowLastColumn="0"/>
            <w:tcW w:w="2229" w:type="dxa"/>
            <w:tcBorders>
              <w:top w:val="single" w:sz="4" w:space="0" w:color="000000"/>
              <w:bottom w:val="nil"/>
            </w:tcBorders>
            <w:vAlign w:val="top"/>
          </w:tcPr>
          <w:p w14:paraId="73A44527" w14:textId="6E5F2A77" w:rsidR="00827F45" w:rsidRPr="0092121A" w:rsidRDefault="00827F45" w:rsidP="00827F45">
            <w:pPr>
              <w:rPr>
                <w:lang w:eastAsia="en-US"/>
              </w:rPr>
            </w:pPr>
            <w:r w:rsidRPr="003937AF">
              <w:t>SSR mobile</w:t>
            </w:r>
          </w:p>
        </w:tc>
        <w:tc>
          <w:tcPr>
            <w:tcW w:w="1104" w:type="dxa"/>
            <w:tcBorders>
              <w:top w:val="single" w:sz="4" w:space="0" w:color="000000"/>
              <w:bottom w:val="nil"/>
            </w:tcBorders>
            <w:shd w:val="clear" w:color="auto" w:fill="FBE4D5" w:themeFill="accent2" w:themeFillTint="33"/>
            <w:vAlign w:val="top"/>
          </w:tcPr>
          <w:p w14:paraId="7FFDE35F" w14:textId="44D4C6AE"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84</w:t>
            </w:r>
          </w:p>
        </w:tc>
        <w:tc>
          <w:tcPr>
            <w:tcW w:w="990" w:type="dxa"/>
            <w:tcBorders>
              <w:top w:val="single" w:sz="4" w:space="0" w:color="000000"/>
              <w:bottom w:val="nil"/>
            </w:tcBorders>
            <w:shd w:val="clear" w:color="auto" w:fill="FFF2CC" w:themeFill="accent4" w:themeFillTint="33"/>
            <w:vAlign w:val="top"/>
          </w:tcPr>
          <w:p w14:paraId="4A08BD9B" w14:textId="1CB21B79"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1,7</w:t>
            </w:r>
          </w:p>
        </w:tc>
        <w:tc>
          <w:tcPr>
            <w:tcW w:w="758" w:type="dxa"/>
            <w:tcBorders>
              <w:top w:val="single" w:sz="4" w:space="0" w:color="000000"/>
              <w:bottom w:val="nil"/>
            </w:tcBorders>
            <w:shd w:val="clear" w:color="auto" w:fill="FBE4D5" w:themeFill="accent2" w:themeFillTint="33"/>
            <w:vAlign w:val="top"/>
          </w:tcPr>
          <w:p w14:paraId="4C5EB428" w14:textId="345EA05E"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2,1</w:t>
            </w:r>
          </w:p>
        </w:tc>
        <w:tc>
          <w:tcPr>
            <w:tcW w:w="999" w:type="dxa"/>
            <w:tcBorders>
              <w:top w:val="single" w:sz="4" w:space="0" w:color="000000"/>
              <w:bottom w:val="nil"/>
            </w:tcBorders>
            <w:shd w:val="clear" w:color="auto" w:fill="E2EFD9" w:themeFill="accent6" w:themeFillTint="33"/>
            <w:vAlign w:val="top"/>
          </w:tcPr>
          <w:p w14:paraId="68323BFE" w14:textId="4BE1859A"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2,6</w:t>
            </w:r>
          </w:p>
        </w:tc>
        <w:tc>
          <w:tcPr>
            <w:tcW w:w="933" w:type="dxa"/>
            <w:tcBorders>
              <w:top w:val="single" w:sz="4" w:space="0" w:color="000000"/>
              <w:bottom w:val="nil"/>
            </w:tcBorders>
            <w:shd w:val="clear" w:color="auto" w:fill="FFF2CC" w:themeFill="accent4" w:themeFillTint="33"/>
            <w:vAlign w:val="top"/>
          </w:tcPr>
          <w:p w14:paraId="6A347AD4" w14:textId="1B496F74"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3,7</w:t>
            </w:r>
          </w:p>
        </w:tc>
        <w:tc>
          <w:tcPr>
            <w:tcW w:w="999" w:type="dxa"/>
            <w:tcBorders>
              <w:top w:val="single" w:sz="4" w:space="0" w:color="000000"/>
              <w:bottom w:val="nil"/>
            </w:tcBorders>
            <w:shd w:val="clear" w:color="auto" w:fill="FBE4D5" w:themeFill="accent2" w:themeFillTint="33"/>
            <w:vAlign w:val="top"/>
          </w:tcPr>
          <w:p w14:paraId="7A590502" w14:textId="60A308E1"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430</w:t>
            </w:r>
          </w:p>
        </w:tc>
        <w:tc>
          <w:tcPr>
            <w:tcW w:w="734" w:type="dxa"/>
            <w:tcBorders>
              <w:top w:val="single" w:sz="4" w:space="0" w:color="000000"/>
              <w:bottom w:val="nil"/>
            </w:tcBorders>
            <w:shd w:val="clear" w:color="auto" w:fill="FFF2CC" w:themeFill="accent4" w:themeFillTint="33"/>
            <w:vAlign w:val="top"/>
          </w:tcPr>
          <w:p w14:paraId="44221071" w14:textId="1C5153DA"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0,39</w:t>
            </w:r>
          </w:p>
        </w:tc>
      </w:tr>
      <w:tr w:rsidR="00827F45" w:rsidRPr="0092121A" w14:paraId="03BD46EA" w14:textId="77777777" w:rsidTr="009474DE">
        <w:trPr>
          <w:trHeight w:val="471"/>
        </w:trPr>
        <w:tc>
          <w:tcPr>
            <w:cnfStyle w:val="001000000000" w:firstRow="0" w:lastRow="0" w:firstColumn="1" w:lastColumn="0" w:oddVBand="0" w:evenVBand="0" w:oddHBand="0" w:evenHBand="0" w:firstRowFirstColumn="0" w:firstRowLastColumn="0" w:lastRowFirstColumn="0" w:lastRowLastColumn="0"/>
            <w:tcW w:w="2229" w:type="dxa"/>
            <w:tcBorders>
              <w:top w:val="nil"/>
            </w:tcBorders>
            <w:vAlign w:val="top"/>
          </w:tcPr>
          <w:p w14:paraId="75C92E4A" w14:textId="693E2E96" w:rsidR="00827F45" w:rsidRPr="0092121A" w:rsidRDefault="00827F45" w:rsidP="00827F45">
            <w:pPr>
              <w:rPr>
                <w:lang w:eastAsia="en-US"/>
              </w:rPr>
            </w:pPr>
            <w:r w:rsidRPr="003937AF">
              <w:t>prerender mobile</w:t>
            </w:r>
          </w:p>
        </w:tc>
        <w:tc>
          <w:tcPr>
            <w:tcW w:w="1104" w:type="dxa"/>
            <w:tcBorders>
              <w:top w:val="nil"/>
            </w:tcBorders>
            <w:shd w:val="clear" w:color="auto" w:fill="FFF2CC" w:themeFill="accent4" w:themeFillTint="33"/>
            <w:vAlign w:val="top"/>
          </w:tcPr>
          <w:p w14:paraId="4201C6A4" w14:textId="140F0F72"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85</w:t>
            </w:r>
          </w:p>
        </w:tc>
        <w:tc>
          <w:tcPr>
            <w:tcW w:w="990" w:type="dxa"/>
            <w:tcBorders>
              <w:top w:val="nil"/>
            </w:tcBorders>
            <w:shd w:val="clear" w:color="auto" w:fill="FFF2CC" w:themeFill="accent4" w:themeFillTint="33"/>
            <w:vAlign w:val="top"/>
          </w:tcPr>
          <w:p w14:paraId="592E61DC" w14:textId="72650B2A"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1,7</w:t>
            </w:r>
          </w:p>
        </w:tc>
        <w:tc>
          <w:tcPr>
            <w:tcW w:w="758" w:type="dxa"/>
            <w:tcBorders>
              <w:top w:val="nil"/>
            </w:tcBorders>
            <w:shd w:val="clear" w:color="auto" w:fill="E2EFD9" w:themeFill="accent6" w:themeFillTint="33"/>
            <w:vAlign w:val="top"/>
          </w:tcPr>
          <w:p w14:paraId="636D1E6B" w14:textId="6E7AD9D1"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1,7</w:t>
            </w:r>
          </w:p>
        </w:tc>
        <w:tc>
          <w:tcPr>
            <w:tcW w:w="999" w:type="dxa"/>
            <w:tcBorders>
              <w:top w:val="nil"/>
            </w:tcBorders>
            <w:shd w:val="clear" w:color="auto" w:fill="E2EFD9" w:themeFill="accent6" w:themeFillTint="33"/>
            <w:vAlign w:val="top"/>
          </w:tcPr>
          <w:p w14:paraId="6C34E57B" w14:textId="653A97BB"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2,6</w:t>
            </w:r>
          </w:p>
        </w:tc>
        <w:tc>
          <w:tcPr>
            <w:tcW w:w="933" w:type="dxa"/>
            <w:tcBorders>
              <w:top w:val="nil"/>
            </w:tcBorders>
            <w:shd w:val="clear" w:color="auto" w:fill="FBE4D5" w:themeFill="accent2" w:themeFillTint="33"/>
            <w:vAlign w:val="top"/>
          </w:tcPr>
          <w:p w14:paraId="44548E21" w14:textId="73FFDCE7"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3,8</w:t>
            </w:r>
          </w:p>
        </w:tc>
        <w:tc>
          <w:tcPr>
            <w:tcW w:w="999" w:type="dxa"/>
            <w:tcBorders>
              <w:top w:val="nil"/>
            </w:tcBorders>
            <w:shd w:val="clear" w:color="auto" w:fill="FFE3E4"/>
            <w:vAlign w:val="top"/>
          </w:tcPr>
          <w:p w14:paraId="7ADD57EF" w14:textId="296F6107"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440</w:t>
            </w:r>
          </w:p>
        </w:tc>
        <w:tc>
          <w:tcPr>
            <w:tcW w:w="734" w:type="dxa"/>
            <w:tcBorders>
              <w:top w:val="nil"/>
            </w:tcBorders>
            <w:shd w:val="clear" w:color="auto" w:fill="FFE3E4"/>
            <w:vAlign w:val="top"/>
          </w:tcPr>
          <w:p w14:paraId="188364C3" w14:textId="20622387"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0,44</w:t>
            </w:r>
          </w:p>
        </w:tc>
      </w:tr>
      <w:tr w:rsidR="00827F45" w:rsidRPr="0092121A" w14:paraId="2AC687F4" w14:textId="77777777" w:rsidTr="009474DE">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0F5629B8" w14:textId="593B3ADF" w:rsidR="00827F45" w:rsidRPr="0092121A" w:rsidRDefault="00827F45" w:rsidP="00827F45">
            <w:pPr>
              <w:rPr>
                <w:lang w:eastAsia="en-US"/>
              </w:rPr>
            </w:pPr>
            <w:proofErr w:type="gramStart"/>
            <w:r w:rsidRPr="003937AF">
              <w:t>server</w:t>
            </w:r>
            <w:proofErr w:type="gramEnd"/>
            <w:r w:rsidRPr="003937AF">
              <w:t xml:space="preserve"> render mobile</w:t>
            </w:r>
          </w:p>
        </w:tc>
        <w:tc>
          <w:tcPr>
            <w:tcW w:w="1104" w:type="dxa"/>
            <w:shd w:val="clear" w:color="auto" w:fill="E2EFD9" w:themeFill="accent6" w:themeFillTint="33"/>
            <w:vAlign w:val="top"/>
          </w:tcPr>
          <w:p w14:paraId="778B3FD9" w14:textId="6BF8D1BD"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93</w:t>
            </w:r>
          </w:p>
        </w:tc>
        <w:tc>
          <w:tcPr>
            <w:tcW w:w="990" w:type="dxa"/>
            <w:shd w:val="clear" w:color="auto" w:fill="FFF2CC" w:themeFill="accent4" w:themeFillTint="33"/>
            <w:vAlign w:val="top"/>
          </w:tcPr>
          <w:p w14:paraId="341D5707" w14:textId="0208DE6B"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1,7</w:t>
            </w:r>
          </w:p>
        </w:tc>
        <w:tc>
          <w:tcPr>
            <w:tcW w:w="758" w:type="dxa"/>
            <w:shd w:val="clear" w:color="auto" w:fill="FBE4D5" w:themeFill="accent2" w:themeFillTint="33"/>
            <w:vAlign w:val="top"/>
          </w:tcPr>
          <w:p w14:paraId="64A0704C" w14:textId="7D23FAF6"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2,1</w:t>
            </w:r>
          </w:p>
        </w:tc>
        <w:tc>
          <w:tcPr>
            <w:tcW w:w="999" w:type="dxa"/>
            <w:shd w:val="clear" w:color="auto" w:fill="E2EFD9" w:themeFill="accent6" w:themeFillTint="33"/>
            <w:vAlign w:val="top"/>
          </w:tcPr>
          <w:p w14:paraId="7A00FBC2" w14:textId="3BB6B094"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2,6</w:t>
            </w:r>
          </w:p>
        </w:tc>
        <w:tc>
          <w:tcPr>
            <w:tcW w:w="933" w:type="dxa"/>
            <w:shd w:val="clear" w:color="auto" w:fill="E2EFD9" w:themeFill="accent6" w:themeFillTint="33"/>
            <w:vAlign w:val="top"/>
          </w:tcPr>
          <w:p w14:paraId="12C72DC0" w14:textId="39B58499"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2,4</w:t>
            </w:r>
          </w:p>
        </w:tc>
        <w:tc>
          <w:tcPr>
            <w:tcW w:w="999" w:type="dxa"/>
            <w:shd w:val="clear" w:color="auto" w:fill="E2EFD9" w:themeFill="accent6" w:themeFillTint="33"/>
            <w:vAlign w:val="top"/>
          </w:tcPr>
          <w:p w14:paraId="7E32E45B" w14:textId="12406B32"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30</w:t>
            </w:r>
          </w:p>
        </w:tc>
        <w:tc>
          <w:tcPr>
            <w:tcW w:w="734" w:type="dxa"/>
            <w:shd w:val="clear" w:color="auto" w:fill="E2EFD9" w:themeFill="accent6" w:themeFillTint="33"/>
            <w:vAlign w:val="top"/>
          </w:tcPr>
          <w:p w14:paraId="016F6D73" w14:textId="2D1729ED"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0,34</w:t>
            </w:r>
          </w:p>
        </w:tc>
      </w:tr>
      <w:tr w:rsidR="00827F45" w:rsidRPr="0092121A" w14:paraId="4E61110B" w14:textId="77777777" w:rsidTr="009474DE">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1D5A77CE" w14:textId="4107A2BB" w:rsidR="00827F45" w:rsidRPr="0092121A" w:rsidRDefault="00827F45" w:rsidP="00827F45">
            <w:pPr>
              <w:rPr>
                <w:lang w:eastAsia="en-US"/>
              </w:rPr>
            </w:pPr>
            <w:r w:rsidRPr="003937AF">
              <w:t>CSR mobile</w:t>
            </w:r>
          </w:p>
        </w:tc>
        <w:tc>
          <w:tcPr>
            <w:tcW w:w="1104" w:type="dxa"/>
            <w:shd w:val="clear" w:color="auto" w:fill="FFE3E4"/>
            <w:vAlign w:val="top"/>
          </w:tcPr>
          <w:p w14:paraId="32B2E8D9" w14:textId="19093A5D"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77</w:t>
            </w:r>
          </w:p>
        </w:tc>
        <w:tc>
          <w:tcPr>
            <w:tcW w:w="990" w:type="dxa"/>
            <w:shd w:val="clear" w:color="auto" w:fill="E2EFD9" w:themeFill="accent6" w:themeFillTint="33"/>
            <w:vAlign w:val="top"/>
          </w:tcPr>
          <w:p w14:paraId="149BA836" w14:textId="2884C04E"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1,6</w:t>
            </w:r>
          </w:p>
        </w:tc>
        <w:tc>
          <w:tcPr>
            <w:tcW w:w="758" w:type="dxa"/>
            <w:shd w:val="clear" w:color="auto" w:fill="FFF2CC" w:themeFill="accent4" w:themeFillTint="33"/>
            <w:vAlign w:val="top"/>
          </w:tcPr>
          <w:p w14:paraId="3290D382" w14:textId="2483AAED"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1,9</w:t>
            </w:r>
          </w:p>
        </w:tc>
        <w:tc>
          <w:tcPr>
            <w:tcW w:w="999" w:type="dxa"/>
            <w:shd w:val="clear" w:color="auto" w:fill="FFF2CC" w:themeFill="accent4" w:themeFillTint="33"/>
            <w:vAlign w:val="top"/>
          </w:tcPr>
          <w:p w14:paraId="790EE0AD" w14:textId="5B28FD43"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3,9</w:t>
            </w:r>
          </w:p>
        </w:tc>
        <w:tc>
          <w:tcPr>
            <w:tcW w:w="933" w:type="dxa"/>
            <w:shd w:val="clear" w:color="auto" w:fill="FFE3E4"/>
            <w:vAlign w:val="top"/>
          </w:tcPr>
          <w:p w14:paraId="4ACE491E" w14:textId="7156ADD4"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4,1</w:t>
            </w:r>
          </w:p>
        </w:tc>
        <w:tc>
          <w:tcPr>
            <w:tcW w:w="999" w:type="dxa"/>
            <w:shd w:val="clear" w:color="auto" w:fill="FFF2CC" w:themeFill="accent4" w:themeFillTint="33"/>
            <w:vAlign w:val="top"/>
          </w:tcPr>
          <w:p w14:paraId="66D7D44B" w14:textId="2BA2F002"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380</w:t>
            </w:r>
          </w:p>
        </w:tc>
        <w:tc>
          <w:tcPr>
            <w:tcW w:w="734" w:type="dxa"/>
            <w:shd w:val="clear" w:color="auto" w:fill="FBE4D5" w:themeFill="accent2" w:themeFillTint="33"/>
            <w:vAlign w:val="top"/>
          </w:tcPr>
          <w:p w14:paraId="00F83DA2" w14:textId="7F053D5B" w:rsidR="00827F45" w:rsidRPr="0092121A" w:rsidRDefault="00827F45" w:rsidP="00827F45">
            <w:pPr>
              <w:cnfStyle w:val="000000000000" w:firstRow="0" w:lastRow="0" w:firstColumn="0" w:lastColumn="0" w:oddVBand="0" w:evenVBand="0" w:oddHBand="0" w:evenHBand="0" w:firstRowFirstColumn="0" w:firstRowLastColumn="0" w:lastRowFirstColumn="0" w:lastRowLastColumn="0"/>
              <w:rPr>
                <w:lang w:eastAsia="en-US"/>
              </w:rPr>
            </w:pPr>
            <w:r w:rsidRPr="003937AF">
              <w:t>0,42</w:t>
            </w:r>
          </w:p>
        </w:tc>
      </w:tr>
    </w:tbl>
    <w:p w14:paraId="20EAA9DE" w14:textId="2CF5B975" w:rsidR="00B8581B" w:rsidRDefault="00E46C02" w:rsidP="00B8581B">
      <w:pPr>
        <w:pStyle w:val="Titulek"/>
      </w:pPr>
      <w:r>
        <w:t xml:space="preserve">Tabulka </w:t>
      </w:r>
      <w:r w:rsidR="00A85E97">
        <w:fldChar w:fldCharType="begin"/>
      </w:r>
      <w:r w:rsidR="00A85E97">
        <w:instrText xml:space="preserve"> SEQ Tabulka \* ARABIC </w:instrText>
      </w:r>
      <w:r w:rsidR="00A85E97">
        <w:fldChar w:fldCharType="separate"/>
      </w:r>
      <w:r w:rsidR="00FC1A70">
        <w:rPr>
          <w:noProof/>
        </w:rPr>
        <w:t>7</w:t>
      </w:r>
      <w:r w:rsidR="00A85E97">
        <w:rPr>
          <w:noProof/>
        </w:rPr>
        <w:fldChar w:fldCharType="end"/>
      </w:r>
      <w:r>
        <w:t xml:space="preserve"> </w:t>
      </w:r>
      <w:r w:rsidRPr="00D50FD7">
        <w:t>E-</w:t>
      </w:r>
      <w:proofErr w:type="spellStart"/>
      <w:r w:rsidRPr="00D50FD7">
        <w:t>shop</w:t>
      </w:r>
      <w:proofErr w:type="spellEnd"/>
      <w:r w:rsidRPr="00D50FD7">
        <w:t xml:space="preserve"> </w:t>
      </w:r>
      <w:r>
        <w:t>statická stránka</w:t>
      </w:r>
      <w:r w:rsidRPr="00D50FD7">
        <w:t>: synteticky naměřené výkonnostní metriky</w:t>
      </w:r>
      <w:r w:rsidR="009474DE">
        <w:t xml:space="preserve"> pomocí </w:t>
      </w:r>
      <w:proofErr w:type="spellStart"/>
      <w:r w:rsidR="009474DE">
        <w:t>Lighthouse</w:t>
      </w:r>
      <w:proofErr w:type="spellEnd"/>
    </w:p>
    <w:tbl>
      <w:tblPr>
        <w:tblStyle w:val="Styl1"/>
        <w:tblW w:w="8746" w:type="dxa"/>
        <w:tblLook w:val="04A0" w:firstRow="1" w:lastRow="0" w:firstColumn="1" w:lastColumn="0" w:noHBand="0" w:noVBand="1"/>
      </w:tblPr>
      <w:tblGrid>
        <w:gridCol w:w="2229"/>
        <w:gridCol w:w="1104"/>
        <w:gridCol w:w="990"/>
        <w:gridCol w:w="758"/>
        <w:gridCol w:w="999"/>
        <w:gridCol w:w="933"/>
        <w:gridCol w:w="999"/>
        <w:gridCol w:w="734"/>
      </w:tblGrid>
      <w:tr w:rsidR="00920D82" w:rsidRPr="0092121A" w14:paraId="5AC4D085" w14:textId="77777777" w:rsidTr="00FB2351">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65837ADE" w14:textId="22FB4295" w:rsidR="00920D82" w:rsidRPr="0092121A" w:rsidRDefault="00920D82" w:rsidP="00920D82">
            <w:pPr>
              <w:rPr>
                <w:lang w:eastAsia="en-US"/>
              </w:rPr>
            </w:pPr>
            <w:r w:rsidRPr="00515B79">
              <w:t>Rendering</w:t>
            </w:r>
          </w:p>
        </w:tc>
        <w:tc>
          <w:tcPr>
            <w:tcW w:w="1104" w:type="dxa"/>
            <w:vAlign w:val="top"/>
          </w:tcPr>
          <w:p w14:paraId="000D92F5" w14:textId="5F0527B0" w:rsidR="00920D82" w:rsidRPr="0092121A" w:rsidRDefault="00920D82" w:rsidP="00920D82">
            <w:pPr>
              <w:cnfStyle w:val="100000000000" w:firstRow="1" w:lastRow="0" w:firstColumn="0" w:lastColumn="0" w:oddVBand="0" w:evenVBand="0" w:oddHBand="0" w:evenHBand="0" w:firstRowFirstColumn="0" w:firstRowLastColumn="0" w:lastRowFirstColumn="0" w:lastRowLastColumn="0"/>
              <w:rPr>
                <w:lang w:eastAsia="en-US"/>
              </w:rPr>
            </w:pPr>
            <w:r w:rsidRPr="00515B79">
              <w:t>LPS</w:t>
            </w:r>
          </w:p>
        </w:tc>
        <w:tc>
          <w:tcPr>
            <w:tcW w:w="990" w:type="dxa"/>
            <w:vAlign w:val="top"/>
          </w:tcPr>
          <w:p w14:paraId="23CB8198" w14:textId="4C387DA8" w:rsidR="00920D82" w:rsidRPr="0092121A" w:rsidRDefault="00920D82" w:rsidP="00920D82">
            <w:pPr>
              <w:cnfStyle w:val="100000000000" w:firstRow="1" w:lastRow="0" w:firstColumn="0" w:lastColumn="0" w:oddVBand="0" w:evenVBand="0" w:oddHBand="0" w:evenHBand="0" w:firstRowFirstColumn="0" w:firstRowLastColumn="0" w:lastRowFirstColumn="0" w:lastRowLastColumn="0"/>
              <w:rPr>
                <w:lang w:eastAsia="en-US"/>
              </w:rPr>
            </w:pPr>
            <w:r w:rsidRPr="00515B79">
              <w:t>FCP</w:t>
            </w:r>
          </w:p>
        </w:tc>
        <w:tc>
          <w:tcPr>
            <w:tcW w:w="758" w:type="dxa"/>
            <w:vAlign w:val="top"/>
          </w:tcPr>
          <w:p w14:paraId="51376DB9" w14:textId="6AE1E290" w:rsidR="00920D82" w:rsidRPr="0092121A" w:rsidRDefault="00920D82" w:rsidP="00920D82">
            <w:pPr>
              <w:cnfStyle w:val="100000000000" w:firstRow="1" w:lastRow="0" w:firstColumn="0" w:lastColumn="0" w:oddVBand="0" w:evenVBand="0" w:oddHBand="0" w:evenHBand="0" w:firstRowFirstColumn="0" w:firstRowLastColumn="0" w:lastRowFirstColumn="0" w:lastRowLastColumn="0"/>
              <w:rPr>
                <w:lang w:eastAsia="en-US"/>
              </w:rPr>
            </w:pPr>
            <w:r w:rsidRPr="00515B79">
              <w:t>SI</w:t>
            </w:r>
          </w:p>
        </w:tc>
        <w:tc>
          <w:tcPr>
            <w:tcW w:w="999" w:type="dxa"/>
            <w:vAlign w:val="top"/>
          </w:tcPr>
          <w:p w14:paraId="567940F3" w14:textId="63F9E56D" w:rsidR="00920D82" w:rsidRPr="0092121A" w:rsidRDefault="00920D82" w:rsidP="00920D82">
            <w:pPr>
              <w:cnfStyle w:val="100000000000" w:firstRow="1" w:lastRow="0" w:firstColumn="0" w:lastColumn="0" w:oddVBand="0" w:evenVBand="0" w:oddHBand="0" w:evenHBand="0" w:firstRowFirstColumn="0" w:firstRowLastColumn="0" w:lastRowFirstColumn="0" w:lastRowLastColumn="0"/>
              <w:rPr>
                <w:lang w:eastAsia="en-US"/>
              </w:rPr>
            </w:pPr>
            <w:r w:rsidRPr="00515B79">
              <w:t>LCP</w:t>
            </w:r>
          </w:p>
        </w:tc>
        <w:tc>
          <w:tcPr>
            <w:tcW w:w="933" w:type="dxa"/>
            <w:vAlign w:val="top"/>
          </w:tcPr>
          <w:p w14:paraId="04BD95F4" w14:textId="23396BE0" w:rsidR="00920D82" w:rsidRPr="0092121A" w:rsidRDefault="00920D82" w:rsidP="00920D82">
            <w:pPr>
              <w:cnfStyle w:val="100000000000" w:firstRow="1" w:lastRow="0" w:firstColumn="0" w:lastColumn="0" w:oddVBand="0" w:evenVBand="0" w:oddHBand="0" w:evenHBand="0" w:firstRowFirstColumn="0" w:firstRowLastColumn="0" w:lastRowFirstColumn="0" w:lastRowLastColumn="0"/>
              <w:rPr>
                <w:lang w:eastAsia="en-US"/>
              </w:rPr>
            </w:pPr>
            <w:r w:rsidRPr="00515B79">
              <w:t>TTI</w:t>
            </w:r>
          </w:p>
        </w:tc>
        <w:tc>
          <w:tcPr>
            <w:tcW w:w="999" w:type="dxa"/>
            <w:vAlign w:val="top"/>
          </w:tcPr>
          <w:p w14:paraId="782E65CA" w14:textId="3FA8B47F" w:rsidR="00920D82" w:rsidRPr="0092121A" w:rsidRDefault="00920D82" w:rsidP="00920D82">
            <w:pPr>
              <w:cnfStyle w:val="100000000000" w:firstRow="1" w:lastRow="0" w:firstColumn="0" w:lastColumn="0" w:oddVBand="0" w:evenVBand="0" w:oddHBand="0" w:evenHBand="0" w:firstRowFirstColumn="0" w:firstRowLastColumn="0" w:lastRowFirstColumn="0" w:lastRowLastColumn="0"/>
              <w:rPr>
                <w:lang w:eastAsia="en-US"/>
              </w:rPr>
            </w:pPr>
            <w:r w:rsidRPr="00515B79">
              <w:t>TBT</w:t>
            </w:r>
          </w:p>
        </w:tc>
        <w:tc>
          <w:tcPr>
            <w:tcW w:w="734" w:type="dxa"/>
            <w:vAlign w:val="top"/>
          </w:tcPr>
          <w:p w14:paraId="2703E068" w14:textId="078BC238" w:rsidR="00920D82" w:rsidRPr="0092121A" w:rsidRDefault="00920D82" w:rsidP="00920D82">
            <w:pPr>
              <w:cnfStyle w:val="100000000000" w:firstRow="1" w:lastRow="0" w:firstColumn="0" w:lastColumn="0" w:oddVBand="0" w:evenVBand="0" w:oddHBand="0" w:evenHBand="0" w:firstRowFirstColumn="0" w:firstRowLastColumn="0" w:lastRowFirstColumn="0" w:lastRowLastColumn="0"/>
              <w:rPr>
                <w:lang w:eastAsia="en-US"/>
              </w:rPr>
            </w:pPr>
            <w:r w:rsidRPr="00515B79">
              <w:t>CLS</w:t>
            </w:r>
          </w:p>
        </w:tc>
      </w:tr>
      <w:tr w:rsidR="00274381" w:rsidRPr="0092121A" w14:paraId="13E0B305" w14:textId="77777777" w:rsidTr="00274381">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4B8056E2" w14:textId="6A354DFB" w:rsidR="00920D82" w:rsidRPr="0092121A" w:rsidRDefault="00920D82" w:rsidP="00920D82">
            <w:pPr>
              <w:rPr>
                <w:lang w:eastAsia="en-US"/>
              </w:rPr>
            </w:pPr>
            <w:r w:rsidRPr="00515B79">
              <w:t>SSR</w:t>
            </w:r>
          </w:p>
        </w:tc>
        <w:tc>
          <w:tcPr>
            <w:tcW w:w="1104" w:type="dxa"/>
            <w:shd w:val="clear" w:color="auto" w:fill="E2EFD9" w:themeFill="accent6" w:themeFillTint="33"/>
            <w:vAlign w:val="top"/>
          </w:tcPr>
          <w:p w14:paraId="1591EA68" w14:textId="2B60609C"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99</w:t>
            </w:r>
          </w:p>
        </w:tc>
        <w:tc>
          <w:tcPr>
            <w:tcW w:w="990" w:type="dxa"/>
            <w:shd w:val="clear" w:color="auto" w:fill="E2EFD9" w:themeFill="accent6" w:themeFillTint="33"/>
            <w:vAlign w:val="top"/>
          </w:tcPr>
          <w:p w14:paraId="19DA4424" w14:textId="2D48A713"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0,5</w:t>
            </w:r>
          </w:p>
        </w:tc>
        <w:tc>
          <w:tcPr>
            <w:tcW w:w="758" w:type="dxa"/>
            <w:shd w:val="clear" w:color="auto" w:fill="FFF2CC" w:themeFill="accent4" w:themeFillTint="33"/>
            <w:vAlign w:val="top"/>
          </w:tcPr>
          <w:p w14:paraId="6574E0EF" w14:textId="0BB3B553"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0,6</w:t>
            </w:r>
          </w:p>
        </w:tc>
        <w:tc>
          <w:tcPr>
            <w:tcW w:w="999" w:type="dxa"/>
            <w:shd w:val="clear" w:color="auto" w:fill="FFF2CC" w:themeFill="accent4" w:themeFillTint="33"/>
            <w:vAlign w:val="top"/>
          </w:tcPr>
          <w:p w14:paraId="4FE61215" w14:textId="15BA0B98"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0,8</w:t>
            </w:r>
          </w:p>
        </w:tc>
        <w:tc>
          <w:tcPr>
            <w:tcW w:w="933" w:type="dxa"/>
            <w:shd w:val="clear" w:color="auto" w:fill="E2EFD9" w:themeFill="accent6" w:themeFillTint="33"/>
            <w:vAlign w:val="top"/>
          </w:tcPr>
          <w:p w14:paraId="485080A0" w14:textId="5C38523A"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0,6</w:t>
            </w:r>
          </w:p>
        </w:tc>
        <w:tc>
          <w:tcPr>
            <w:tcW w:w="999" w:type="dxa"/>
            <w:shd w:val="clear" w:color="auto" w:fill="FFF2CC" w:themeFill="accent4" w:themeFillTint="33"/>
            <w:vAlign w:val="top"/>
          </w:tcPr>
          <w:p w14:paraId="53636186" w14:textId="520FDFFC"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10</w:t>
            </w:r>
          </w:p>
        </w:tc>
        <w:tc>
          <w:tcPr>
            <w:tcW w:w="734" w:type="dxa"/>
            <w:shd w:val="clear" w:color="auto" w:fill="FFF2CC" w:themeFill="accent4" w:themeFillTint="33"/>
            <w:vAlign w:val="top"/>
          </w:tcPr>
          <w:p w14:paraId="26A144FF" w14:textId="07A93ED9"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0,05</w:t>
            </w:r>
          </w:p>
        </w:tc>
      </w:tr>
      <w:tr w:rsidR="00920D82" w:rsidRPr="0092121A" w14:paraId="6BD44DB6" w14:textId="77777777" w:rsidTr="00274381">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2E408C20" w14:textId="67AC0352" w:rsidR="00920D82" w:rsidRPr="0092121A" w:rsidRDefault="00920D82" w:rsidP="00920D82">
            <w:pPr>
              <w:rPr>
                <w:lang w:eastAsia="en-US"/>
              </w:rPr>
            </w:pPr>
            <w:r w:rsidRPr="00515B79">
              <w:t>prerender</w:t>
            </w:r>
          </w:p>
        </w:tc>
        <w:tc>
          <w:tcPr>
            <w:tcW w:w="1104" w:type="dxa"/>
            <w:shd w:val="clear" w:color="auto" w:fill="E2EFD9" w:themeFill="accent6" w:themeFillTint="33"/>
            <w:vAlign w:val="top"/>
          </w:tcPr>
          <w:p w14:paraId="7D4C8223" w14:textId="51FD014C"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99</w:t>
            </w:r>
          </w:p>
        </w:tc>
        <w:tc>
          <w:tcPr>
            <w:tcW w:w="990" w:type="dxa"/>
            <w:shd w:val="clear" w:color="auto" w:fill="E2EFD9" w:themeFill="accent6" w:themeFillTint="33"/>
            <w:vAlign w:val="top"/>
          </w:tcPr>
          <w:p w14:paraId="7B2962BC" w14:textId="75E6CDBB"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0,5</w:t>
            </w:r>
          </w:p>
        </w:tc>
        <w:tc>
          <w:tcPr>
            <w:tcW w:w="758" w:type="dxa"/>
            <w:shd w:val="clear" w:color="auto" w:fill="E2EFD9" w:themeFill="accent6" w:themeFillTint="33"/>
            <w:vAlign w:val="top"/>
          </w:tcPr>
          <w:p w14:paraId="7DBDC765" w14:textId="763FE391"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0,5</w:t>
            </w:r>
          </w:p>
        </w:tc>
        <w:tc>
          <w:tcPr>
            <w:tcW w:w="999" w:type="dxa"/>
            <w:shd w:val="clear" w:color="auto" w:fill="E2EFD9" w:themeFill="accent6" w:themeFillTint="33"/>
            <w:vAlign w:val="top"/>
          </w:tcPr>
          <w:p w14:paraId="74976CB1" w14:textId="7EE8EDE4"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0,7</w:t>
            </w:r>
          </w:p>
        </w:tc>
        <w:tc>
          <w:tcPr>
            <w:tcW w:w="933" w:type="dxa"/>
            <w:shd w:val="clear" w:color="auto" w:fill="E2EFD9" w:themeFill="accent6" w:themeFillTint="33"/>
            <w:vAlign w:val="top"/>
          </w:tcPr>
          <w:p w14:paraId="7031BE01" w14:textId="6B50CE82"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0,6</w:t>
            </w:r>
          </w:p>
        </w:tc>
        <w:tc>
          <w:tcPr>
            <w:tcW w:w="999" w:type="dxa"/>
            <w:shd w:val="clear" w:color="auto" w:fill="E2EFD9" w:themeFill="accent6" w:themeFillTint="33"/>
            <w:vAlign w:val="top"/>
          </w:tcPr>
          <w:p w14:paraId="3F53285F" w14:textId="63ED63B4"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w:t>
            </w:r>
          </w:p>
        </w:tc>
        <w:tc>
          <w:tcPr>
            <w:tcW w:w="734" w:type="dxa"/>
            <w:shd w:val="clear" w:color="auto" w:fill="FFF2CC" w:themeFill="accent4" w:themeFillTint="33"/>
            <w:vAlign w:val="top"/>
          </w:tcPr>
          <w:p w14:paraId="74408FA9" w14:textId="7ABCF889"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0,05</w:t>
            </w:r>
          </w:p>
        </w:tc>
      </w:tr>
      <w:tr w:rsidR="00920D82" w:rsidRPr="0092121A" w14:paraId="355CFF11" w14:textId="77777777" w:rsidTr="00274381">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4AB6411E" w14:textId="59CCC608" w:rsidR="00920D82" w:rsidRPr="0092121A" w:rsidRDefault="00920D82" w:rsidP="00920D82">
            <w:pPr>
              <w:rPr>
                <w:lang w:eastAsia="en-US"/>
              </w:rPr>
            </w:pPr>
            <w:r w:rsidRPr="00515B79">
              <w:t>server render</w:t>
            </w:r>
          </w:p>
        </w:tc>
        <w:tc>
          <w:tcPr>
            <w:tcW w:w="1104" w:type="dxa"/>
            <w:shd w:val="clear" w:color="auto" w:fill="E2EFD9" w:themeFill="accent6" w:themeFillTint="33"/>
            <w:vAlign w:val="top"/>
          </w:tcPr>
          <w:p w14:paraId="4CECFB6E" w14:textId="7342B20B"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99</w:t>
            </w:r>
          </w:p>
        </w:tc>
        <w:tc>
          <w:tcPr>
            <w:tcW w:w="990" w:type="dxa"/>
            <w:shd w:val="clear" w:color="auto" w:fill="FFF2CC" w:themeFill="accent4" w:themeFillTint="33"/>
            <w:vAlign w:val="top"/>
          </w:tcPr>
          <w:p w14:paraId="3A769B81" w14:textId="22A8162E"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0,6</w:t>
            </w:r>
          </w:p>
        </w:tc>
        <w:tc>
          <w:tcPr>
            <w:tcW w:w="758" w:type="dxa"/>
            <w:shd w:val="clear" w:color="auto" w:fill="FBE4D5" w:themeFill="accent2" w:themeFillTint="33"/>
            <w:vAlign w:val="top"/>
          </w:tcPr>
          <w:p w14:paraId="733876F5" w14:textId="16D0695F"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0,8</w:t>
            </w:r>
          </w:p>
        </w:tc>
        <w:tc>
          <w:tcPr>
            <w:tcW w:w="999" w:type="dxa"/>
            <w:shd w:val="clear" w:color="auto" w:fill="FFF2CC" w:themeFill="accent4" w:themeFillTint="33"/>
            <w:vAlign w:val="top"/>
          </w:tcPr>
          <w:p w14:paraId="58387FB3" w14:textId="1593B1EF"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0,8</w:t>
            </w:r>
          </w:p>
        </w:tc>
        <w:tc>
          <w:tcPr>
            <w:tcW w:w="933" w:type="dxa"/>
            <w:shd w:val="clear" w:color="auto" w:fill="E2EFD9" w:themeFill="accent6" w:themeFillTint="33"/>
            <w:vAlign w:val="top"/>
          </w:tcPr>
          <w:p w14:paraId="0A87E90C" w14:textId="3957E41E"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0,6</w:t>
            </w:r>
          </w:p>
        </w:tc>
        <w:tc>
          <w:tcPr>
            <w:tcW w:w="999" w:type="dxa"/>
            <w:shd w:val="clear" w:color="auto" w:fill="E2EFD9" w:themeFill="accent6" w:themeFillTint="33"/>
            <w:vAlign w:val="top"/>
          </w:tcPr>
          <w:p w14:paraId="1B041DDF" w14:textId="0A2C7134"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w:t>
            </w:r>
          </w:p>
        </w:tc>
        <w:tc>
          <w:tcPr>
            <w:tcW w:w="734" w:type="dxa"/>
            <w:shd w:val="clear" w:color="auto" w:fill="E2EFD9" w:themeFill="accent6" w:themeFillTint="33"/>
            <w:vAlign w:val="top"/>
          </w:tcPr>
          <w:p w14:paraId="07FAA372" w14:textId="19FF4AE3"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w:t>
            </w:r>
          </w:p>
        </w:tc>
      </w:tr>
      <w:tr w:rsidR="00920D82" w:rsidRPr="0092121A" w14:paraId="17D0DDC7" w14:textId="77777777" w:rsidTr="00274381">
        <w:trPr>
          <w:trHeight w:val="456"/>
        </w:trPr>
        <w:tc>
          <w:tcPr>
            <w:cnfStyle w:val="001000000000" w:firstRow="0" w:lastRow="0" w:firstColumn="1" w:lastColumn="0" w:oddVBand="0" w:evenVBand="0" w:oddHBand="0" w:evenHBand="0" w:firstRowFirstColumn="0" w:firstRowLastColumn="0" w:lastRowFirstColumn="0" w:lastRowLastColumn="0"/>
            <w:tcW w:w="2229" w:type="dxa"/>
            <w:tcBorders>
              <w:bottom w:val="single" w:sz="4" w:space="0" w:color="000000"/>
            </w:tcBorders>
            <w:vAlign w:val="top"/>
          </w:tcPr>
          <w:p w14:paraId="4BB200EC" w14:textId="07EA103D" w:rsidR="00920D82" w:rsidRPr="0092121A" w:rsidRDefault="00920D82" w:rsidP="00920D82">
            <w:pPr>
              <w:rPr>
                <w:lang w:eastAsia="en-US"/>
              </w:rPr>
            </w:pPr>
            <w:r w:rsidRPr="00515B79">
              <w:t>CSR</w:t>
            </w:r>
          </w:p>
        </w:tc>
        <w:tc>
          <w:tcPr>
            <w:tcW w:w="1104" w:type="dxa"/>
            <w:tcBorders>
              <w:bottom w:val="single" w:sz="4" w:space="0" w:color="000000"/>
            </w:tcBorders>
            <w:shd w:val="clear" w:color="auto" w:fill="E2EFD9" w:themeFill="accent6" w:themeFillTint="33"/>
            <w:vAlign w:val="top"/>
          </w:tcPr>
          <w:p w14:paraId="06DA3E19" w14:textId="237576D2"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99</w:t>
            </w:r>
          </w:p>
        </w:tc>
        <w:tc>
          <w:tcPr>
            <w:tcW w:w="990" w:type="dxa"/>
            <w:tcBorders>
              <w:bottom w:val="single" w:sz="4" w:space="0" w:color="000000"/>
            </w:tcBorders>
            <w:shd w:val="clear" w:color="auto" w:fill="E2EFD9" w:themeFill="accent6" w:themeFillTint="33"/>
            <w:vAlign w:val="top"/>
          </w:tcPr>
          <w:p w14:paraId="7D8CE8D2" w14:textId="26228582"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0,5</w:t>
            </w:r>
          </w:p>
        </w:tc>
        <w:tc>
          <w:tcPr>
            <w:tcW w:w="758" w:type="dxa"/>
            <w:tcBorders>
              <w:bottom w:val="single" w:sz="4" w:space="0" w:color="000000"/>
            </w:tcBorders>
            <w:shd w:val="clear" w:color="auto" w:fill="FFF2CC" w:themeFill="accent4" w:themeFillTint="33"/>
            <w:vAlign w:val="top"/>
          </w:tcPr>
          <w:p w14:paraId="21CCB2C8" w14:textId="69A3B843"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0,6</w:t>
            </w:r>
          </w:p>
        </w:tc>
        <w:tc>
          <w:tcPr>
            <w:tcW w:w="999" w:type="dxa"/>
            <w:tcBorders>
              <w:bottom w:val="single" w:sz="4" w:space="0" w:color="000000"/>
            </w:tcBorders>
            <w:shd w:val="clear" w:color="auto" w:fill="FFF2CC" w:themeFill="accent4" w:themeFillTint="33"/>
            <w:vAlign w:val="top"/>
          </w:tcPr>
          <w:p w14:paraId="44F36B1D" w14:textId="725AAE77"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0,8</w:t>
            </w:r>
          </w:p>
        </w:tc>
        <w:tc>
          <w:tcPr>
            <w:tcW w:w="933" w:type="dxa"/>
            <w:tcBorders>
              <w:bottom w:val="single" w:sz="4" w:space="0" w:color="000000"/>
            </w:tcBorders>
            <w:shd w:val="clear" w:color="auto" w:fill="E2EFD9" w:themeFill="accent6" w:themeFillTint="33"/>
            <w:vAlign w:val="top"/>
          </w:tcPr>
          <w:p w14:paraId="496103D0" w14:textId="136717CD"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0,6</w:t>
            </w:r>
          </w:p>
        </w:tc>
        <w:tc>
          <w:tcPr>
            <w:tcW w:w="999" w:type="dxa"/>
            <w:tcBorders>
              <w:bottom w:val="single" w:sz="4" w:space="0" w:color="000000"/>
            </w:tcBorders>
            <w:shd w:val="clear" w:color="auto" w:fill="E2EFD9" w:themeFill="accent6" w:themeFillTint="33"/>
            <w:vAlign w:val="top"/>
          </w:tcPr>
          <w:p w14:paraId="29DC18F5" w14:textId="70AA9D12"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w:t>
            </w:r>
          </w:p>
        </w:tc>
        <w:tc>
          <w:tcPr>
            <w:tcW w:w="734" w:type="dxa"/>
            <w:tcBorders>
              <w:bottom w:val="single" w:sz="4" w:space="0" w:color="000000"/>
            </w:tcBorders>
            <w:shd w:val="clear" w:color="auto" w:fill="FFF2CC" w:themeFill="accent4" w:themeFillTint="33"/>
            <w:vAlign w:val="top"/>
          </w:tcPr>
          <w:p w14:paraId="7BB63309" w14:textId="51838CA7"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0,05</w:t>
            </w:r>
          </w:p>
        </w:tc>
      </w:tr>
      <w:tr w:rsidR="00920D82" w:rsidRPr="0092121A" w14:paraId="2F57C039" w14:textId="77777777" w:rsidTr="008E0BC4">
        <w:trPr>
          <w:trHeight w:val="456"/>
        </w:trPr>
        <w:tc>
          <w:tcPr>
            <w:cnfStyle w:val="001000000000" w:firstRow="0" w:lastRow="0" w:firstColumn="1" w:lastColumn="0" w:oddVBand="0" w:evenVBand="0" w:oddHBand="0" w:evenHBand="0" w:firstRowFirstColumn="0" w:firstRowLastColumn="0" w:lastRowFirstColumn="0" w:lastRowLastColumn="0"/>
            <w:tcW w:w="2229" w:type="dxa"/>
            <w:tcBorders>
              <w:top w:val="single" w:sz="4" w:space="0" w:color="000000"/>
              <w:bottom w:val="nil"/>
            </w:tcBorders>
            <w:vAlign w:val="top"/>
          </w:tcPr>
          <w:p w14:paraId="42D8D85C" w14:textId="28F00299" w:rsidR="00920D82" w:rsidRPr="0092121A" w:rsidRDefault="00920D82" w:rsidP="00920D82">
            <w:pPr>
              <w:rPr>
                <w:lang w:eastAsia="en-US"/>
              </w:rPr>
            </w:pPr>
            <w:r w:rsidRPr="00515B79">
              <w:t>SSR mobile</w:t>
            </w:r>
          </w:p>
        </w:tc>
        <w:tc>
          <w:tcPr>
            <w:tcW w:w="1104" w:type="dxa"/>
            <w:tcBorders>
              <w:top w:val="single" w:sz="4" w:space="0" w:color="000000"/>
              <w:bottom w:val="nil"/>
            </w:tcBorders>
            <w:shd w:val="clear" w:color="auto" w:fill="FFF2CC" w:themeFill="accent4" w:themeFillTint="33"/>
            <w:vAlign w:val="top"/>
          </w:tcPr>
          <w:p w14:paraId="13F11CB0" w14:textId="1AD3FAEF"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93</w:t>
            </w:r>
          </w:p>
        </w:tc>
        <w:tc>
          <w:tcPr>
            <w:tcW w:w="990" w:type="dxa"/>
            <w:tcBorders>
              <w:top w:val="single" w:sz="4" w:space="0" w:color="000000"/>
              <w:bottom w:val="nil"/>
            </w:tcBorders>
            <w:shd w:val="clear" w:color="auto" w:fill="FFF2CC" w:themeFill="accent4" w:themeFillTint="33"/>
            <w:vAlign w:val="top"/>
          </w:tcPr>
          <w:p w14:paraId="23E6488E" w14:textId="484B575F"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1,7</w:t>
            </w:r>
          </w:p>
        </w:tc>
        <w:tc>
          <w:tcPr>
            <w:tcW w:w="758" w:type="dxa"/>
            <w:tcBorders>
              <w:top w:val="single" w:sz="4" w:space="0" w:color="000000"/>
              <w:bottom w:val="nil"/>
            </w:tcBorders>
            <w:shd w:val="clear" w:color="auto" w:fill="FBE4D5" w:themeFill="accent2" w:themeFillTint="33"/>
            <w:vAlign w:val="top"/>
          </w:tcPr>
          <w:p w14:paraId="547A4767" w14:textId="479718D6"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1,9</w:t>
            </w:r>
          </w:p>
        </w:tc>
        <w:tc>
          <w:tcPr>
            <w:tcW w:w="999" w:type="dxa"/>
            <w:tcBorders>
              <w:top w:val="single" w:sz="4" w:space="0" w:color="000000"/>
              <w:bottom w:val="nil"/>
            </w:tcBorders>
            <w:shd w:val="clear" w:color="auto" w:fill="E2EFD9" w:themeFill="accent6" w:themeFillTint="33"/>
            <w:vAlign w:val="top"/>
          </w:tcPr>
          <w:p w14:paraId="72120FC2" w14:textId="5173A87F"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2,6</w:t>
            </w:r>
          </w:p>
        </w:tc>
        <w:tc>
          <w:tcPr>
            <w:tcW w:w="933" w:type="dxa"/>
            <w:tcBorders>
              <w:top w:val="single" w:sz="4" w:space="0" w:color="000000"/>
              <w:bottom w:val="nil"/>
            </w:tcBorders>
            <w:shd w:val="clear" w:color="auto" w:fill="FBE4D5" w:themeFill="accent2" w:themeFillTint="33"/>
            <w:vAlign w:val="top"/>
          </w:tcPr>
          <w:p w14:paraId="39F38169" w14:textId="60B90558"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3,4</w:t>
            </w:r>
          </w:p>
        </w:tc>
        <w:tc>
          <w:tcPr>
            <w:tcW w:w="999" w:type="dxa"/>
            <w:tcBorders>
              <w:top w:val="single" w:sz="4" w:space="0" w:color="000000"/>
              <w:bottom w:val="nil"/>
            </w:tcBorders>
            <w:shd w:val="clear" w:color="auto" w:fill="FFF2CC" w:themeFill="accent4" w:themeFillTint="33"/>
            <w:vAlign w:val="top"/>
          </w:tcPr>
          <w:p w14:paraId="4DB85D67" w14:textId="1731DA43"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300</w:t>
            </w:r>
          </w:p>
        </w:tc>
        <w:tc>
          <w:tcPr>
            <w:tcW w:w="734" w:type="dxa"/>
            <w:tcBorders>
              <w:top w:val="single" w:sz="4" w:space="0" w:color="000000"/>
              <w:bottom w:val="nil"/>
            </w:tcBorders>
            <w:shd w:val="clear" w:color="auto" w:fill="FFF2CC" w:themeFill="accent4" w:themeFillTint="33"/>
            <w:vAlign w:val="top"/>
          </w:tcPr>
          <w:p w14:paraId="34E42477" w14:textId="7BB5A08D"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0,06</w:t>
            </w:r>
          </w:p>
        </w:tc>
      </w:tr>
      <w:tr w:rsidR="00920D82" w:rsidRPr="0092121A" w14:paraId="4D11C1C5" w14:textId="77777777" w:rsidTr="008E0BC4">
        <w:trPr>
          <w:trHeight w:val="471"/>
        </w:trPr>
        <w:tc>
          <w:tcPr>
            <w:cnfStyle w:val="001000000000" w:firstRow="0" w:lastRow="0" w:firstColumn="1" w:lastColumn="0" w:oddVBand="0" w:evenVBand="0" w:oddHBand="0" w:evenHBand="0" w:firstRowFirstColumn="0" w:firstRowLastColumn="0" w:lastRowFirstColumn="0" w:lastRowLastColumn="0"/>
            <w:tcW w:w="2229" w:type="dxa"/>
            <w:tcBorders>
              <w:top w:val="nil"/>
            </w:tcBorders>
            <w:vAlign w:val="top"/>
          </w:tcPr>
          <w:p w14:paraId="54762020" w14:textId="21A4F304" w:rsidR="00920D82" w:rsidRPr="0092121A" w:rsidRDefault="00920D82" w:rsidP="00920D82">
            <w:pPr>
              <w:rPr>
                <w:lang w:eastAsia="en-US"/>
              </w:rPr>
            </w:pPr>
            <w:r w:rsidRPr="00515B79">
              <w:t>prerender mobile</w:t>
            </w:r>
          </w:p>
        </w:tc>
        <w:tc>
          <w:tcPr>
            <w:tcW w:w="1104" w:type="dxa"/>
            <w:tcBorders>
              <w:top w:val="nil"/>
            </w:tcBorders>
            <w:shd w:val="clear" w:color="auto" w:fill="FBE4D5" w:themeFill="accent2" w:themeFillTint="33"/>
            <w:vAlign w:val="top"/>
          </w:tcPr>
          <w:p w14:paraId="52BB4829" w14:textId="6BAC26CB"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90</w:t>
            </w:r>
          </w:p>
        </w:tc>
        <w:tc>
          <w:tcPr>
            <w:tcW w:w="990" w:type="dxa"/>
            <w:tcBorders>
              <w:top w:val="nil"/>
            </w:tcBorders>
            <w:shd w:val="clear" w:color="auto" w:fill="E2EFD9" w:themeFill="accent6" w:themeFillTint="33"/>
            <w:vAlign w:val="top"/>
          </w:tcPr>
          <w:p w14:paraId="75CC333E" w14:textId="62EC6C41"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1,6</w:t>
            </w:r>
          </w:p>
        </w:tc>
        <w:tc>
          <w:tcPr>
            <w:tcW w:w="758" w:type="dxa"/>
            <w:tcBorders>
              <w:top w:val="nil"/>
            </w:tcBorders>
            <w:shd w:val="clear" w:color="auto" w:fill="E2EFD9" w:themeFill="accent6" w:themeFillTint="33"/>
            <w:vAlign w:val="top"/>
          </w:tcPr>
          <w:p w14:paraId="35D6D65F" w14:textId="1A39225F"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1,6</w:t>
            </w:r>
          </w:p>
        </w:tc>
        <w:tc>
          <w:tcPr>
            <w:tcW w:w="999" w:type="dxa"/>
            <w:tcBorders>
              <w:top w:val="nil"/>
            </w:tcBorders>
            <w:shd w:val="clear" w:color="auto" w:fill="E2EFD9" w:themeFill="accent6" w:themeFillTint="33"/>
            <w:vAlign w:val="top"/>
          </w:tcPr>
          <w:p w14:paraId="0DEAD64D" w14:textId="1A5C3331"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2,6</w:t>
            </w:r>
          </w:p>
        </w:tc>
        <w:tc>
          <w:tcPr>
            <w:tcW w:w="933" w:type="dxa"/>
            <w:tcBorders>
              <w:top w:val="nil"/>
            </w:tcBorders>
            <w:shd w:val="clear" w:color="auto" w:fill="FFE3E4"/>
            <w:vAlign w:val="top"/>
          </w:tcPr>
          <w:p w14:paraId="052C0F02" w14:textId="3DAD4CB7"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4,1</w:t>
            </w:r>
          </w:p>
        </w:tc>
        <w:tc>
          <w:tcPr>
            <w:tcW w:w="999" w:type="dxa"/>
            <w:tcBorders>
              <w:top w:val="nil"/>
            </w:tcBorders>
            <w:shd w:val="clear" w:color="auto" w:fill="FBE4D5" w:themeFill="accent2" w:themeFillTint="33"/>
            <w:vAlign w:val="top"/>
          </w:tcPr>
          <w:p w14:paraId="06487AB3" w14:textId="01E9FC64"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350</w:t>
            </w:r>
          </w:p>
        </w:tc>
        <w:tc>
          <w:tcPr>
            <w:tcW w:w="734" w:type="dxa"/>
            <w:tcBorders>
              <w:top w:val="nil"/>
            </w:tcBorders>
            <w:shd w:val="clear" w:color="auto" w:fill="FFF2CC" w:themeFill="accent4" w:themeFillTint="33"/>
            <w:vAlign w:val="top"/>
          </w:tcPr>
          <w:p w14:paraId="2597D6A2" w14:textId="55D16A2C"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0,06</w:t>
            </w:r>
          </w:p>
        </w:tc>
      </w:tr>
      <w:tr w:rsidR="00920D82" w:rsidRPr="0092121A" w14:paraId="4848437C" w14:textId="77777777" w:rsidTr="000266FC">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3D436FE5" w14:textId="65E7245D" w:rsidR="00920D82" w:rsidRPr="0092121A" w:rsidRDefault="00920D82" w:rsidP="00920D82">
            <w:pPr>
              <w:rPr>
                <w:lang w:eastAsia="en-US"/>
              </w:rPr>
            </w:pPr>
            <w:proofErr w:type="gramStart"/>
            <w:r w:rsidRPr="00515B79">
              <w:t>server</w:t>
            </w:r>
            <w:proofErr w:type="gramEnd"/>
            <w:r w:rsidRPr="00515B79">
              <w:t xml:space="preserve"> render mobile</w:t>
            </w:r>
          </w:p>
        </w:tc>
        <w:tc>
          <w:tcPr>
            <w:tcW w:w="1104" w:type="dxa"/>
            <w:shd w:val="clear" w:color="auto" w:fill="E2EFD9" w:themeFill="accent6" w:themeFillTint="33"/>
            <w:vAlign w:val="top"/>
          </w:tcPr>
          <w:p w14:paraId="5F28690D" w14:textId="745FF6CA"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95</w:t>
            </w:r>
          </w:p>
        </w:tc>
        <w:tc>
          <w:tcPr>
            <w:tcW w:w="990" w:type="dxa"/>
            <w:shd w:val="clear" w:color="auto" w:fill="FBE4D5" w:themeFill="accent2" w:themeFillTint="33"/>
            <w:vAlign w:val="top"/>
          </w:tcPr>
          <w:p w14:paraId="2C52EECA" w14:textId="2876FE96"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2,1</w:t>
            </w:r>
          </w:p>
        </w:tc>
        <w:tc>
          <w:tcPr>
            <w:tcW w:w="758" w:type="dxa"/>
            <w:shd w:val="clear" w:color="auto" w:fill="FFE3E4"/>
            <w:vAlign w:val="top"/>
          </w:tcPr>
          <w:p w14:paraId="049F97C6" w14:textId="52584EB8"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2,4</w:t>
            </w:r>
          </w:p>
        </w:tc>
        <w:tc>
          <w:tcPr>
            <w:tcW w:w="999" w:type="dxa"/>
            <w:shd w:val="clear" w:color="auto" w:fill="FFF2CC" w:themeFill="accent4" w:themeFillTint="33"/>
            <w:vAlign w:val="top"/>
          </w:tcPr>
          <w:p w14:paraId="798E38FB" w14:textId="05BDAEBF"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2,7</w:t>
            </w:r>
          </w:p>
        </w:tc>
        <w:tc>
          <w:tcPr>
            <w:tcW w:w="933" w:type="dxa"/>
            <w:shd w:val="clear" w:color="auto" w:fill="E2EFD9" w:themeFill="accent6" w:themeFillTint="33"/>
            <w:vAlign w:val="top"/>
          </w:tcPr>
          <w:p w14:paraId="602CDBE9" w14:textId="7A75444C"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2,2</w:t>
            </w:r>
          </w:p>
        </w:tc>
        <w:tc>
          <w:tcPr>
            <w:tcW w:w="999" w:type="dxa"/>
            <w:shd w:val="clear" w:color="auto" w:fill="E2EFD9" w:themeFill="accent6" w:themeFillTint="33"/>
            <w:vAlign w:val="top"/>
          </w:tcPr>
          <w:p w14:paraId="33FD54AF" w14:textId="050C2ED1"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20</w:t>
            </w:r>
          </w:p>
        </w:tc>
        <w:tc>
          <w:tcPr>
            <w:tcW w:w="734" w:type="dxa"/>
            <w:shd w:val="clear" w:color="auto" w:fill="E2EFD9" w:themeFill="accent6" w:themeFillTint="33"/>
            <w:vAlign w:val="top"/>
          </w:tcPr>
          <w:p w14:paraId="18A68BA7" w14:textId="4894F924"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w:t>
            </w:r>
          </w:p>
        </w:tc>
      </w:tr>
      <w:tr w:rsidR="00920D82" w:rsidRPr="0092121A" w14:paraId="3D292D17" w14:textId="77777777" w:rsidTr="008E0BC4">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1751C045" w14:textId="68BC6E6B" w:rsidR="00920D82" w:rsidRPr="0092121A" w:rsidRDefault="00920D82" w:rsidP="00920D82">
            <w:pPr>
              <w:rPr>
                <w:lang w:eastAsia="en-US"/>
              </w:rPr>
            </w:pPr>
            <w:r w:rsidRPr="00515B79">
              <w:t>CSR mobile</w:t>
            </w:r>
          </w:p>
        </w:tc>
        <w:tc>
          <w:tcPr>
            <w:tcW w:w="1104" w:type="dxa"/>
            <w:shd w:val="clear" w:color="auto" w:fill="FFE3E4"/>
            <w:vAlign w:val="top"/>
          </w:tcPr>
          <w:p w14:paraId="3649D0D6" w14:textId="29B0CBE9"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82</w:t>
            </w:r>
          </w:p>
        </w:tc>
        <w:tc>
          <w:tcPr>
            <w:tcW w:w="990" w:type="dxa"/>
            <w:shd w:val="clear" w:color="auto" w:fill="FFF2CC" w:themeFill="accent4" w:themeFillTint="33"/>
            <w:vAlign w:val="top"/>
          </w:tcPr>
          <w:p w14:paraId="48DD7D4E" w14:textId="47E70D3D"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1,7</w:t>
            </w:r>
          </w:p>
        </w:tc>
        <w:tc>
          <w:tcPr>
            <w:tcW w:w="758" w:type="dxa"/>
            <w:shd w:val="clear" w:color="auto" w:fill="FFF2CC" w:themeFill="accent4" w:themeFillTint="33"/>
            <w:vAlign w:val="top"/>
          </w:tcPr>
          <w:p w14:paraId="741CF1D3" w14:textId="7113D46E"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1,8</w:t>
            </w:r>
          </w:p>
        </w:tc>
        <w:tc>
          <w:tcPr>
            <w:tcW w:w="999" w:type="dxa"/>
            <w:shd w:val="clear" w:color="auto" w:fill="FBE4D5" w:themeFill="accent2" w:themeFillTint="33"/>
            <w:vAlign w:val="top"/>
          </w:tcPr>
          <w:p w14:paraId="1576195A" w14:textId="6A050282"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3,9</w:t>
            </w:r>
          </w:p>
        </w:tc>
        <w:tc>
          <w:tcPr>
            <w:tcW w:w="933" w:type="dxa"/>
            <w:shd w:val="clear" w:color="auto" w:fill="FFF2CC" w:themeFill="accent4" w:themeFillTint="33"/>
            <w:vAlign w:val="top"/>
          </w:tcPr>
          <w:p w14:paraId="6EB7422C" w14:textId="32AF1B83"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3,3</w:t>
            </w:r>
          </w:p>
        </w:tc>
        <w:tc>
          <w:tcPr>
            <w:tcW w:w="999" w:type="dxa"/>
            <w:shd w:val="clear" w:color="auto" w:fill="FFE3E4"/>
            <w:vAlign w:val="top"/>
          </w:tcPr>
          <w:p w14:paraId="07727FD5" w14:textId="7B5B8063"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370</w:t>
            </w:r>
          </w:p>
        </w:tc>
        <w:tc>
          <w:tcPr>
            <w:tcW w:w="734" w:type="dxa"/>
            <w:shd w:val="clear" w:color="auto" w:fill="FFF2CC" w:themeFill="accent4" w:themeFillTint="33"/>
            <w:vAlign w:val="top"/>
          </w:tcPr>
          <w:p w14:paraId="4E9ECCF2" w14:textId="7B579A61" w:rsidR="00920D82" w:rsidRPr="0092121A" w:rsidRDefault="00920D82" w:rsidP="00920D82">
            <w:pPr>
              <w:cnfStyle w:val="000000000000" w:firstRow="0" w:lastRow="0" w:firstColumn="0" w:lastColumn="0" w:oddVBand="0" w:evenVBand="0" w:oddHBand="0" w:evenHBand="0" w:firstRowFirstColumn="0" w:firstRowLastColumn="0" w:lastRowFirstColumn="0" w:lastRowLastColumn="0"/>
              <w:rPr>
                <w:lang w:eastAsia="en-US"/>
              </w:rPr>
            </w:pPr>
            <w:r w:rsidRPr="00515B79">
              <w:t>0,06</w:t>
            </w:r>
          </w:p>
        </w:tc>
      </w:tr>
    </w:tbl>
    <w:p w14:paraId="104F6A2F" w14:textId="31FDD3F4" w:rsidR="00156CB3" w:rsidRPr="00156CB3" w:rsidRDefault="00E46C02" w:rsidP="00E46C02">
      <w:pPr>
        <w:pStyle w:val="Titulek"/>
      </w:pPr>
      <w:r>
        <w:t xml:space="preserve">Tabulka </w:t>
      </w:r>
      <w:r w:rsidR="00A85E97">
        <w:fldChar w:fldCharType="begin"/>
      </w:r>
      <w:r w:rsidR="00A85E97">
        <w:instrText xml:space="preserve"> SEQ Tabulka \* ARABIC </w:instrText>
      </w:r>
      <w:r w:rsidR="00A85E97">
        <w:fldChar w:fldCharType="separate"/>
      </w:r>
      <w:r w:rsidR="00FC1A70">
        <w:rPr>
          <w:noProof/>
        </w:rPr>
        <w:t>8</w:t>
      </w:r>
      <w:r w:rsidR="00A85E97">
        <w:rPr>
          <w:noProof/>
        </w:rPr>
        <w:fldChar w:fldCharType="end"/>
      </w:r>
      <w:r>
        <w:t xml:space="preserve"> </w:t>
      </w:r>
      <w:r w:rsidRPr="009C0D12">
        <w:t>E-</w:t>
      </w:r>
      <w:proofErr w:type="spellStart"/>
      <w:r w:rsidRPr="009C0D12">
        <w:t>shop</w:t>
      </w:r>
      <w:proofErr w:type="spellEnd"/>
      <w:r w:rsidRPr="009C0D12">
        <w:t xml:space="preserve"> </w:t>
      </w:r>
      <w:r>
        <w:t>detail kategorie</w:t>
      </w:r>
      <w:r w:rsidRPr="009C0D12">
        <w:t>: synteticky naměřené výkonnostní metriky</w:t>
      </w:r>
      <w:r w:rsidR="000E13BD">
        <w:t xml:space="preserve"> pomocí </w:t>
      </w:r>
      <w:proofErr w:type="spellStart"/>
      <w:r w:rsidR="000E13BD">
        <w:t>Lighthouse</w:t>
      </w:r>
      <w:proofErr w:type="spellEnd"/>
    </w:p>
    <w:tbl>
      <w:tblPr>
        <w:tblStyle w:val="Styl1"/>
        <w:tblW w:w="8746" w:type="dxa"/>
        <w:tblLook w:val="04A0" w:firstRow="1" w:lastRow="0" w:firstColumn="1" w:lastColumn="0" w:noHBand="0" w:noVBand="1"/>
      </w:tblPr>
      <w:tblGrid>
        <w:gridCol w:w="2229"/>
        <w:gridCol w:w="1104"/>
        <w:gridCol w:w="990"/>
        <w:gridCol w:w="758"/>
        <w:gridCol w:w="999"/>
        <w:gridCol w:w="933"/>
        <w:gridCol w:w="999"/>
        <w:gridCol w:w="734"/>
      </w:tblGrid>
      <w:tr w:rsidR="00F51771" w:rsidRPr="0092121A" w14:paraId="395EA3D6" w14:textId="77777777" w:rsidTr="00FB2351">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2E83FFBA" w14:textId="77F6C79C" w:rsidR="00F51771" w:rsidRPr="0092121A" w:rsidRDefault="00F51771" w:rsidP="00F51771">
            <w:pPr>
              <w:rPr>
                <w:lang w:eastAsia="en-US"/>
              </w:rPr>
            </w:pPr>
            <w:r w:rsidRPr="002A0E60">
              <w:t>Rendering</w:t>
            </w:r>
          </w:p>
        </w:tc>
        <w:tc>
          <w:tcPr>
            <w:tcW w:w="1104" w:type="dxa"/>
            <w:vAlign w:val="top"/>
          </w:tcPr>
          <w:p w14:paraId="18F6519F" w14:textId="35D45ED5" w:rsidR="00F51771" w:rsidRPr="0092121A" w:rsidRDefault="00F51771" w:rsidP="00F51771">
            <w:pPr>
              <w:cnfStyle w:val="100000000000" w:firstRow="1" w:lastRow="0" w:firstColumn="0" w:lastColumn="0" w:oddVBand="0" w:evenVBand="0" w:oddHBand="0" w:evenHBand="0" w:firstRowFirstColumn="0" w:firstRowLastColumn="0" w:lastRowFirstColumn="0" w:lastRowLastColumn="0"/>
              <w:rPr>
                <w:lang w:eastAsia="en-US"/>
              </w:rPr>
            </w:pPr>
            <w:r w:rsidRPr="002A0E60">
              <w:t>LPS</w:t>
            </w:r>
          </w:p>
        </w:tc>
        <w:tc>
          <w:tcPr>
            <w:tcW w:w="990" w:type="dxa"/>
            <w:vAlign w:val="top"/>
          </w:tcPr>
          <w:p w14:paraId="3CA60C71" w14:textId="4ED473DA" w:rsidR="00F51771" w:rsidRPr="0092121A" w:rsidRDefault="00F51771" w:rsidP="00F51771">
            <w:pPr>
              <w:cnfStyle w:val="100000000000" w:firstRow="1" w:lastRow="0" w:firstColumn="0" w:lastColumn="0" w:oddVBand="0" w:evenVBand="0" w:oddHBand="0" w:evenHBand="0" w:firstRowFirstColumn="0" w:firstRowLastColumn="0" w:lastRowFirstColumn="0" w:lastRowLastColumn="0"/>
              <w:rPr>
                <w:lang w:eastAsia="en-US"/>
              </w:rPr>
            </w:pPr>
            <w:r w:rsidRPr="002A0E60">
              <w:t>FCP</w:t>
            </w:r>
          </w:p>
        </w:tc>
        <w:tc>
          <w:tcPr>
            <w:tcW w:w="758" w:type="dxa"/>
            <w:vAlign w:val="top"/>
          </w:tcPr>
          <w:p w14:paraId="4938100F" w14:textId="472A6585" w:rsidR="00F51771" w:rsidRPr="0092121A" w:rsidRDefault="00F51771" w:rsidP="00F51771">
            <w:pPr>
              <w:cnfStyle w:val="100000000000" w:firstRow="1" w:lastRow="0" w:firstColumn="0" w:lastColumn="0" w:oddVBand="0" w:evenVBand="0" w:oddHBand="0" w:evenHBand="0" w:firstRowFirstColumn="0" w:firstRowLastColumn="0" w:lastRowFirstColumn="0" w:lastRowLastColumn="0"/>
              <w:rPr>
                <w:lang w:eastAsia="en-US"/>
              </w:rPr>
            </w:pPr>
            <w:r w:rsidRPr="002A0E60">
              <w:t>SI</w:t>
            </w:r>
          </w:p>
        </w:tc>
        <w:tc>
          <w:tcPr>
            <w:tcW w:w="999" w:type="dxa"/>
            <w:vAlign w:val="top"/>
          </w:tcPr>
          <w:p w14:paraId="06CCF475" w14:textId="5A693201" w:rsidR="00F51771" w:rsidRPr="0092121A" w:rsidRDefault="00F51771" w:rsidP="00F51771">
            <w:pPr>
              <w:cnfStyle w:val="100000000000" w:firstRow="1" w:lastRow="0" w:firstColumn="0" w:lastColumn="0" w:oddVBand="0" w:evenVBand="0" w:oddHBand="0" w:evenHBand="0" w:firstRowFirstColumn="0" w:firstRowLastColumn="0" w:lastRowFirstColumn="0" w:lastRowLastColumn="0"/>
              <w:rPr>
                <w:lang w:eastAsia="en-US"/>
              </w:rPr>
            </w:pPr>
            <w:r w:rsidRPr="002A0E60">
              <w:t>LCP</w:t>
            </w:r>
          </w:p>
        </w:tc>
        <w:tc>
          <w:tcPr>
            <w:tcW w:w="933" w:type="dxa"/>
            <w:vAlign w:val="top"/>
          </w:tcPr>
          <w:p w14:paraId="7FCADA48" w14:textId="54E4D54E" w:rsidR="00F51771" w:rsidRPr="0092121A" w:rsidRDefault="00F51771" w:rsidP="00F51771">
            <w:pPr>
              <w:cnfStyle w:val="100000000000" w:firstRow="1" w:lastRow="0" w:firstColumn="0" w:lastColumn="0" w:oddVBand="0" w:evenVBand="0" w:oddHBand="0" w:evenHBand="0" w:firstRowFirstColumn="0" w:firstRowLastColumn="0" w:lastRowFirstColumn="0" w:lastRowLastColumn="0"/>
              <w:rPr>
                <w:lang w:eastAsia="en-US"/>
              </w:rPr>
            </w:pPr>
            <w:r w:rsidRPr="002A0E60">
              <w:t>TTI</w:t>
            </w:r>
          </w:p>
        </w:tc>
        <w:tc>
          <w:tcPr>
            <w:tcW w:w="999" w:type="dxa"/>
            <w:vAlign w:val="top"/>
          </w:tcPr>
          <w:p w14:paraId="2424FBB0" w14:textId="1F8A9F4D" w:rsidR="00F51771" w:rsidRPr="0092121A" w:rsidRDefault="00F51771" w:rsidP="00F51771">
            <w:pPr>
              <w:cnfStyle w:val="100000000000" w:firstRow="1" w:lastRow="0" w:firstColumn="0" w:lastColumn="0" w:oddVBand="0" w:evenVBand="0" w:oddHBand="0" w:evenHBand="0" w:firstRowFirstColumn="0" w:firstRowLastColumn="0" w:lastRowFirstColumn="0" w:lastRowLastColumn="0"/>
              <w:rPr>
                <w:lang w:eastAsia="en-US"/>
              </w:rPr>
            </w:pPr>
            <w:r w:rsidRPr="002A0E60">
              <w:t>TBT</w:t>
            </w:r>
          </w:p>
        </w:tc>
        <w:tc>
          <w:tcPr>
            <w:tcW w:w="734" w:type="dxa"/>
            <w:vAlign w:val="top"/>
          </w:tcPr>
          <w:p w14:paraId="39D84869" w14:textId="4A36964D" w:rsidR="00F51771" w:rsidRPr="0092121A" w:rsidRDefault="00F51771" w:rsidP="00F51771">
            <w:pPr>
              <w:cnfStyle w:val="100000000000" w:firstRow="1" w:lastRow="0" w:firstColumn="0" w:lastColumn="0" w:oddVBand="0" w:evenVBand="0" w:oddHBand="0" w:evenHBand="0" w:firstRowFirstColumn="0" w:firstRowLastColumn="0" w:lastRowFirstColumn="0" w:lastRowLastColumn="0"/>
              <w:rPr>
                <w:lang w:eastAsia="en-US"/>
              </w:rPr>
            </w:pPr>
            <w:r w:rsidRPr="002A0E60">
              <w:t>CLS</w:t>
            </w:r>
          </w:p>
        </w:tc>
      </w:tr>
      <w:tr w:rsidR="00F51771" w:rsidRPr="0092121A" w14:paraId="525FD6AD" w14:textId="77777777" w:rsidTr="00943110">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7EC00B5A" w14:textId="0BF22A25" w:rsidR="00F51771" w:rsidRPr="0092121A" w:rsidRDefault="00F51771" w:rsidP="00F51771">
            <w:pPr>
              <w:rPr>
                <w:lang w:eastAsia="en-US"/>
              </w:rPr>
            </w:pPr>
            <w:r w:rsidRPr="002A0E60">
              <w:t>SSR</w:t>
            </w:r>
          </w:p>
        </w:tc>
        <w:tc>
          <w:tcPr>
            <w:tcW w:w="1104" w:type="dxa"/>
            <w:shd w:val="clear" w:color="auto" w:fill="FBE4D5" w:themeFill="accent2" w:themeFillTint="33"/>
            <w:vAlign w:val="top"/>
          </w:tcPr>
          <w:p w14:paraId="288067E5" w14:textId="27519BB9"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94</w:t>
            </w:r>
          </w:p>
        </w:tc>
        <w:tc>
          <w:tcPr>
            <w:tcW w:w="990" w:type="dxa"/>
            <w:shd w:val="clear" w:color="auto" w:fill="E2EFD9" w:themeFill="accent6" w:themeFillTint="33"/>
            <w:vAlign w:val="top"/>
          </w:tcPr>
          <w:p w14:paraId="611E7AC1" w14:textId="41AF9D13"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0,5</w:t>
            </w:r>
          </w:p>
        </w:tc>
        <w:tc>
          <w:tcPr>
            <w:tcW w:w="758" w:type="dxa"/>
            <w:shd w:val="clear" w:color="auto" w:fill="FBE4D5" w:themeFill="accent2" w:themeFillTint="33"/>
            <w:vAlign w:val="top"/>
          </w:tcPr>
          <w:p w14:paraId="695831A7" w14:textId="2219D965"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0,9</w:t>
            </w:r>
          </w:p>
        </w:tc>
        <w:tc>
          <w:tcPr>
            <w:tcW w:w="999" w:type="dxa"/>
            <w:shd w:val="clear" w:color="auto" w:fill="FFF2CC" w:themeFill="accent4" w:themeFillTint="33"/>
            <w:vAlign w:val="top"/>
          </w:tcPr>
          <w:p w14:paraId="7775B0F3" w14:textId="587A2208"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w:t>
            </w:r>
          </w:p>
        </w:tc>
        <w:tc>
          <w:tcPr>
            <w:tcW w:w="933" w:type="dxa"/>
            <w:shd w:val="clear" w:color="auto" w:fill="FFF2CC" w:themeFill="accent4" w:themeFillTint="33"/>
            <w:vAlign w:val="top"/>
          </w:tcPr>
          <w:p w14:paraId="79125FF2" w14:textId="0A7CCBD9"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1,3</w:t>
            </w:r>
          </w:p>
        </w:tc>
        <w:tc>
          <w:tcPr>
            <w:tcW w:w="999" w:type="dxa"/>
            <w:shd w:val="clear" w:color="auto" w:fill="FBE4D5" w:themeFill="accent2" w:themeFillTint="33"/>
            <w:vAlign w:val="top"/>
          </w:tcPr>
          <w:p w14:paraId="50F7C8EA" w14:textId="064585A1"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120</w:t>
            </w:r>
          </w:p>
        </w:tc>
        <w:tc>
          <w:tcPr>
            <w:tcW w:w="734" w:type="dxa"/>
            <w:shd w:val="clear" w:color="auto" w:fill="FBE4D5" w:themeFill="accent2" w:themeFillTint="33"/>
            <w:vAlign w:val="top"/>
          </w:tcPr>
          <w:p w14:paraId="4CE3988A" w14:textId="6B48D6C7"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0,14</w:t>
            </w:r>
          </w:p>
        </w:tc>
      </w:tr>
      <w:tr w:rsidR="00943110" w:rsidRPr="0092121A" w14:paraId="5D74ED4E" w14:textId="77777777" w:rsidTr="00943110">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41BB7DF1" w14:textId="7E4509B2" w:rsidR="00F51771" w:rsidRPr="0092121A" w:rsidRDefault="00F51771" w:rsidP="00F51771">
            <w:pPr>
              <w:rPr>
                <w:lang w:eastAsia="en-US"/>
              </w:rPr>
            </w:pPr>
            <w:r w:rsidRPr="002A0E60">
              <w:t>prerender</w:t>
            </w:r>
          </w:p>
        </w:tc>
        <w:tc>
          <w:tcPr>
            <w:tcW w:w="1104" w:type="dxa"/>
            <w:shd w:val="clear" w:color="auto" w:fill="E2EFD9" w:themeFill="accent6" w:themeFillTint="33"/>
            <w:vAlign w:val="top"/>
          </w:tcPr>
          <w:p w14:paraId="50DB713F" w14:textId="2CA59E18"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97</w:t>
            </w:r>
          </w:p>
        </w:tc>
        <w:tc>
          <w:tcPr>
            <w:tcW w:w="990" w:type="dxa"/>
            <w:shd w:val="clear" w:color="auto" w:fill="E2EFD9" w:themeFill="accent6" w:themeFillTint="33"/>
            <w:vAlign w:val="top"/>
          </w:tcPr>
          <w:p w14:paraId="0D9470E8" w14:textId="12418AF7"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0,5</w:t>
            </w:r>
          </w:p>
        </w:tc>
        <w:tc>
          <w:tcPr>
            <w:tcW w:w="758" w:type="dxa"/>
            <w:shd w:val="clear" w:color="auto" w:fill="E2EFD9" w:themeFill="accent6" w:themeFillTint="33"/>
            <w:vAlign w:val="top"/>
          </w:tcPr>
          <w:p w14:paraId="12BC20CB" w14:textId="0F4BCDE6"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0,5</w:t>
            </w:r>
          </w:p>
        </w:tc>
        <w:tc>
          <w:tcPr>
            <w:tcW w:w="999" w:type="dxa"/>
            <w:shd w:val="clear" w:color="auto" w:fill="FBE4D5" w:themeFill="accent2" w:themeFillTint="33"/>
            <w:vAlign w:val="top"/>
          </w:tcPr>
          <w:p w14:paraId="5642BB2D" w14:textId="67E29367"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1,1</w:t>
            </w:r>
          </w:p>
        </w:tc>
        <w:tc>
          <w:tcPr>
            <w:tcW w:w="933" w:type="dxa"/>
            <w:shd w:val="clear" w:color="auto" w:fill="FFF2CC" w:themeFill="accent4" w:themeFillTint="33"/>
            <w:vAlign w:val="top"/>
          </w:tcPr>
          <w:p w14:paraId="5913865C" w14:textId="2F9937DE"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1,3</w:t>
            </w:r>
          </w:p>
        </w:tc>
        <w:tc>
          <w:tcPr>
            <w:tcW w:w="999" w:type="dxa"/>
            <w:shd w:val="clear" w:color="auto" w:fill="FFF2CC" w:themeFill="accent4" w:themeFillTint="33"/>
            <w:vAlign w:val="top"/>
          </w:tcPr>
          <w:p w14:paraId="5D166F88" w14:textId="590224AB"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40</w:t>
            </w:r>
          </w:p>
        </w:tc>
        <w:tc>
          <w:tcPr>
            <w:tcW w:w="734" w:type="dxa"/>
            <w:shd w:val="clear" w:color="auto" w:fill="FFF2CC" w:themeFill="accent4" w:themeFillTint="33"/>
            <w:vAlign w:val="top"/>
          </w:tcPr>
          <w:p w14:paraId="40C194C4" w14:textId="022D1EFE"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0,11</w:t>
            </w:r>
          </w:p>
        </w:tc>
      </w:tr>
      <w:tr w:rsidR="00B1626C" w:rsidRPr="0092121A" w14:paraId="7D888694" w14:textId="77777777" w:rsidTr="00B1626C">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69C0BBD3" w14:textId="69111F99" w:rsidR="00F51771" w:rsidRPr="0092121A" w:rsidRDefault="00F51771" w:rsidP="00F51771">
            <w:pPr>
              <w:rPr>
                <w:lang w:eastAsia="en-US"/>
              </w:rPr>
            </w:pPr>
            <w:r w:rsidRPr="002A0E60">
              <w:t>server render</w:t>
            </w:r>
          </w:p>
        </w:tc>
        <w:tc>
          <w:tcPr>
            <w:tcW w:w="1104" w:type="dxa"/>
            <w:shd w:val="clear" w:color="auto" w:fill="FFF2CC" w:themeFill="accent4" w:themeFillTint="33"/>
            <w:vAlign w:val="top"/>
          </w:tcPr>
          <w:p w14:paraId="21F27C79" w14:textId="0E9DCD7F"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96</w:t>
            </w:r>
          </w:p>
        </w:tc>
        <w:tc>
          <w:tcPr>
            <w:tcW w:w="990" w:type="dxa"/>
            <w:shd w:val="clear" w:color="auto" w:fill="FFF2CC" w:themeFill="accent4" w:themeFillTint="33"/>
            <w:vAlign w:val="top"/>
          </w:tcPr>
          <w:p w14:paraId="6E9DFA3B" w14:textId="1C413374"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0,6</w:t>
            </w:r>
          </w:p>
        </w:tc>
        <w:tc>
          <w:tcPr>
            <w:tcW w:w="758" w:type="dxa"/>
            <w:shd w:val="clear" w:color="auto" w:fill="FFE3E4"/>
            <w:vAlign w:val="top"/>
          </w:tcPr>
          <w:p w14:paraId="3D95A631" w14:textId="4F2CDB59"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1,6</w:t>
            </w:r>
          </w:p>
        </w:tc>
        <w:tc>
          <w:tcPr>
            <w:tcW w:w="999" w:type="dxa"/>
            <w:shd w:val="clear" w:color="auto" w:fill="E2EFD9" w:themeFill="accent6" w:themeFillTint="33"/>
            <w:vAlign w:val="top"/>
          </w:tcPr>
          <w:p w14:paraId="311569E9" w14:textId="05A05583"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0,9</w:t>
            </w:r>
          </w:p>
        </w:tc>
        <w:tc>
          <w:tcPr>
            <w:tcW w:w="933" w:type="dxa"/>
            <w:shd w:val="clear" w:color="auto" w:fill="E2EFD9" w:themeFill="accent6" w:themeFillTint="33"/>
            <w:vAlign w:val="top"/>
          </w:tcPr>
          <w:p w14:paraId="1D8CEDC2" w14:textId="75AE6BC0"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0,6</w:t>
            </w:r>
          </w:p>
        </w:tc>
        <w:tc>
          <w:tcPr>
            <w:tcW w:w="999" w:type="dxa"/>
            <w:shd w:val="clear" w:color="auto" w:fill="E2EFD9" w:themeFill="accent6" w:themeFillTint="33"/>
            <w:vAlign w:val="top"/>
          </w:tcPr>
          <w:p w14:paraId="4289E459" w14:textId="2DB7E8F0"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w:t>
            </w:r>
          </w:p>
        </w:tc>
        <w:tc>
          <w:tcPr>
            <w:tcW w:w="734" w:type="dxa"/>
            <w:shd w:val="clear" w:color="auto" w:fill="E2EFD9" w:themeFill="accent6" w:themeFillTint="33"/>
            <w:vAlign w:val="top"/>
          </w:tcPr>
          <w:p w14:paraId="3F09FF00" w14:textId="7E7A1357"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0,07</w:t>
            </w:r>
          </w:p>
        </w:tc>
      </w:tr>
      <w:tr w:rsidR="00F51771" w:rsidRPr="0092121A" w14:paraId="42A6DFB3" w14:textId="77777777" w:rsidTr="00B1626C">
        <w:trPr>
          <w:trHeight w:val="456"/>
        </w:trPr>
        <w:tc>
          <w:tcPr>
            <w:cnfStyle w:val="001000000000" w:firstRow="0" w:lastRow="0" w:firstColumn="1" w:lastColumn="0" w:oddVBand="0" w:evenVBand="0" w:oddHBand="0" w:evenHBand="0" w:firstRowFirstColumn="0" w:firstRowLastColumn="0" w:lastRowFirstColumn="0" w:lastRowLastColumn="0"/>
            <w:tcW w:w="2229" w:type="dxa"/>
            <w:tcBorders>
              <w:bottom w:val="single" w:sz="4" w:space="0" w:color="000000"/>
            </w:tcBorders>
            <w:vAlign w:val="top"/>
          </w:tcPr>
          <w:p w14:paraId="799FC4F6" w14:textId="6C63E088" w:rsidR="00F51771" w:rsidRPr="0092121A" w:rsidRDefault="00F51771" w:rsidP="00F51771">
            <w:pPr>
              <w:rPr>
                <w:lang w:eastAsia="en-US"/>
              </w:rPr>
            </w:pPr>
            <w:r w:rsidRPr="002A0E60">
              <w:t>CSR</w:t>
            </w:r>
          </w:p>
        </w:tc>
        <w:tc>
          <w:tcPr>
            <w:tcW w:w="1104" w:type="dxa"/>
            <w:tcBorders>
              <w:bottom w:val="single" w:sz="4" w:space="0" w:color="000000"/>
            </w:tcBorders>
            <w:shd w:val="clear" w:color="auto" w:fill="E2EFD9" w:themeFill="accent6" w:themeFillTint="33"/>
            <w:vAlign w:val="top"/>
          </w:tcPr>
          <w:p w14:paraId="01541279" w14:textId="5FE001BA"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97</w:t>
            </w:r>
          </w:p>
        </w:tc>
        <w:tc>
          <w:tcPr>
            <w:tcW w:w="990" w:type="dxa"/>
            <w:tcBorders>
              <w:bottom w:val="single" w:sz="4" w:space="0" w:color="000000"/>
            </w:tcBorders>
            <w:shd w:val="clear" w:color="auto" w:fill="E2EFD9" w:themeFill="accent6" w:themeFillTint="33"/>
            <w:vAlign w:val="top"/>
          </w:tcPr>
          <w:p w14:paraId="11555E3D" w14:textId="6DD88AD6"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0,5</w:t>
            </w:r>
          </w:p>
        </w:tc>
        <w:tc>
          <w:tcPr>
            <w:tcW w:w="758" w:type="dxa"/>
            <w:tcBorders>
              <w:bottom w:val="single" w:sz="4" w:space="0" w:color="000000"/>
            </w:tcBorders>
            <w:shd w:val="clear" w:color="auto" w:fill="FFF2CC" w:themeFill="accent4" w:themeFillTint="33"/>
            <w:vAlign w:val="top"/>
          </w:tcPr>
          <w:p w14:paraId="130CF912" w14:textId="3BA9975B"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0,7</w:t>
            </w:r>
          </w:p>
        </w:tc>
        <w:tc>
          <w:tcPr>
            <w:tcW w:w="999" w:type="dxa"/>
            <w:tcBorders>
              <w:bottom w:val="single" w:sz="4" w:space="0" w:color="000000"/>
            </w:tcBorders>
            <w:shd w:val="clear" w:color="auto" w:fill="FBE4D5" w:themeFill="accent2" w:themeFillTint="33"/>
            <w:vAlign w:val="top"/>
          </w:tcPr>
          <w:p w14:paraId="73BBDB46" w14:textId="1923755B"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1,1</w:t>
            </w:r>
          </w:p>
        </w:tc>
        <w:tc>
          <w:tcPr>
            <w:tcW w:w="933" w:type="dxa"/>
            <w:tcBorders>
              <w:bottom w:val="single" w:sz="4" w:space="0" w:color="000000"/>
            </w:tcBorders>
            <w:shd w:val="clear" w:color="auto" w:fill="E2EFD9" w:themeFill="accent6" w:themeFillTint="33"/>
            <w:vAlign w:val="top"/>
          </w:tcPr>
          <w:p w14:paraId="08D809AD" w14:textId="15578A49"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0,6</w:t>
            </w:r>
          </w:p>
        </w:tc>
        <w:tc>
          <w:tcPr>
            <w:tcW w:w="999" w:type="dxa"/>
            <w:tcBorders>
              <w:bottom w:val="single" w:sz="4" w:space="0" w:color="000000"/>
            </w:tcBorders>
            <w:shd w:val="clear" w:color="auto" w:fill="E2EFD9" w:themeFill="accent6" w:themeFillTint="33"/>
            <w:vAlign w:val="top"/>
          </w:tcPr>
          <w:p w14:paraId="62F7E9AB" w14:textId="4D6AA9BF"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w:t>
            </w:r>
          </w:p>
        </w:tc>
        <w:tc>
          <w:tcPr>
            <w:tcW w:w="734" w:type="dxa"/>
            <w:tcBorders>
              <w:bottom w:val="single" w:sz="4" w:space="0" w:color="000000"/>
            </w:tcBorders>
            <w:shd w:val="clear" w:color="auto" w:fill="FFF2CC" w:themeFill="accent4" w:themeFillTint="33"/>
            <w:vAlign w:val="top"/>
          </w:tcPr>
          <w:p w14:paraId="5BCC2B52" w14:textId="3E66D6D7"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0,11</w:t>
            </w:r>
          </w:p>
        </w:tc>
      </w:tr>
      <w:tr w:rsidR="00F51771" w:rsidRPr="0092121A" w14:paraId="39C6E80C" w14:textId="77777777" w:rsidTr="004C213A">
        <w:trPr>
          <w:trHeight w:val="456"/>
        </w:trPr>
        <w:tc>
          <w:tcPr>
            <w:cnfStyle w:val="001000000000" w:firstRow="0" w:lastRow="0" w:firstColumn="1" w:lastColumn="0" w:oddVBand="0" w:evenVBand="0" w:oddHBand="0" w:evenHBand="0" w:firstRowFirstColumn="0" w:firstRowLastColumn="0" w:lastRowFirstColumn="0" w:lastRowLastColumn="0"/>
            <w:tcW w:w="2229" w:type="dxa"/>
            <w:tcBorders>
              <w:top w:val="single" w:sz="4" w:space="0" w:color="000000"/>
              <w:bottom w:val="nil"/>
            </w:tcBorders>
            <w:vAlign w:val="top"/>
          </w:tcPr>
          <w:p w14:paraId="16E0B9FC" w14:textId="3E14BCA2" w:rsidR="00F51771" w:rsidRPr="0092121A" w:rsidRDefault="00F51771" w:rsidP="00F51771">
            <w:pPr>
              <w:rPr>
                <w:lang w:eastAsia="en-US"/>
              </w:rPr>
            </w:pPr>
            <w:r w:rsidRPr="002A0E60">
              <w:t>SSR mobile</w:t>
            </w:r>
          </w:p>
        </w:tc>
        <w:tc>
          <w:tcPr>
            <w:tcW w:w="1104" w:type="dxa"/>
            <w:tcBorders>
              <w:top w:val="single" w:sz="4" w:space="0" w:color="000000"/>
              <w:bottom w:val="nil"/>
            </w:tcBorders>
            <w:shd w:val="clear" w:color="auto" w:fill="FBE4D5" w:themeFill="accent2" w:themeFillTint="33"/>
            <w:vAlign w:val="top"/>
          </w:tcPr>
          <w:p w14:paraId="464BB7DC" w14:textId="4963CBE6"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61</w:t>
            </w:r>
          </w:p>
        </w:tc>
        <w:tc>
          <w:tcPr>
            <w:tcW w:w="990" w:type="dxa"/>
            <w:tcBorders>
              <w:top w:val="single" w:sz="4" w:space="0" w:color="000000"/>
              <w:bottom w:val="nil"/>
            </w:tcBorders>
            <w:shd w:val="clear" w:color="auto" w:fill="FFF2CC" w:themeFill="accent4" w:themeFillTint="33"/>
            <w:vAlign w:val="top"/>
          </w:tcPr>
          <w:p w14:paraId="61D95F6B" w14:textId="41BFAD8C"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1,7</w:t>
            </w:r>
          </w:p>
        </w:tc>
        <w:tc>
          <w:tcPr>
            <w:tcW w:w="758" w:type="dxa"/>
            <w:tcBorders>
              <w:top w:val="single" w:sz="4" w:space="0" w:color="000000"/>
              <w:bottom w:val="nil"/>
            </w:tcBorders>
            <w:shd w:val="clear" w:color="auto" w:fill="FFE3E4"/>
            <w:vAlign w:val="top"/>
          </w:tcPr>
          <w:p w14:paraId="6B2E664F" w14:textId="2EEB372E"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2,8</w:t>
            </w:r>
          </w:p>
        </w:tc>
        <w:tc>
          <w:tcPr>
            <w:tcW w:w="999" w:type="dxa"/>
            <w:tcBorders>
              <w:top w:val="single" w:sz="4" w:space="0" w:color="000000"/>
              <w:bottom w:val="nil"/>
            </w:tcBorders>
            <w:shd w:val="clear" w:color="auto" w:fill="FFF2CC" w:themeFill="accent4" w:themeFillTint="33"/>
            <w:vAlign w:val="top"/>
          </w:tcPr>
          <w:p w14:paraId="6E17C7C0" w14:textId="61EBA005"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4,2</w:t>
            </w:r>
          </w:p>
        </w:tc>
        <w:tc>
          <w:tcPr>
            <w:tcW w:w="933" w:type="dxa"/>
            <w:tcBorders>
              <w:top w:val="single" w:sz="4" w:space="0" w:color="000000"/>
              <w:bottom w:val="nil"/>
            </w:tcBorders>
            <w:shd w:val="clear" w:color="auto" w:fill="FBE4D5" w:themeFill="accent2" w:themeFillTint="33"/>
            <w:vAlign w:val="top"/>
          </w:tcPr>
          <w:p w14:paraId="2157160D" w14:textId="2E6E0B5B"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5,1</w:t>
            </w:r>
          </w:p>
        </w:tc>
        <w:tc>
          <w:tcPr>
            <w:tcW w:w="999" w:type="dxa"/>
            <w:tcBorders>
              <w:top w:val="single" w:sz="4" w:space="0" w:color="000000"/>
              <w:bottom w:val="nil"/>
            </w:tcBorders>
            <w:shd w:val="clear" w:color="auto" w:fill="FBE4D5" w:themeFill="accent2" w:themeFillTint="33"/>
            <w:vAlign w:val="top"/>
          </w:tcPr>
          <w:p w14:paraId="24F5A998" w14:textId="46B3DB25"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960</w:t>
            </w:r>
          </w:p>
        </w:tc>
        <w:tc>
          <w:tcPr>
            <w:tcW w:w="734" w:type="dxa"/>
            <w:tcBorders>
              <w:top w:val="single" w:sz="4" w:space="0" w:color="000000"/>
              <w:bottom w:val="nil"/>
            </w:tcBorders>
            <w:shd w:val="clear" w:color="auto" w:fill="FBE4D5" w:themeFill="accent2" w:themeFillTint="33"/>
            <w:vAlign w:val="top"/>
          </w:tcPr>
          <w:p w14:paraId="7F7800E2" w14:textId="5C9EC058"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0,3</w:t>
            </w:r>
          </w:p>
        </w:tc>
      </w:tr>
      <w:tr w:rsidR="00943110" w:rsidRPr="0092121A" w14:paraId="6F583C90" w14:textId="77777777" w:rsidTr="004C213A">
        <w:trPr>
          <w:trHeight w:val="471"/>
        </w:trPr>
        <w:tc>
          <w:tcPr>
            <w:cnfStyle w:val="001000000000" w:firstRow="0" w:lastRow="0" w:firstColumn="1" w:lastColumn="0" w:oddVBand="0" w:evenVBand="0" w:oddHBand="0" w:evenHBand="0" w:firstRowFirstColumn="0" w:firstRowLastColumn="0" w:lastRowFirstColumn="0" w:lastRowLastColumn="0"/>
            <w:tcW w:w="2229" w:type="dxa"/>
            <w:tcBorders>
              <w:top w:val="nil"/>
            </w:tcBorders>
            <w:vAlign w:val="top"/>
          </w:tcPr>
          <w:p w14:paraId="1EC0D746" w14:textId="7FC8BFEF" w:rsidR="00F51771" w:rsidRPr="0092121A" w:rsidRDefault="00F51771" w:rsidP="00F51771">
            <w:pPr>
              <w:rPr>
                <w:lang w:eastAsia="en-US"/>
              </w:rPr>
            </w:pPr>
            <w:r w:rsidRPr="002A0E60">
              <w:t>prerender mobile</w:t>
            </w:r>
          </w:p>
        </w:tc>
        <w:tc>
          <w:tcPr>
            <w:tcW w:w="1104" w:type="dxa"/>
            <w:tcBorders>
              <w:top w:val="nil"/>
            </w:tcBorders>
            <w:shd w:val="clear" w:color="auto" w:fill="FFE3E4"/>
            <w:vAlign w:val="top"/>
          </w:tcPr>
          <w:p w14:paraId="670F53C5" w14:textId="44349084"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58</w:t>
            </w:r>
          </w:p>
        </w:tc>
        <w:tc>
          <w:tcPr>
            <w:tcW w:w="990" w:type="dxa"/>
            <w:tcBorders>
              <w:top w:val="nil"/>
            </w:tcBorders>
            <w:shd w:val="clear" w:color="auto" w:fill="FFF2CC" w:themeFill="accent4" w:themeFillTint="33"/>
            <w:vAlign w:val="top"/>
          </w:tcPr>
          <w:p w14:paraId="520DA760" w14:textId="196CAB53"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1,7</w:t>
            </w:r>
          </w:p>
        </w:tc>
        <w:tc>
          <w:tcPr>
            <w:tcW w:w="758" w:type="dxa"/>
            <w:tcBorders>
              <w:top w:val="nil"/>
            </w:tcBorders>
            <w:shd w:val="clear" w:color="auto" w:fill="FFF2CC" w:themeFill="accent4" w:themeFillTint="33"/>
            <w:vAlign w:val="top"/>
          </w:tcPr>
          <w:p w14:paraId="70DADC8C" w14:textId="784B5B24"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2,4</w:t>
            </w:r>
          </w:p>
        </w:tc>
        <w:tc>
          <w:tcPr>
            <w:tcW w:w="999" w:type="dxa"/>
            <w:tcBorders>
              <w:top w:val="nil"/>
            </w:tcBorders>
            <w:shd w:val="clear" w:color="auto" w:fill="FBE4D5" w:themeFill="accent2" w:themeFillTint="33"/>
            <w:vAlign w:val="top"/>
          </w:tcPr>
          <w:p w14:paraId="174BDC6D" w14:textId="27B5ED8A"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4,3</w:t>
            </w:r>
          </w:p>
        </w:tc>
        <w:tc>
          <w:tcPr>
            <w:tcW w:w="933" w:type="dxa"/>
            <w:tcBorders>
              <w:top w:val="nil"/>
            </w:tcBorders>
            <w:shd w:val="clear" w:color="auto" w:fill="FBE4D5" w:themeFill="accent2" w:themeFillTint="33"/>
            <w:vAlign w:val="top"/>
          </w:tcPr>
          <w:p w14:paraId="5453F4EC" w14:textId="40C18790"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5,1</w:t>
            </w:r>
          </w:p>
        </w:tc>
        <w:tc>
          <w:tcPr>
            <w:tcW w:w="999" w:type="dxa"/>
            <w:tcBorders>
              <w:top w:val="nil"/>
            </w:tcBorders>
            <w:shd w:val="clear" w:color="auto" w:fill="FFE3E4"/>
            <w:vAlign w:val="top"/>
          </w:tcPr>
          <w:p w14:paraId="33E7EBD5" w14:textId="01A6BFF4"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970</w:t>
            </w:r>
          </w:p>
        </w:tc>
        <w:tc>
          <w:tcPr>
            <w:tcW w:w="734" w:type="dxa"/>
            <w:tcBorders>
              <w:top w:val="nil"/>
            </w:tcBorders>
            <w:shd w:val="clear" w:color="auto" w:fill="E2EFD9" w:themeFill="accent6" w:themeFillTint="33"/>
            <w:vAlign w:val="top"/>
          </w:tcPr>
          <w:p w14:paraId="634F2C02" w14:textId="310CDD75"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0,11</w:t>
            </w:r>
          </w:p>
        </w:tc>
      </w:tr>
      <w:tr w:rsidR="00F51771" w:rsidRPr="0092121A" w14:paraId="78A6235D" w14:textId="77777777" w:rsidTr="004C213A">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27185979" w14:textId="59B08625" w:rsidR="00F51771" w:rsidRPr="0092121A" w:rsidRDefault="00F51771" w:rsidP="00F51771">
            <w:pPr>
              <w:rPr>
                <w:lang w:eastAsia="en-US"/>
              </w:rPr>
            </w:pPr>
            <w:proofErr w:type="gramStart"/>
            <w:r w:rsidRPr="002A0E60">
              <w:lastRenderedPageBreak/>
              <w:t>server</w:t>
            </w:r>
            <w:proofErr w:type="gramEnd"/>
            <w:r w:rsidRPr="002A0E60">
              <w:t xml:space="preserve"> render mobile</w:t>
            </w:r>
          </w:p>
        </w:tc>
        <w:tc>
          <w:tcPr>
            <w:tcW w:w="1104" w:type="dxa"/>
            <w:shd w:val="clear" w:color="auto" w:fill="E2EFD9" w:themeFill="accent6" w:themeFillTint="33"/>
            <w:vAlign w:val="top"/>
          </w:tcPr>
          <w:p w14:paraId="6C2D45DB" w14:textId="651A7984"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86</w:t>
            </w:r>
          </w:p>
        </w:tc>
        <w:tc>
          <w:tcPr>
            <w:tcW w:w="990" w:type="dxa"/>
            <w:shd w:val="clear" w:color="auto" w:fill="FFF2CC" w:themeFill="accent4" w:themeFillTint="33"/>
            <w:vAlign w:val="top"/>
          </w:tcPr>
          <w:p w14:paraId="1FDDC6AA" w14:textId="037F6A9C"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1,7</w:t>
            </w:r>
          </w:p>
        </w:tc>
        <w:tc>
          <w:tcPr>
            <w:tcW w:w="758" w:type="dxa"/>
            <w:shd w:val="clear" w:color="auto" w:fill="FBE4D5" w:themeFill="accent2" w:themeFillTint="33"/>
            <w:vAlign w:val="top"/>
          </w:tcPr>
          <w:p w14:paraId="1A1B3503" w14:textId="38947FED"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2,5</w:t>
            </w:r>
          </w:p>
        </w:tc>
        <w:tc>
          <w:tcPr>
            <w:tcW w:w="999" w:type="dxa"/>
            <w:shd w:val="clear" w:color="auto" w:fill="E2EFD9" w:themeFill="accent6" w:themeFillTint="33"/>
            <w:vAlign w:val="top"/>
          </w:tcPr>
          <w:p w14:paraId="20CD71FC" w14:textId="77309CC6"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3,7</w:t>
            </w:r>
          </w:p>
        </w:tc>
        <w:tc>
          <w:tcPr>
            <w:tcW w:w="933" w:type="dxa"/>
            <w:shd w:val="clear" w:color="auto" w:fill="E2EFD9" w:themeFill="accent6" w:themeFillTint="33"/>
            <w:vAlign w:val="top"/>
          </w:tcPr>
          <w:p w14:paraId="049A8560" w14:textId="28BF0123"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2,2</w:t>
            </w:r>
          </w:p>
        </w:tc>
        <w:tc>
          <w:tcPr>
            <w:tcW w:w="999" w:type="dxa"/>
            <w:shd w:val="clear" w:color="auto" w:fill="E2EFD9" w:themeFill="accent6" w:themeFillTint="33"/>
            <w:vAlign w:val="top"/>
          </w:tcPr>
          <w:p w14:paraId="36FB6986" w14:textId="60B1BD7D"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30</w:t>
            </w:r>
          </w:p>
        </w:tc>
        <w:tc>
          <w:tcPr>
            <w:tcW w:w="734" w:type="dxa"/>
            <w:shd w:val="clear" w:color="auto" w:fill="FFF2CC" w:themeFill="accent4" w:themeFillTint="33"/>
            <w:vAlign w:val="top"/>
          </w:tcPr>
          <w:p w14:paraId="660C159D" w14:textId="50A3A24E"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0,24</w:t>
            </w:r>
          </w:p>
        </w:tc>
      </w:tr>
      <w:tr w:rsidR="00A01C3C" w:rsidRPr="0092121A" w14:paraId="6CC3F47B" w14:textId="77777777" w:rsidTr="004C213A">
        <w:trPr>
          <w:trHeight w:val="456"/>
        </w:trPr>
        <w:tc>
          <w:tcPr>
            <w:cnfStyle w:val="001000000000" w:firstRow="0" w:lastRow="0" w:firstColumn="1" w:lastColumn="0" w:oddVBand="0" w:evenVBand="0" w:oddHBand="0" w:evenHBand="0" w:firstRowFirstColumn="0" w:firstRowLastColumn="0" w:lastRowFirstColumn="0" w:lastRowLastColumn="0"/>
            <w:tcW w:w="2229" w:type="dxa"/>
            <w:vAlign w:val="top"/>
          </w:tcPr>
          <w:p w14:paraId="18A7A63E" w14:textId="142388CF" w:rsidR="00F51771" w:rsidRPr="0092121A" w:rsidRDefault="00F51771" w:rsidP="00F51771">
            <w:pPr>
              <w:rPr>
                <w:lang w:eastAsia="en-US"/>
              </w:rPr>
            </w:pPr>
            <w:r w:rsidRPr="002A0E60">
              <w:t>CSR mobile</w:t>
            </w:r>
          </w:p>
        </w:tc>
        <w:tc>
          <w:tcPr>
            <w:tcW w:w="1104" w:type="dxa"/>
            <w:shd w:val="clear" w:color="auto" w:fill="FFF2CC" w:themeFill="accent4" w:themeFillTint="33"/>
            <w:vAlign w:val="top"/>
          </w:tcPr>
          <w:p w14:paraId="72A14AF3" w14:textId="7A6FC0F9"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72</w:t>
            </w:r>
          </w:p>
        </w:tc>
        <w:tc>
          <w:tcPr>
            <w:tcW w:w="990" w:type="dxa"/>
            <w:shd w:val="clear" w:color="auto" w:fill="E2EFD9" w:themeFill="accent6" w:themeFillTint="33"/>
            <w:vAlign w:val="top"/>
          </w:tcPr>
          <w:p w14:paraId="30C52F7C" w14:textId="56F61346"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1,6</w:t>
            </w:r>
          </w:p>
        </w:tc>
        <w:tc>
          <w:tcPr>
            <w:tcW w:w="758" w:type="dxa"/>
            <w:shd w:val="clear" w:color="auto" w:fill="E2EFD9" w:themeFill="accent6" w:themeFillTint="33"/>
            <w:vAlign w:val="top"/>
          </w:tcPr>
          <w:p w14:paraId="17BB6E68" w14:textId="0DF91DBA"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2</w:t>
            </w:r>
          </w:p>
        </w:tc>
        <w:tc>
          <w:tcPr>
            <w:tcW w:w="999" w:type="dxa"/>
            <w:shd w:val="clear" w:color="auto" w:fill="FFE3E4"/>
            <w:vAlign w:val="top"/>
          </w:tcPr>
          <w:p w14:paraId="0C8754C4" w14:textId="063417CD"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4,5</w:t>
            </w:r>
          </w:p>
        </w:tc>
        <w:tc>
          <w:tcPr>
            <w:tcW w:w="933" w:type="dxa"/>
            <w:shd w:val="clear" w:color="auto" w:fill="FFF2CC" w:themeFill="accent4" w:themeFillTint="33"/>
            <w:vAlign w:val="top"/>
          </w:tcPr>
          <w:p w14:paraId="3ECB9388" w14:textId="67D1546C"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4,1</w:t>
            </w:r>
          </w:p>
        </w:tc>
        <w:tc>
          <w:tcPr>
            <w:tcW w:w="999" w:type="dxa"/>
            <w:shd w:val="clear" w:color="auto" w:fill="FFF2CC" w:themeFill="accent4" w:themeFillTint="33"/>
            <w:vAlign w:val="top"/>
          </w:tcPr>
          <w:p w14:paraId="22E7A851" w14:textId="024795ED"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390</w:t>
            </w:r>
          </w:p>
        </w:tc>
        <w:tc>
          <w:tcPr>
            <w:tcW w:w="734" w:type="dxa"/>
            <w:shd w:val="clear" w:color="auto" w:fill="FFE3E4"/>
            <w:vAlign w:val="top"/>
          </w:tcPr>
          <w:p w14:paraId="2C30F216" w14:textId="726A6C8C" w:rsidR="00F51771" w:rsidRPr="0092121A" w:rsidRDefault="00F51771" w:rsidP="00F51771">
            <w:pPr>
              <w:cnfStyle w:val="000000000000" w:firstRow="0" w:lastRow="0" w:firstColumn="0" w:lastColumn="0" w:oddVBand="0" w:evenVBand="0" w:oddHBand="0" w:evenHBand="0" w:firstRowFirstColumn="0" w:firstRowLastColumn="0" w:lastRowFirstColumn="0" w:lastRowLastColumn="0"/>
              <w:rPr>
                <w:lang w:eastAsia="en-US"/>
              </w:rPr>
            </w:pPr>
            <w:r w:rsidRPr="002A0E60">
              <w:t>0,88</w:t>
            </w:r>
          </w:p>
        </w:tc>
      </w:tr>
    </w:tbl>
    <w:p w14:paraId="05E63C3D" w14:textId="77777777" w:rsidR="00156CB3" w:rsidRPr="00156CB3" w:rsidRDefault="00156CB3" w:rsidP="00156CB3">
      <w:pPr>
        <w:rPr>
          <w:lang w:eastAsia="en-US"/>
        </w:rPr>
      </w:pPr>
    </w:p>
    <w:p w14:paraId="54B05CFB" w14:textId="43EF218E" w:rsidR="00422140" w:rsidRDefault="00422140" w:rsidP="00422140">
      <w:pPr>
        <w:pStyle w:val="Nadpis3"/>
      </w:pPr>
      <w:r>
        <w:t>Výkonnostní syntetické měření pomocí Pagespeed.cz</w:t>
      </w:r>
    </w:p>
    <w:p w14:paraId="2467CA63" w14:textId="77777777" w:rsidR="00A14150" w:rsidRDefault="00A14150" w:rsidP="00A14150">
      <w:pPr>
        <w:rPr>
          <w:lang w:eastAsia="en-US"/>
        </w:rPr>
      </w:pPr>
      <w:r>
        <w:rPr>
          <w:lang w:eastAsia="en-US"/>
        </w:rPr>
        <w:t xml:space="preserve">HP: </w:t>
      </w:r>
      <w:hyperlink r:id="rId50" w:history="1">
        <w:r w:rsidRPr="00D42930">
          <w:rPr>
            <w:rStyle w:val="Hypertextovodkaz"/>
            <w:lang w:eastAsia="en-US"/>
          </w:rPr>
          <w:t>https://pagespeed.cz/r/faaec312600d</w:t>
        </w:r>
      </w:hyperlink>
    </w:p>
    <w:p w14:paraId="3CCBEED0" w14:textId="77777777" w:rsidR="00A14150" w:rsidRDefault="00A14150" w:rsidP="00A14150">
      <w:pPr>
        <w:rPr>
          <w:lang w:eastAsia="en-US"/>
        </w:rPr>
      </w:pPr>
      <w:proofErr w:type="spellStart"/>
      <w:r>
        <w:rPr>
          <w:lang w:eastAsia="en-US"/>
        </w:rPr>
        <w:t>Product</w:t>
      </w:r>
      <w:proofErr w:type="spellEnd"/>
      <w:r>
        <w:rPr>
          <w:lang w:eastAsia="en-US"/>
        </w:rPr>
        <w:t xml:space="preserve"> detail: </w:t>
      </w:r>
      <w:hyperlink r:id="rId51" w:history="1">
        <w:r w:rsidRPr="00D42930">
          <w:rPr>
            <w:rStyle w:val="Hypertextovodkaz"/>
            <w:lang w:eastAsia="en-US"/>
          </w:rPr>
          <w:t>https://pagespeed.cz/r/e2b5f760c2af</w:t>
        </w:r>
      </w:hyperlink>
    </w:p>
    <w:p w14:paraId="769579E6" w14:textId="77777777" w:rsidR="00A14150" w:rsidRDefault="00A14150" w:rsidP="00A14150">
      <w:pPr>
        <w:rPr>
          <w:lang w:eastAsia="en-US"/>
        </w:rPr>
      </w:pPr>
      <w:proofErr w:type="spellStart"/>
      <w:r>
        <w:rPr>
          <w:lang w:eastAsia="en-US"/>
        </w:rPr>
        <w:t>Category</w:t>
      </w:r>
      <w:proofErr w:type="spellEnd"/>
      <w:r>
        <w:rPr>
          <w:lang w:eastAsia="en-US"/>
        </w:rPr>
        <w:t xml:space="preserve"> detail: </w:t>
      </w:r>
      <w:hyperlink r:id="rId52" w:history="1">
        <w:r w:rsidRPr="00D42930">
          <w:rPr>
            <w:rStyle w:val="Hypertextovodkaz"/>
            <w:lang w:eastAsia="en-US"/>
          </w:rPr>
          <w:t>https://pagespeed.cz/r/082926336764</w:t>
        </w:r>
      </w:hyperlink>
    </w:p>
    <w:p w14:paraId="1750AFB5" w14:textId="651B3AE8" w:rsidR="00422140" w:rsidRDefault="00A14150" w:rsidP="00342013">
      <w:pPr>
        <w:rPr>
          <w:lang w:eastAsia="en-US"/>
        </w:rPr>
      </w:pPr>
      <w:r>
        <w:rPr>
          <w:lang w:eastAsia="en-US"/>
        </w:rPr>
        <w:t xml:space="preserve">Static </w:t>
      </w:r>
      <w:proofErr w:type="spellStart"/>
      <w:r>
        <w:rPr>
          <w:lang w:eastAsia="en-US"/>
        </w:rPr>
        <w:t>site</w:t>
      </w:r>
      <w:proofErr w:type="spellEnd"/>
      <w:r>
        <w:rPr>
          <w:lang w:eastAsia="en-US"/>
        </w:rPr>
        <w:t xml:space="preserve"> detail: </w:t>
      </w:r>
      <w:hyperlink r:id="rId53" w:history="1">
        <w:r w:rsidRPr="00D42930">
          <w:rPr>
            <w:rStyle w:val="Hypertextovodkaz"/>
            <w:lang w:eastAsia="en-US"/>
          </w:rPr>
          <w:t>https://pagespeed.cz/r/f7651e1fd2a3</w:t>
        </w:r>
      </w:hyperlink>
    </w:p>
    <w:p w14:paraId="60AFBC68" w14:textId="40AF6B30" w:rsidR="007936B2" w:rsidRDefault="009C6109" w:rsidP="009C6109">
      <w:pPr>
        <w:pStyle w:val="Titulek"/>
      </w:pPr>
      <w:r>
        <w:t xml:space="preserve">Tabulka </w:t>
      </w:r>
      <w:r w:rsidR="00A85E97">
        <w:fldChar w:fldCharType="begin"/>
      </w:r>
      <w:r w:rsidR="00A85E97">
        <w:instrText xml:space="preserve"> SEQ Tabulka \* ARABIC </w:instrText>
      </w:r>
      <w:r w:rsidR="00A85E97">
        <w:fldChar w:fldCharType="separate"/>
      </w:r>
      <w:r w:rsidR="00FC1A70">
        <w:rPr>
          <w:noProof/>
        </w:rPr>
        <w:t>9</w:t>
      </w:r>
      <w:r w:rsidR="00A85E97">
        <w:rPr>
          <w:noProof/>
        </w:rPr>
        <w:fldChar w:fldCharType="end"/>
      </w:r>
      <w:r>
        <w:t xml:space="preserve"> </w:t>
      </w:r>
      <w:r w:rsidRPr="00D5526B">
        <w:t>E-</w:t>
      </w:r>
      <w:proofErr w:type="spellStart"/>
      <w:r w:rsidRPr="00D5526B">
        <w:t>shop</w:t>
      </w:r>
      <w:proofErr w:type="spellEnd"/>
      <w:r w:rsidR="00BB7FF6">
        <w:t xml:space="preserve"> </w:t>
      </w:r>
      <w:r>
        <w:t>domovská</w:t>
      </w:r>
      <w:r w:rsidR="00BB7FF6">
        <w:t xml:space="preserve"> </w:t>
      </w:r>
      <w:r>
        <w:t>stránka</w:t>
      </w:r>
      <w:r w:rsidRPr="00D5526B">
        <w:t xml:space="preserve">: synteticky naměřené výkonnostní metriky pomocí </w:t>
      </w:r>
      <w:r>
        <w:t>Pagespeed</w:t>
      </w:r>
      <w:r w:rsidR="00753B3C">
        <w:t>.cz</w:t>
      </w:r>
    </w:p>
    <w:tbl>
      <w:tblPr>
        <w:tblStyle w:val="Styl1"/>
        <w:tblW w:w="8696" w:type="dxa"/>
        <w:tblLook w:val="04A0" w:firstRow="1" w:lastRow="0" w:firstColumn="1" w:lastColumn="0" w:noHBand="0" w:noVBand="1"/>
      </w:tblPr>
      <w:tblGrid>
        <w:gridCol w:w="1865"/>
        <w:gridCol w:w="1100"/>
        <w:gridCol w:w="1012"/>
        <w:gridCol w:w="870"/>
        <w:gridCol w:w="1020"/>
        <w:gridCol w:w="980"/>
        <w:gridCol w:w="1020"/>
        <w:gridCol w:w="829"/>
      </w:tblGrid>
      <w:tr w:rsidR="007936B2" w:rsidRPr="00F62DA8" w14:paraId="4EF5FC35" w14:textId="77777777" w:rsidTr="002C5F54">
        <w:trPr>
          <w:cnfStyle w:val="100000000000" w:firstRow="1" w:lastRow="0" w:firstColumn="0" w:lastColumn="0" w:oddVBand="0" w:evenVBand="0" w:oddHBand="0" w:evenHBand="0" w:firstRowFirstColumn="0" w:firstRowLastColumn="0" w:lastRowFirstColumn="0" w:lastRowLastColumn="0"/>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37C6568E" w14:textId="46351B86" w:rsidR="007936B2" w:rsidRPr="00F62DA8" w:rsidRDefault="007936B2" w:rsidP="007936B2">
            <w:pPr>
              <w:rPr>
                <w:lang w:eastAsia="en-US"/>
              </w:rPr>
            </w:pPr>
            <w:r w:rsidRPr="003D5394">
              <w:t>Rendering</w:t>
            </w:r>
          </w:p>
        </w:tc>
        <w:tc>
          <w:tcPr>
            <w:tcW w:w="1100" w:type="dxa"/>
            <w:vAlign w:val="top"/>
          </w:tcPr>
          <w:p w14:paraId="4EF34713" w14:textId="51FE3525" w:rsidR="007936B2" w:rsidRPr="00F62DA8" w:rsidRDefault="007936B2" w:rsidP="007936B2">
            <w:pPr>
              <w:cnfStyle w:val="100000000000" w:firstRow="1" w:lastRow="0" w:firstColumn="0" w:lastColumn="0" w:oddVBand="0" w:evenVBand="0" w:oddHBand="0" w:evenHBand="0" w:firstRowFirstColumn="0" w:firstRowLastColumn="0" w:lastRowFirstColumn="0" w:lastRowLastColumn="0"/>
              <w:rPr>
                <w:lang w:eastAsia="en-US"/>
              </w:rPr>
            </w:pPr>
            <w:r w:rsidRPr="003D5394">
              <w:t>LPS</w:t>
            </w:r>
          </w:p>
        </w:tc>
        <w:tc>
          <w:tcPr>
            <w:tcW w:w="1012" w:type="dxa"/>
            <w:vAlign w:val="top"/>
          </w:tcPr>
          <w:p w14:paraId="65FA744C" w14:textId="44FB6423" w:rsidR="007936B2" w:rsidRPr="00F62DA8" w:rsidRDefault="007936B2" w:rsidP="007936B2">
            <w:pPr>
              <w:cnfStyle w:val="100000000000" w:firstRow="1" w:lastRow="0" w:firstColumn="0" w:lastColumn="0" w:oddVBand="0" w:evenVBand="0" w:oddHBand="0" w:evenHBand="0" w:firstRowFirstColumn="0" w:firstRowLastColumn="0" w:lastRowFirstColumn="0" w:lastRowLastColumn="0"/>
              <w:rPr>
                <w:lang w:eastAsia="en-US"/>
              </w:rPr>
            </w:pPr>
            <w:r w:rsidRPr="003D5394">
              <w:t>FCP</w:t>
            </w:r>
          </w:p>
        </w:tc>
        <w:tc>
          <w:tcPr>
            <w:tcW w:w="870" w:type="dxa"/>
            <w:vAlign w:val="top"/>
          </w:tcPr>
          <w:p w14:paraId="544C83FD" w14:textId="7FFB83ED" w:rsidR="007936B2" w:rsidRPr="00F62DA8" w:rsidRDefault="007936B2" w:rsidP="007936B2">
            <w:pPr>
              <w:cnfStyle w:val="100000000000" w:firstRow="1" w:lastRow="0" w:firstColumn="0" w:lastColumn="0" w:oddVBand="0" w:evenVBand="0" w:oddHBand="0" w:evenHBand="0" w:firstRowFirstColumn="0" w:firstRowLastColumn="0" w:lastRowFirstColumn="0" w:lastRowLastColumn="0"/>
              <w:rPr>
                <w:lang w:eastAsia="en-US"/>
              </w:rPr>
            </w:pPr>
            <w:r w:rsidRPr="003D5394">
              <w:t>SI</w:t>
            </w:r>
          </w:p>
        </w:tc>
        <w:tc>
          <w:tcPr>
            <w:tcW w:w="1020" w:type="dxa"/>
            <w:vAlign w:val="top"/>
          </w:tcPr>
          <w:p w14:paraId="16706ED5" w14:textId="162B459F" w:rsidR="007936B2" w:rsidRPr="00F62DA8" w:rsidRDefault="007936B2" w:rsidP="007936B2">
            <w:pPr>
              <w:cnfStyle w:val="100000000000" w:firstRow="1" w:lastRow="0" w:firstColumn="0" w:lastColumn="0" w:oddVBand="0" w:evenVBand="0" w:oddHBand="0" w:evenHBand="0" w:firstRowFirstColumn="0" w:firstRowLastColumn="0" w:lastRowFirstColumn="0" w:lastRowLastColumn="0"/>
              <w:rPr>
                <w:lang w:eastAsia="en-US"/>
              </w:rPr>
            </w:pPr>
            <w:r w:rsidRPr="003D5394">
              <w:t>LCP</w:t>
            </w:r>
          </w:p>
        </w:tc>
        <w:tc>
          <w:tcPr>
            <w:tcW w:w="980" w:type="dxa"/>
            <w:vAlign w:val="top"/>
          </w:tcPr>
          <w:p w14:paraId="7258A6C2" w14:textId="3B460BB1" w:rsidR="007936B2" w:rsidRPr="00F62DA8" w:rsidRDefault="007936B2" w:rsidP="007936B2">
            <w:pPr>
              <w:cnfStyle w:val="100000000000" w:firstRow="1" w:lastRow="0" w:firstColumn="0" w:lastColumn="0" w:oddVBand="0" w:evenVBand="0" w:oddHBand="0" w:evenHBand="0" w:firstRowFirstColumn="0" w:firstRowLastColumn="0" w:lastRowFirstColumn="0" w:lastRowLastColumn="0"/>
              <w:rPr>
                <w:lang w:eastAsia="en-US"/>
              </w:rPr>
            </w:pPr>
            <w:r w:rsidRPr="003D5394">
              <w:t>TTI</w:t>
            </w:r>
          </w:p>
        </w:tc>
        <w:tc>
          <w:tcPr>
            <w:tcW w:w="1020" w:type="dxa"/>
            <w:vAlign w:val="top"/>
          </w:tcPr>
          <w:p w14:paraId="4E026852" w14:textId="439B9252" w:rsidR="007936B2" w:rsidRPr="00F62DA8" w:rsidRDefault="007936B2" w:rsidP="007936B2">
            <w:pPr>
              <w:cnfStyle w:val="100000000000" w:firstRow="1" w:lastRow="0" w:firstColumn="0" w:lastColumn="0" w:oddVBand="0" w:evenVBand="0" w:oddHBand="0" w:evenHBand="0" w:firstRowFirstColumn="0" w:firstRowLastColumn="0" w:lastRowFirstColumn="0" w:lastRowLastColumn="0"/>
              <w:rPr>
                <w:lang w:eastAsia="en-US"/>
              </w:rPr>
            </w:pPr>
            <w:r w:rsidRPr="003D5394">
              <w:t>TBT</w:t>
            </w:r>
          </w:p>
        </w:tc>
        <w:tc>
          <w:tcPr>
            <w:tcW w:w="829" w:type="dxa"/>
            <w:vAlign w:val="top"/>
          </w:tcPr>
          <w:p w14:paraId="4D68F7C4" w14:textId="0EB2B0C8" w:rsidR="007936B2" w:rsidRPr="00F62DA8" w:rsidRDefault="007936B2" w:rsidP="007936B2">
            <w:pPr>
              <w:cnfStyle w:val="100000000000" w:firstRow="1" w:lastRow="0" w:firstColumn="0" w:lastColumn="0" w:oddVBand="0" w:evenVBand="0" w:oddHBand="0" w:evenHBand="0" w:firstRowFirstColumn="0" w:firstRowLastColumn="0" w:lastRowFirstColumn="0" w:lastRowLastColumn="0"/>
              <w:rPr>
                <w:lang w:eastAsia="en-US"/>
              </w:rPr>
            </w:pPr>
            <w:r w:rsidRPr="003D5394">
              <w:t>CLS</w:t>
            </w:r>
          </w:p>
        </w:tc>
      </w:tr>
      <w:tr w:rsidR="007936B2" w:rsidRPr="00F62DA8" w14:paraId="04B86626" w14:textId="77777777" w:rsidTr="00734409">
        <w:trPr>
          <w:cantSplit/>
          <w:trHeight w:val="471"/>
        </w:trPr>
        <w:tc>
          <w:tcPr>
            <w:cnfStyle w:val="001000000000" w:firstRow="0" w:lastRow="0" w:firstColumn="1" w:lastColumn="0" w:oddVBand="0" w:evenVBand="0" w:oddHBand="0" w:evenHBand="0" w:firstRowFirstColumn="0" w:firstRowLastColumn="0" w:lastRowFirstColumn="0" w:lastRowLastColumn="0"/>
            <w:tcW w:w="1865" w:type="dxa"/>
            <w:vAlign w:val="top"/>
          </w:tcPr>
          <w:p w14:paraId="4DD96D92" w14:textId="15C3D11D" w:rsidR="007936B2" w:rsidRPr="00F62DA8" w:rsidRDefault="007936B2" w:rsidP="007936B2">
            <w:pPr>
              <w:rPr>
                <w:lang w:eastAsia="en-US"/>
              </w:rPr>
            </w:pPr>
            <w:r w:rsidRPr="003D5394">
              <w:t>SSR</w:t>
            </w:r>
          </w:p>
        </w:tc>
        <w:tc>
          <w:tcPr>
            <w:tcW w:w="1100" w:type="dxa"/>
            <w:shd w:val="clear" w:color="auto" w:fill="FBE4D5" w:themeFill="accent2" w:themeFillTint="33"/>
            <w:vAlign w:val="top"/>
          </w:tcPr>
          <w:p w14:paraId="294D5E98" w14:textId="0E88BFF9"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66</w:t>
            </w:r>
          </w:p>
        </w:tc>
        <w:tc>
          <w:tcPr>
            <w:tcW w:w="1012" w:type="dxa"/>
            <w:shd w:val="clear" w:color="auto" w:fill="FFF2CC" w:themeFill="accent4" w:themeFillTint="33"/>
            <w:vAlign w:val="top"/>
          </w:tcPr>
          <w:p w14:paraId="1832BDEB" w14:textId="490366ED"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2</w:t>
            </w:r>
          </w:p>
        </w:tc>
        <w:tc>
          <w:tcPr>
            <w:tcW w:w="870" w:type="dxa"/>
            <w:shd w:val="clear" w:color="auto" w:fill="FBE4D5" w:themeFill="accent2" w:themeFillTint="33"/>
            <w:vAlign w:val="top"/>
          </w:tcPr>
          <w:p w14:paraId="6DACABE5" w14:textId="19C32547"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5</w:t>
            </w:r>
          </w:p>
        </w:tc>
        <w:tc>
          <w:tcPr>
            <w:tcW w:w="1020" w:type="dxa"/>
            <w:shd w:val="clear" w:color="auto" w:fill="FBE4D5" w:themeFill="accent2" w:themeFillTint="33"/>
            <w:vAlign w:val="top"/>
          </w:tcPr>
          <w:p w14:paraId="144B73FE" w14:textId="50191B58"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4,6</w:t>
            </w:r>
          </w:p>
        </w:tc>
        <w:tc>
          <w:tcPr>
            <w:tcW w:w="980" w:type="dxa"/>
            <w:shd w:val="clear" w:color="auto" w:fill="FFE3E4"/>
            <w:vAlign w:val="top"/>
          </w:tcPr>
          <w:p w14:paraId="2DAD9E3B" w14:textId="61715C52"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4,5</w:t>
            </w:r>
          </w:p>
        </w:tc>
        <w:tc>
          <w:tcPr>
            <w:tcW w:w="1020" w:type="dxa"/>
            <w:shd w:val="clear" w:color="auto" w:fill="FFE3E4"/>
            <w:vAlign w:val="top"/>
          </w:tcPr>
          <w:p w14:paraId="789C17CB" w14:textId="06575A4D"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490</w:t>
            </w:r>
          </w:p>
        </w:tc>
        <w:tc>
          <w:tcPr>
            <w:tcW w:w="829" w:type="dxa"/>
            <w:shd w:val="clear" w:color="auto" w:fill="E2EFD9" w:themeFill="accent6" w:themeFillTint="33"/>
            <w:vAlign w:val="top"/>
          </w:tcPr>
          <w:p w14:paraId="1749C933" w14:textId="29CE22C7"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0,06</w:t>
            </w:r>
          </w:p>
        </w:tc>
      </w:tr>
      <w:tr w:rsidR="007936B2" w:rsidRPr="00F62DA8" w14:paraId="02E6C82B" w14:textId="77777777" w:rsidTr="00535F55">
        <w:trPr>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31337142" w14:textId="2E9A1D33" w:rsidR="007936B2" w:rsidRPr="00F62DA8" w:rsidRDefault="007936B2" w:rsidP="007936B2">
            <w:pPr>
              <w:rPr>
                <w:lang w:eastAsia="en-US"/>
              </w:rPr>
            </w:pPr>
            <w:r w:rsidRPr="003D5394">
              <w:t>prerender</w:t>
            </w:r>
          </w:p>
        </w:tc>
        <w:tc>
          <w:tcPr>
            <w:tcW w:w="1100" w:type="dxa"/>
            <w:shd w:val="clear" w:color="auto" w:fill="FFF2CC" w:themeFill="accent4" w:themeFillTint="33"/>
            <w:vAlign w:val="top"/>
          </w:tcPr>
          <w:p w14:paraId="1D8CC653" w14:textId="798E6226"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73</w:t>
            </w:r>
          </w:p>
        </w:tc>
        <w:tc>
          <w:tcPr>
            <w:tcW w:w="1012" w:type="dxa"/>
            <w:shd w:val="clear" w:color="auto" w:fill="FFF2CC" w:themeFill="accent4" w:themeFillTint="33"/>
            <w:vAlign w:val="top"/>
          </w:tcPr>
          <w:p w14:paraId="3CA10D5C" w14:textId="6629264C"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2</w:t>
            </w:r>
          </w:p>
        </w:tc>
        <w:tc>
          <w:tcPr>
            <w:tcW w:w="870" w:type="dxa"/>
            <w:shd w:val="clear" w:color="auto" w:fill="E2EFD9" w:themeFill="accent6" w:themeFillTint="33"/>
            <w:vAlign w:val="top"/>
          </w:tcPr>
          <w:p w14:paraId="098A4689" w14:textId="7FB59128"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2,5</w:t>
            </w:r>
          </w:p>
        </w:tc>
        <w:tc>
          <w:tcPr>
            <w:tcW w:w="1020" w:type="dxa"/>
            <w:shd w:val="clear" w:color="auto" w:fill="FBE4D5" w:themeFill="accent2" w:themeFillTint="33"/>
            <w:vAlign w:val="top"/>
          </w:tcPr>
          <w:p w14:paraId="18C0AD85" w14:textId="453967A1"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4,6</w:t>
            </w:r>
          </w:p>
        </w:tc>
        <w:tc>
          <w:tcPr>
            <w:tcW w:w="980" w:type="dxa"/>
            <w:shd w:val="clear" w:color="auto" w:fill="FBE4D5" w:themeFill="accent2" w:themeFillTint="33"/>
            <w:vAlign w:val="top"/>
          </w:tcPr>
          <w:p w14:paraId="32CD8030" w14:textId="0A48079A"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4,4</w:t>
            </w:r>
          </w:p>
        </w:tc>
        <w:tc>
          <w:tcPr>
            <w:tcW w:w="1020" w:type="dxa"/>
            <w:shd w:val="clear" w:color="auto" w:fill="FBE4D5" w:themeFill="accent2" w:themeFillTint="33"/>
            <w:vAlign w:val="top"/>
          </w:tcPr>
          <w:p w14:paraId="10BB861C" w14:textId="418C71D1"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440</w:t>
            </w:r>
          </w:p>
        </w:tc>
        <w:tc>
          <w:tcPr>
            <w:tcW w:w="829" w:type="dxa"/>
            <w:shd w:val="clear" w:color="auto" w:fill="E2EFD9" w:themeFill="accent6" w:themeFillTint="33"/>
            <w:vAlign w:val="top"/>
          </w:tcPr>
          <w:p w14:paraId="05149D64" w14:textId="7F23FF0B"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0,06</w:t>
            </w:r>
          </w:p>
        </w:tc>
      </w:tr>
      <w:tr w:rsidR="007936B2" w:rsidRPr="00F62DA8" w14:paraId="5758AE8B" w14:textId="77777777" w:rsidTr="00734409">
        <w:trPr>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6A99CDFE" w14:textId="428E46EA" w:rsidR="007936B2" w:rsidRPr="00F62DA8" w:rsidRDefault="007936B2" w:rsidP="007936B2">
            <w:pPr>
              <w:rPr>
                <w:lang w:eastAsia="en-US"/>
              </w:rPr>
            </w:pPr>
            <w:r w:rsidRPr="003D5394">
              <w:t>server render</w:t>
            </w:r>
          </w:p>
        </w:tc>
        <w:tc>
          <w:tcPr>
            <w:tcW w:w="1100" w:type="dxa"/>
            <w:shd w:val="clear" w:color="auto" w:fill="E2EFD9" w:themeFill="accent6" w:themeFillTint="33"/>
            <w:vAlign w:val="top"/>
          </w:tcPr>
          <w:p w14:paraId="29808835" w14:textId="1CC5B93E"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74</w:t>
            </w:r>
          </w:p>
        </w:tc>
        <w:tc>
          <w:tcPr>
            <w:tcW w:w="1012" w:type="dxa"/>
            <w:shd w:val="clear" w:color="auto" w:fill="E2EFD9" w:themeFill="accent6" w:themeFillTint="33"/>
            <w:vAlign w:val="top"/>
          </w:tcPr>
          <w:p w14:paraId="42F61832" w14:textId="4D047F02"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1,6</w:t>
            </w:r>
          </w:p>
        </w:tc>
        <w:tc>
          <w:tcPr>
            <w:tcW w:w="870" w:type="dxa"/>
            <w:shd w:val="clear" w:color="auto" w:fill="FFE3E4"/>
            <w:vAlign w:val="top"/>
          </w:tcPr>
          <w:p w14:paraId="760AFFD1" w14:textId="6F4AE0A9"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7,1</w:t>
            </w:r>
          </w:p>
        </w:tc>
        <w:tc>
          <w:tcPr>
            <w:tcW w:w="1020" w:type="dxa"/>
            <w:shd w:val="clear" w:color="auto" w:fill="E2EFD9" w:themeFill="accent6" w:themeFillTint="33"/>
            <w:vAlign w:val="top"/>
          </w:tcPr>
          <w:p w14:paraId="1F04E3F9" w14:textId="724C5DBC"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4,3</w:t>
            </w:r>
          </w:p>
        </w:tc>
        <w:tc>
          <w:tcPr>
            <w:tcW w:w="980" w:type="dxa"/>
            <w:shd w:val="clear" w:color="auto" w:fill="E2EFD9" w:themeFill="accent6" w:themeFillTint="33"/>
            <w:vAlign w:val="top"/>
          </w:tcPr>
          <w:p w14:paraId="19AA826E" w14:textId="181E171C"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1,9</w:t>
            </w:r>
          </w:p>
        </w:tc>
        <w:tc>
          <w:tcPr>
            <w:tcW w:w="1020" w:type="dxa"/>
            <w:shd w:val="clear" w:color="auto" w:fill="E2EFD9" w:themeFill="accent6" w:themeFillTint="33"/>
            <w:vAlign w:val="top"/>
          </w:tcPr>
          <w:p w14:paraId="3D5A6790" w14:textId="411E7AC5"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30</w:t>
            </w:r>
          </w:p>
        </w:tc>
        <w:tc>
          <w:tcPr>
            <w:tcW w:w="829" w:type="dxa"/>
            <w:shd w:val="clear" w:color="auto" w:fill="FFF2CC" w:themeFill="accent4" w:themeFillTint="33"/>
            <w:vAlign w:val="top"/>
          </w:tcPr>
          <w:p w14:paraId="5043E298" w14:textId="6C49E10D"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0,1</w:t>
            </w:r>
          </w:p>
        </w:tc>
      </w:tr>
      <w:tr w:rsidR="007936B2" w:rsidRPr="00F62DA8" w14:paraId="17B75DA5" w14:textId="77777777" w:rsidTr="00734409">
        <w:trPr>
          <w:cantSplit/>
          <w:trHeight w:val="471"/>
        </w:trPr>
        <w:tc>
          <w:tcPr>
            <w:cnfStyle w:val="001000000000" w:firstRow="0" w:lastRow="0" w:firstColumn="1" w:lastColumn="0" w:oddVBand="0" w:evenVBand="0" w:oddHBand="0" w:evenHBand="0" w:firstRowFirstColumn="0" w:firstRowLastColumn="0" w:lastRowFirstColumn="0" w:lastRowLastColumn="0"/>
            <w:tcW w:w="1865" w:type="dxa"/>
            <w:vAlign w:val="top"/>
          </w:tcPr>
          <w:p w14:paraId="002CF5B9" w14:textId="16F0F120" w:rsidR="007936B2" w:rsidRPr="00F62DA8" w:rsidRDefault="007936B2" w:rsidP="007936B2">
            <w:pPr>
              <w:rPr>
                <w:lang w:eastAsia="en-US"/>
              </w:rPr>
            </w:pPr>
            <w:r w:rsidRPr="003D5394">
              <w:t>CSR</w:t>
            </w:r>
          </w:p>
        </w:tc>
        <w:tc>
          <w:tcPr>
            <w:tcW w:w="1100" w:type="dxa"/>
            <w:shd w:val="clear" w:color="auto" w:fill="FFF2CC" w:themeFill="accent4" w:themeFillTint="33"/>
            <w:vAlign w:val="top"/>
          </w:tcPr>
          <w:p w14:paraId="57DB6AE9" w14:textId="3DA23025"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73</w:t>
            </w:r>
          </w:p>
        </w:tc>
        <w:tc>
          <w:tcPr>
            <w:tcW w:w="1012" w:type="dxa"/>
            <w:shd w:val="clear" w:color="auto" w:fill="E2EFD9" w:themeFill="accent6" w:themeFillTint="33"/>
            <w:vAlign w:val="top"/>
          </w:tcPr>
          <w:p w14:paraId="17A14909" w14:textId="1AC5FCC6"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1,6</w:t>
            </w:r>
          </w:p>
        </w:tc>
        <w:tc>
          <w:tcPr>
            <w:tcW w:w="870" w:type="dxa"/>
            <w:shd w:val="clear" w:color="auto" w:fill="FFF2CC" w:themeFill="accent4" w:themeFillTint="33"/>
            <w:vAlign w:val="top"/>
          </w:tcPr>
          <w:p w14:paraId="217B9EB6" w14:textId="7B1943EB"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3,9</w:t>
            </w:r>
          </w:p>
        </w:tc>
        <w:tc>
          <w:tcPr>
            <w:tcW w:w="1020" w:type="dxa"/>
            <w:shd w:val="clear" w:color="auto" w:fill="FFF2CC" w:themeFill="accent4" w:themeFillTint="33"/>
            <w:vAlign w:val="top"/>
          </w:tcPr>
          <w:p w14:paraId="1E8467B0" w14:textId="6FE0BAC4"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4,5</w:t>
            </w:r>
          </w:p>
        </w:tc>
        <w:tc>
          <w:tcPr>
            <w:tcW w:w="980" w:type="dxa"/>
            <w:shd w:val="clear" w:color="auto" w:fill="FFF2CC" w:themeFill="accent4" w:themeFillTint="33"/>
            <w:vAlign w:val="top"/>
          </w:tcPr>
          <w:p w14:paraId="588A8DEC" w14:textId="4B140C74"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3,8</w:t>
            </w:r>
          </w:p>
        </w:tc>
        <w:tc>
          <w:tcPr>
            <w:tcW w:w="1020" w:type="dxa"/>
            <w:shd w:val="clear" w:color="auto" w:fill="FFF2CC" w:themeFill="accent4" w:themeFillTint="33"/>
            <w:vAlign w:val="top"/>
          </w:tcPr>
          <w:p w14:paraId="56737F68" w14:textId="28E4C330"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400</w:t>
            </w:r>
          </w:p>
        </w:tc>
        <w:tc>
          <w:tcPr>
            <w:tcW w:w="829" w:type="dxa"/>
            <w:shd w:val="clear" w:color="auto" w:fill="FBE4D5" w:themeFill="accent2" w:themeFillTint="33"/>
            <w:vAlign w:val="top"/>
          </w:tcPr>
          <w:p w14:paraId="27EBAF78" w14:textId="66D4F821" w:rsidR="007936B2" w:rsidRPr="00F62DA8" w:rsidRDefault="007936B2" w:rsidP="007936B2">
            <w:pPr>
              <w:cnfStyle w:val="000000000000" w:firstRow="0" w:lastRow="0" w:firstColumn="0" w:lastColumn="0" w:oddVBand="0" w:evenVBand="0" w:oddHBand="0" w:evenHBand="0" w:firstRowFirstColumn="0" w:firstRowLastColumn="0" w:lastRowFirstColumn="0" w:lastRowLastColumn="0"/>
              <w:rPr>
                <w:lang w:eastAsia="en-US"/>
              </w:rPr>
            </w:pPr>
            <w:r w:rsidRPr="003D5394">
              <w:t>0,16</w:t>
            </w:r>
          </w:p>
        </w:tc>
      </w:tr>
    </w:tbl>
    <w:p w14:paraId="2B8C3BAB" w14:textId="48595D9F" w:rsidR="002F44E8" w:rsidRDefault="008D0133" w:rsidP="002F44E8">
      <w:pPr>
        <w:pStyle w:val="Titulek"/>
      </w:pPr>
      <w:r>
        <w:t xml:space="preserve">Tabulka </w:t>
      </w:r>
      <w:r w:rsidR="00A85E97">
        <w:fldChar w:fldCharType="begin"/>
      </w:r>
      <w:r w:rsidR="00A85E97">
        <w:instrText xml:space="preserve"> SEQ Tabulka \* ARABIC </w:instrText>
      </w:r>
      <w:r w:rsidR="00A85E97">
        <w:fldChar w:fldCharType="separate"/>
      </w:r>
      <w:r w:rsidR="00FC1A70">
        <w:rPr>
          <w:noProof/>
        </w:rPr>
        <w:t>10</w:t>
      </w:r>
      <w:r w:rsidR="00A85E97">
        <w:rPr>
          <w:noProof/>
        </w:rPr>
        <w:fldChar w:fldCharType="end"/>
      </w:r>
      <w:r>
        <w:t xml:space="preserve"> </w:t>
      </w:r>
      <w:r w:rsidRPr="00D151C4">
        <w:t>E-</w:t>
      </w:r>
      <w:proofErr w:type="spellStart"/>
      <w:r w:rsidRPr="00D151C4">
        <w:t>shop</w:t>
      </w:r>
      <w:proofErr w:type="spellEnd"/>
      <w:r w:rsidRPr="00D151C4">
        <w:t xml:space="preserve"> detail produktu: synteticky naměřené výkonnostní metriky pomocí </w:t>
      </w:r>
      <w:r>
        <w:t>Pagespeed.cz</w:t>
      </w:r>
    </w:p>
    <w:tbl>
      <w:tblPr>
        <w:tblStyle w:val="Styl1"/>
        <w:tblW w:w="8696" w:type="dxa"/>
        <w:tblLook w:val="04A0" w:firstRow="1" w:lastRow="0" w:firstColumn="1" w:lastColumn="0" w:noHBand="0" w:noVBand="1"/>
      </w:tblPr>
      <w:tblGrid>
        <w:gridCol w:w="1865"/>
        <w:gridCol w:w="1100"/>
        <w:gridCol w:w="1012"/>
        <w:gridCol w:w="870"/>
        <w:gridCol w:w="1020"/>
        <w:gridCol w:w="980"/>
        <w:gridCol w:w="1020"/>
        <w:gridCol w:w="829"/>
      </w:tblGrid>
      <w:tr w:rsidR="00C53421" w:rsidRPr="00F62DA8" w14:paraId="0FB93FCA" w14:textId="77777777" w:rsidTr="00FB2351">
        <w:trPr>
          <w:cnfStyle w:val="100000000000" w:firstRow="1" w:lastRow="0" w:firstColumn="0" w:lastColumn="0" w:oddVBand="0" w:evenVBand="0" w:oddHBand="0" w:evenHBand="0" w:firstRowFirstColumn="0" w:firstRowLastColumn="0" w:lastRowFirstColumn="0" w:lastRowLastColumn="0"/>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3DD9DE05" w14:textId="1621DADF" w:rsidR="00C53421" w:rsidRPr="00F62DA8" w:rsidRDefault="00C53421" w:rsidP="00C53421">
            <w:pPr>
              <w:rPr>
                <w:lang w:eastAsia="en-US"/>
              </w:rPr>
            </w:pPr>
            <w:r w:rsidRPr="005E649F">
              <w:t>Rendering</w:t>
            </w:r>
          </w:p>
        </w:tc>
        <w:tc>
          <w:tcPr>
            <w:tcW w:w="1100" w:type="dxa"/>
            <w:vAlign w:val="top"/>
          </w:tcPr>
          <w:p w14:paraId="6A2749EB" w14:textId="598409F1" w:rsidR="00C53421" w:rsidRPr="00F62DA8" w:rsidRDefault="00C53421" w:rsidP="00C53421">
            <w:pPr>
              <w:cnfStyle w:val="100000000000" w:firstRow="1" w:lastRow="0" w:firstColumn="0" w:lastColumn="0" w:oddVBand="0" w:evenVBand="0" w:oddHBand="0" w:evenHBand="0" w:firstRowFirstColumn="0" w:firstRowLastColumn="0" w:lastRowFirstColumn="0" w:lastRowLastColumn="0"/>
              <w:rPr>
                <w:lang w:eastAsia="en-US"/>
              </w:rPr>
            </w:pPr>
            <w:r w:rsidRPr="005E649F">
              <w:t>LPS</w:t>
            </w:r>
          </w:p>
        </w:tc>
        <w:tc>
          <w:tcPr>
            <w:tcW w:w="1012" w:type="dxa"/>
            <w:vAlign w:val="top"/>
          </w:tcPr>
          <w:p w14:paraId="004BAFFD" w14:textId="3B63D40D" w:rsidR="00C53421" w:rsidRPr="00F62DA8" w:rsidRDefault="00C53421" w:rsidP="00C53421">
            <w:pPr>
              <w:cnfStyle w:val="100000000000" w:firstRow="1" w:lastRow="0" w:firstColumn="0" w:lastColumn="0" w:oddVBand="0" w:evenVBand="0" w:oddHBand="0" w:evenHBand="0" w:firstRowFirstColumn="0" w:firstRowLastColumn="0" w:lastRowFirstColumn="0" w:lastRowLastColumn="0"/>
              <w:rPr>
                <w:lang w:eastAsia="en-US"/>
              </w:rPr>
            </w:pPr>
            <w:r w:rsidRPr="005E649F">
              <w:t>FCP</w:t>
            </w:r>
          </w:p>
        </w:tc>
        <w:tc>
          <w:tcPr>
            <w:tcW w:w="870" w:type="dxa"/>
            <w:vAlign w:val="top"/>
          </w:tcPr>
          <w:p w14:paraId="72AB3ACC" w14:textId="22F4F2E2" w:rsidR="00C53421" w:rsidRPr="00F62DA8" w:rsidRDefault="00C53421" w:rsidP="00C53421">
            <w:pPr>
              <w:cnfStyle w:val="100000000000" w:firstRow="1" w:lastRow="0" w:firstColumn="0" w:lastColumn="0" w:oddVBand="0" w:evenVBand="0" w:oddHBand="0" w:evenHBand="0" w:firstRowFirstColumn="0" w:firstRowLastColumn="0" w:lastRowFirstColumn="0" w:lastRowLastColumn="0"/>
              <w:rPr>
                <w:lang w:eastAsia="en-US"/>
              </w:rPr>
            </w:pPr>
            <w:r w:rsidRPr="005E649F">
              <w:t>SI</w:t>
            </w:r>
          </w:p>
        </w:tc>
        <w:tc>
          <w:tcPr>
            <w:tcW w:w="1020" w:type="dxa"/>
            <w:vAlign w:val="top"/>
          </w:tcPr>
          <w:p w14:paraId="2DFBA5AA" w14:textId="3DF11305" w:rsidR="00C53421" w:rsidRPr="00F62DA8" w:rsidRDefault="00C53421" w:rsidP="00C53421">
            <w:pPr>
              <w:cnfStyle w:val="100000000000" w:firstRow="1" w:lastRow="0" w:firstColumn="0" w:lastColumn="0" w:oddVBand="0" w:evenVBand="0" w:oddHBand="0" w:evenHBand="0" w:firstRowFirstColumn="0" w:firstRowLastColumn="0" w:lastRowFirstColumn="0" w:lastRowLastColumn="0"/>
              <w:rPr>
                <w:lang w:eastAsia="en-US"/>
              </w:rPr>
            </w:pPr>
            <w:r w:rsidRPr="005E649F">
              <w:t>LCP</w:t>
            </w:r>
          </w:p>
        </w:tc>
        <w:tc>
          <w:tcPr>
            <w:tcW w:w="980" w:type="dxa"/>
            <w:vAlign w:val="top"/>
          </w:tcPr>
          <w:p w14:paraId="2A0F2EDF" w14:textId="3F57B07A" w:rsidR="00C53421" w:rsidRPr="00F62DA8" w:rsidRDefault="00C53421" w:rsidP="00C53421">
            <w:pPr>
              <w:cnfStyle w:val="100000000000" w:firstRow="1" w:lastRow="0" w:firstColumn="0" w:lastColumn="0" w:oddVBand="0" w:evenVBand="0" w:oddHBand="0" w:evenHBand="0" w:firstRowFirstColumn="0" w:firstRowLastColumn="0" w:lastRowFirstColumn="0" w:lastRowLastColumn="0"/>
              <w:rPr>
                <w:lang w:eastAsia="en-US"/>
              </w:rPr>
            </w:pPr>
            <w:r w:rsidRPr="005E649F">
              <w:t>TTI</w:t>
            </w:r>
          </w:p>
        </w:tc>
        <w:tc>
          <w:tcPr>
            <w:tcW w:w="1020" w:type="dxa"/>
            <w:vAlign w:val="top"/>
          </w:tcPr>
          <w:p w14:paraId="2385D8C3" w14:textId="5E34752F" w:rsidR="00C53421" w:rsidRPr="00F62DA8" w:rsidRDefault="00C53421" w:rsidP="00C53421">
            <w:pPr>
              <w:cnfStyle w:val="100000000000" w:firstRow="1" w:lastRow="0" w:firstColumn="0" w:lastColumn="0" w:oddVBand="0" w:evenVBand="0" w:oddHBand="0" w:evenHBand="0" w:firstRowFirstColumn="0" w:firstRowLastColumn="0" w:lastRowFirstColumn="0" w:lastRowLastColumn="0"/>
              <w:rPr>
                <w:lang w:eastAsia="en-US"/>
              </w:rPr>
            </w:pPr>
            <w:r w:rsidRPr="005E649F">
              <w:t>TBT</w:t>
            </w:r>
          </w:p>
        </w:tc>
        <w:tc>
          <w:tcPr>
            <w:tcW w:w="829" w:type="dxa"/>
            <w:vAlign w:val="top"/>
          </w:tcPr>
          <w:p w14:paraId="60D969B5" w14:textId="64E6303E" w:rsidR="00C53421" w:rsidRPr="00F62DA8" w:rsidRDefault="00C53421" w:rsidP="00C53421">
            <w:pPr>
              <w:cnfStyle w:val="100000000000" w:firstRow="1" w:lastRow="0" w:firstColumn="0" w:lastColumn="0" w:oddVBand="0" w:evenVBand="0" w:oddHBand="0" w:evenHBand="0" w:firstRowFirstColumn="0" w:firstRowLastColumn="0" w:lastRowFirstColumn="0" w:lastRowLastColumn="0"/>
              <w:rPr>
                <w:lang w:eastAsia="en-US"/>
              </w:rPr>
            </w:pPr>
            <w:r w:rsidRPr="005E649F">
              <w:t>CLS</w:t>
            </w:r>
          </w:p>
        </w:tc>
      </w:tr>
      <w:tr w:rsidR="00C53421" w:rsidRPr="00F62DA8" w14:paraId="35F59E69" w14:textId="77777777" w:rsidTr="00357BDC">
        <w:trPr>
          <w:cantSplit/>
          <w:trHeight w:val="471"/>
        </w:trPr>
        <w:tc>
          <w:tcPr>
            <w:cnfStyle w:val="001000000000" w:firstRow="0" w:lastRow="0" w:firstColumn="1" w:lastColumn="0" w:oddVBand="0" w:evenVBand="0" w:oddHBand="0" w:evenHBand="0" w:firstRowFirstColumn="0" w:firstRowLastColumn="0" w:lastRowFirstColumn="0" w:lastRowLastColumn="0"/>
            <w:tcW w:w="1865" w:type="dxa"/>
            <w:vAlign w:val="top"/>
          </w:tcPr>
          <w:p w14:paraId="50D0E599" w14:textId="38D9E0BB" w:rsidR="00C53421" w:rsidRPr="00F62DA8" w:rsidRDefault="00C53421" w:rsidP="00C53421">
            <w:pPr>
              <w:rPr>
                <w:lang w:eastAsia="en-US"/>
              </w:rPr>
            </w:pPr>
            <w:r w:rsidRPr="005E649F">
              <w:t>SSR</w:t>
            </w:r>
          </w:p>
        </w:tc>
        <w:tc>
          <w:tcPr>
            <w:tcW w:w="1100" w:type="dxa"/>
            <w:shd w:val="clear" w:color="auto" w:fill="E2EFD9" w:themeFill="accent6" w:themeFillTint="33"/>
            <w:vAlign w:val="top"/>
          </w:tcPr>
          <w:p w14:paraId="790507C7" w14:textId="249782BF"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86</w:t>
            </w:r>
          </w:p>
        </w:tc>
        <w:tc>
          <w:tcPr>
            <w:tcW w:w="1012" w:type="dxa"/>
            <w:shd w:val="clear" w:color="auto" w:fill="FFF2CC" w:themeFill="accent4" w:themeFillTint="33"/>
            <w:vAlign w:val="top"/>
          </w:tcPr>
          <w:p w14:paraId="51085E65" w14:textId="314B74F0"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2</w:t>
            </w:r>
          </w:p>
        </w:tc>
        <w:tc>
          <w:tcPr>
            <w:tcW w:w="870" w:type="dxa"/>
            <w:shd w:val="clear" w:color="auto" w:fill="E2EFD9" w:themeFill="accent6" w:themeFillTint="33"/>
            <w:vAlign w:val="top"/>
          </w:tcPr>
          <w:p w14:paraId="491A2155" w14:textId="2EEE6803"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2,5</w:t>
            </w:r>
          </w:p>
        </w:tc>
        <w:tc>
          <w:tcPr>
            <w:tcW w:w="1020" w:type="dxa"/>
            <w:shd w:val="clear" w:color="auto" w:fill="FFF2CC" w:themeFill="accent4" w:themeFillTint="33"/>
            <w:vAlign w:val="top"/>
          </w:tcPr>
          <w:p w14:paraId="0A7D8F27" w14:textId="58342EF3"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6</w:t>
            </w:r>
          </w:p>
        </w:tc>
        <w:tc>
          <w:tcPr>
            <w:tcW w:w="980" w:type="dxa"/>
            <w:shd w:val="clear" w:color="auto" w:fill="FFF2CC" w:themeFill="accent4" w:themeFillTint="33"/>
            <w:vAlign w:val="top"/>
          </w:tcPr>
          <w:p w14:paraId="0DE97368" w14:textId="64452AD8"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3</w:t>
            </w:r>
          </w:p>
        </w:tc>
        <w:tc>
          <w:tcPr>
            <w:tcW w:w="1020" w:type="dxa"/>
            <w:shd w:val="clear" w:color="auto" w:fill="FBE4D5" w:themeFill="accent2" w:themeFillTint="33"/>
            <w:vAlign w:val="top"/>
          </w:tcPr>
          <w:p w14:paraId="4FFD2503" w14:textId="561C8135"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260</w:t>
            </w:r>
          </w:p>
        </w:tc>
        <w:tc>
          <w:tcPr>
            <w:tcW w:w="829" w:type="dxa"/>
            <w:shd w:val="clear" w:color="auto" w:fill="E2EFD9" w:themeFill="accent6" w:themeFillTint="33"/>
            <w:vAlign w:val="top"/>
          </w:tcPr>
          <w:p w14:paraId="3D81C1D3" w14:textId="7149D0C3"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0,06</w:t>
            </w:r>
          </w:p>
        </w:tc>
      </w:tr>
      <w:tr w:rsidR="00C53421" w:rsidRPr="00F62DA8" w14:paraId="1BE12FC7" w14:textId="77777777" w:rsidTr="00A85205">
        <w:trPr>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2ACAE50F" w14:textId="5FB5B8DD" w:rsidR="00C53421" w:rsidRPr="00F62DA8" w:rsidRDefault="00C53421" w:rsidP="00C53421">
            <w:pPr>
              <w:rPr>
                <w:lang w:eastAsia="en-US"/>
              </w:rPr>
            </w:pPr>
            <w:r w:rsidRPr="005E649F">
              <w:t>prerender</w:t>
            </w:r>
          </w:p>
        </w:tc>
        <w:tc>
          <w:tcPr>
            <w:tcW w:w="1100" w:type="dxa"/>
            <w:shd w:val="clear" w:color="auto" w:fill="FBE4D5" w:themeFill="accent2" w:themeFillTint="33"/>
            <w:vAlign w:val="top"/>
          </w:tcPr>
          <w:p w14:paraId="44C22BCB" w14:textId="63CC90C9"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79</w:t>
            </w:r>
          </w:p>
        </w:tc>
        <w:tc>
          <w:tcPr>
            <w:tcW w:w="1012" w:type="dxa"/>
            <w:shd w:val="clear" w:color="auto" w:fill="E2EFD9" w:themeFill="accent6" w:themeFillTint="33"/>
            <w:vAlign w:val="top"/>
          </w:tcPr>
          <w:p w14:paraId="6816DF30" w14:textId="31A2D6C0"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1,6</w:t>
            </w:r>
          </w:p>
        </w:tc>
        <w:tc>
          <w:tcPr>
            <w:tcW w:w="870" w:type="dxa"/>
            <w:shd w:val="clear" w:color="auto" w:fill="FFF2CC" w:themeFill="accent4" w:themeFillTint="33"/>
            <w:vAlign w:val="top"/>
          </w:tcPr>
          <w:p w14:paraId="507D297A" w14:textId="02581429"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2,7</w:t>
            </w:r>
          </w:p>
        </w:tc>
        <w:tc>
          <w:tcPr>
            <w:tcW w:w="1020" w:type="dxa"/>
            <w:shd w:val="clear" w:color="auto" w:fill="FFE3E4"/>
            <w:vAlign w:val="top"/>
          </w:tcPr>
          <w:p w14:paraId="6CACFC84" w14:textId="0628E31D"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7,8</w:t>
            </w:r>
          </w:p>
        </w:tc>
        <w:tc>
          <w:tcPr>
            <w:tcW w:w="980" w:type="dxa"/>
            <w:shd w:val="clear" w:color="auto" w:fill="E2EFD9" w:themeFill="accent6" w:themeFillTint="33"/>
            <w:vAlign w:val="top"/>
          </w:tcPr>
          <w:p w14:paraId="436053EE" w14:textId="5AB77FC7"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1,6</w:t>
            </w:r>
          </w:p>
        </w:tc>
        <w:tc>
          <w:tcPr>
            <w:tcW w:w="1020" w:type="dxa"/>
            <w:shd w:val="clear" w:color="auto" w:fill="E2EFD9" w:themeFill="accent6" w:themeFillTint="33"/>
            <w:vAlign w:val="top"/>
          </w:tcPr>
          <w:p w14:paraId="6180B497" w14:textId="43AAF49E"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0</w:t>
            </w:r>
          </w:p>
        </w:tc>
        <w:tc>
          <w:tcPr>
            <w:tcW w:w="829" w:type="dxa"/>
            <w:shd w:val="clear" w:color="auto" w:fill="FBE4D5" w:themeFill="accent2" w:themeFillTint="33"/>
            <w:vAlign w:val="top"/>
          </w:tcPr>
          <w:p w14:paraId="219CEA9C" w14:textId="46CB3472"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0,39</w:t>
            </w:r>
          </w:p>
        </w:tc>
      </w:tr>
      <w:tr w:rsidR="00C53421" w:rsidRPr="00F62DA8" w14:paraId="6EBE65A2" w14:textId="77777777" w:rsidTr="00A85205">
        <w:trPr>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28F29540" w14:textId="4B74AC66" w:rsidR="00C53421" w:rsidRPr="00F62DA8" w:rsidRDefault="00C53421" w:rsidP="00C53421">
            <w:pPr>
              <w:rPr>
                <w:lang w:eastAsia="en-US"/>
              </w:rPr>
            </w:pPr>
            <w:r w:rsidRPr="005E649F">
              <w:t>server render</w:t>
            </w:r>
          </w:p>
        </w:tc>
        <w:tc>
          <w:tcPr>
            <w:tcW w:w="1100" w:type="dxa"/>
            <w:shd w:val="clear" w:color="auto" w:fill="FFF2CC" w:themeFill="accent4" w:themeFillTint="33"/>
            <w:vAlign w:val="top"/>
          </w:tcPr>
          <w:p w14:paraId="7D547550" w14:textId="591B7111"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82</w:t>
            </w:r>
          </w:p>
        </w:tc>
        <w:tc>
          <w:tcPr>
            <w:tcW w:w="1012" w:type="dxa"/>
            <w:shd w:val="clear" w:color="auto" w:fill="E2EFD9" w:themeFill="accent6" w:themeFillTint="33"/>
            <w:vAlign w:val="top"/>
          </w:tcPr>
          <w:p w14:paraId="2C257FB1" w14:textId="4209E362"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1,6</w:t>
            </w:r>
          </w:p>
        </w:tc>
        <w:tc>
          <w:tcPr>
            <w:tcW w:w="870" w:type="dxa"/>
            <w:shd w:val="clear" w:color="auto" w:fill="FFE3E4"/>
            <w:vAlign w:val="top"/>
          </w:tcPr>
          <w:p w14:paraId="35A06612" w14:textId="0C5351CC"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3,7</w:t>
            </w:r>
          </w:p>
        </w:tc>
        <w:tc>
          <w:tcPr>
            <w:tcW w:w="1020" w:type="dxa"/>
            <w:shd w:val="clear" w:color="auto" w:fill="FBE4D5" w:themeFill="accent2" w:themeFillTint="33"/>
            <w:vAlign w:val="top"/>
          </w:tcPr>
          <w:p w14:paraId="65787FED" w14:textId="06482B0C"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6,7</w:t>
            </w:r>
          </w:p>
        </w:tc>
        <w:tc>
          <w:tcPr>
            <w:tcW w:w="980" w:type="dxa"/>
            <w:shd w:val="clear" w:color="auto" w:fill="FBE4D5" w:themeFill="accent2" w:themeFillTint="33"/>
            <w:vAlign w:val="top"/>
          </w:tcPr>
          <w:p w14:paraId="5AD09A90" w14:textId="6043D9F7"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3,3</w:t>
            </w:r>
          </w:p>
        </w:tc>
        <w:tc>
          <w:tcPr>
            <w:tcW w:w="1020" w:type="dxa"/>
            <w:shd w:val="clear" w:color="auto" w:fill="FFE3E4"/>
            <w:vAlign w:val="top"/>
          </w:tcPr>
          <w:p w14:paraId="0FC65CA2" w14:textId="7AC6EBD3"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390</w:t>
            </w:r>
          </w:p>
        </w:tc>
        <w:tc>
          <w:tcPr>
            <w:tcW w:w="829" w:type="dxa"/>
            <w:shd w:val="clear" w:color="auto" w:fill="FFF2CC" w:themeFill="accent4" w:themeFillTint="33"/>
            <w:vAlign w:val="top"/>
          </w:tcPr>
          <w:p w14:paraId="47DC6FEB" w14:textId="2CF8352C"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0,33</w:t>
            </w:r>
          </w:p>
        </w:tc>
      </w:tr>
      <w:tr w:rsidR="00C53421" w:rsidRPr="00F62DA8" w14:paraId="2C1076C3" w14:textId="77777777" w:rsidTr="00A85205">
        <w:trPr>
          <w:cantSplit/>
          <w:trHeight w:val="471"/>
        </w:trPr>
        <w:tc>
          <w:tcPr>
            <w:cnfStyle w:val="001000000000" w:firstRow="0" w:lastRow="0" w:firstColumn="1" w:lastColumn="0" w:oddVBand="0" w:evenVBand="0" w:oddHBand="0" w:evenHBand="0" w:firstRowFirstColumn="0" w:firstRowLastColumn="0" w:lastRowFirstColumn="0" w:lastRowLastColumn="0"/>
            <w:tcW w:w="1865" w:type="dxa"/>
            <w:vAlign w:val="top"/>
          </w:tcPr>
          <w:p w14:paraId="194DDAD6" w14:textId="6DAEB2B1" w:rsidR="00C53421" w:rsidRPr="00F62DA8" w:rsidRDefault="00C53421" w:rsidP="00C53421">
            <w:pPr>
              <w:rPr>
                <w:lang w:eastAsia="en-US"/>
              </w:rPr>
            </w:pPr>
            <w:r w:rsidRPr="005E649F">
              <w:t>CSR</w:t>
            </w:r>
          </w:p>
        </w:tc>
        <w:tc>
          <w:tcPr>
            <w:tcW w:w="1100" w:type="dxa"/>
            <w:shd w:val="clear" w:color="auto" w:fill="FFE3E4"/>
            <w:vAlign w:val="top"/>
          </w:tcPr>
          <w:p w14:paraId="5AD0F545" w14:textId="39F10DAF"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70</w:t>
            </w:r>
          </w:p>
        </w:tc>
        <w:tc>
          <w:tcPr>
            <w:tcW w:w="1012" w:type="dxa"/>
            <w:shd w:val="clear" w:color="auto" w:fill="FBE4D5" w:themeFill="accent2" w:themeFillTint="33"/>
            <w:vAlign w:val="top"/>
          </w:tcPr>
          <w:p w14:paraId="1D5E3461" w14:textId="6E3BE1D2"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2,2</w:t>
            </w:r>
          </w:p>
        </w:tc>
        <w:tc>
          <w:tcPr>
            <w:tcW w:w="870" w:type="dxa"/>
            <w:shd w:val="clear" w:color="auto" w:fill="FBE4D5" w:themeFill="accent2" w:themeFillTint="33"/>
            <w:vAlign w:val="top"/>
          </w:tcPr>
          <w:p w14:paraId="420C3EAF" w14:textId="3599B020"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3,2</w:t>
            </w:r>
          </w:p>
        </w:tc>
        <w:tc>
          <w:tcPr>
            <w:tcW w:w="1020" w:type="dxa"/>
            <w:shd w:val="clear" w:color="auto" w:fill="E2EFD9" w:themeFill="accent6" w:themeFillTint="33"/>
            <w:vAlign w:val="top"/>
          </w:tcPr>
          <w:p w14:paraId="6ACDAA6B" w14:textId="68DAC7D8"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5,6</w:t>
            </w:r>
          </w:p>
        </w:tc>
        <w:tc>
          <w:tcPr>
            <w:tcW w:w="980" w:type="dxa"/>
            <w:shd w:val="clear" w:color="auto" w:fill="FFE3E4"/>
            <w:vAlign w:val="top"/>
          </w:tcPr>
          <w:p w14:paraId="6F0FCBD2" w14:textId="0586BCD8"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3,8</w:t>
            </w:r>
          </w:p>
        </w:tc>
        <w:tc>
          <w:tcPr>
            <w:tcW w:w="1020" w:type="dxa"/>
            <w:shd w:val="clear" w:color="auto" w:fill="FFF2CC" w:themeFill="accent4" w:themeFillTint="33"/>
            <w:vAlign w:val="top"/>
          </w:tcPr>
          <w:p w14:paraId="4C0B285B" w14:textId="406F2A48"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220</w:t>
            </w:r>
          </w:p>
        </w:tc>
        <w:tc>
          <w:tcPr>
            <w:tcW w:w="829" w:type="dxa"/>
            <w:shd w:val="clear" w:color="auto" w:fill="FBE4D5" w:themeFill="accent2" w:themeFillTint="33"/>
            <w:vAlign w:val="top"/>
          </w:tcPr>
          <w:p w14:paraId="631808A4" w14:textId="74FA5128" w:rsidR="00C53421" w:rsidRPr="00F62DA8" w:rsidRDefault="00C53421" w:rsidP="00C53421">
            <w:pPr>
              <w:cnfStyle w:val="000000000000" w:firstRow="0" w:lastRow="0" w:firstColumn="0" w:lastColumn="0" w:oddVBand="0" w:evenVBand="0" w:oddHBand="0" w:evenHBand="0" w:firstRowFirstColumn="0" w:firstRowLastColumn="0" w:lastRowFirstColumn="0" w:lastRowLastColumn="0"/>
              <w:rPr>
                <w:lang w:eastAsia="en-US"/>
              </w:rPr>
            </w:pPr>
            <w:r w:rsidRPr="005E649F">
              <w:t>0,39</w:t>
            </w:r>
          </w:p>
        </w:tc>
      </w:tr>
    </w:tbl>
    <w:p w14:paraId="53D2BAF1" w14:textId="57AC81EA" w:rsidR="00066627" w:rsidRDefault="00C53421" w:rsidP="00C53421">
      <w:pPr>
        <w:pStyle w:val="Titulek"/>
      </w:pPr>
      <w:r>
        <w:t xml:space="preserve">Tabulka </w:t>
      </w:r>
      <w:r w:rsidR="00A85E97">
        <w:fldChar w:fldCharType="begin"/>
      </w:r>
      <w:r w:rsidR="00A85E97">
        <w:instrText xml:space="preserve"> SEQ Tabulka \* ARABIC </w:instrText>
      </w:r>
      <w:r w:rsidR="00A85E97">
        <w:fldChar w:fldCharType="separate"/>
      </w:r>
      <w:r w:rsidR="00FC1A70">
        <w:rPr>
          <w:noProof/>
        </w:rPr>
        <w:t>11</w:t>
      </w:r>
      <w:r w:rsidR="00A85E97">
        <w:rPr>
          <w:noProof/>
        </w:rPr>
        <w:fldChar w:fldCharType="end"/>
      </w:r>
      <w:r>
        <w:t xml:space="preserve"> </w:t>
      </w:r>
      <w:r w:rsidRPr="00264F69">
        <w:t>E-</w:t>
      </w:r>
      <w:proofErr w:type="spellStart"/>
      <w:r w:rsidRPr="00264F69">
        <w:t>shop</w:t>
      </w:r>
      <w:proofErr w:type="spellEnd"/>
      <w:r w:rsidRPr="00264F69">
        <w:t xml:space="preserve"> </w:t>
      </w:r>
      <w:r>
        <w:t>statická stránka</w:t>
      </w:r>
      <w:r w:rsidRPr="00264F69">
        <w:t>: synteticky naměřené výkonnostní metriky pomocí Pagespeed.cz</w:t>
      </w:r>
    </w:p>
    <w:tbl>
      <w:tblPr>
        <w:tblStyle w:val="Styl1"/>
        <w:tblW w:w="8696" w:type="dxa"/>
        <w:tblLook w:val="04A0" w:firstRow="1" w:lastRow="0" w:firstColumn="1" w:lastColumn="0" w:noHBand="0" w:noVBand="1"/>
      </w:tblPr>
      <w:tblGrid>
        <w:gridCol w:w="1865"/>
        <w:gridCol w:w="1100"/>
        <w:gridCol w:w="1012"/>
        <w:gridCol w:w="870"/>
        <w:gridCol w:w="1020"/>
        <w:gridCol w:w="980"/>
        <w:gridCol w:w="1020"/>
        <w:gridCol w:w="829"/>
      </w:tblGrid>
      <w:tr w:rsidR="00DD2C7B" w:rsidRPr="00F62DA8" w14:paraId="79EF39A5" w14:textId="77777777" w:rsidTr="00FB2351">
        <w:trPr>
          <w:cnfStyle w:val="100000000000" w:firstRow="1" w:lastRow="0" w:firstColumn="0" w:lastColumn="0" w:oddVBand="0" w:evenVBand="0" w:oddHBand="0" w:evenHBand="0" w:firstRowFirstColumn="0" w:firstRowLastColumn="0" w:lastRowFirstColumn="0" w:lastRowLastColumn="0"/>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09D86378" w14:textId="0EBD0A0B" w:rsidR="00DD2C7B" w:rsidRPr="00F62DA8" w:rsidRDefault="00DD2C7B" w:rsidP="00DD2C7B">
            <w:pPr>
              <w:rPr>
                <w:lang w:eastAsia="en-US"/>
              </w:rPr>
            </w:pPr>
            <w:r w:rsidRPr="00255CEC">
              <w:t>Rendering</w:t>
            </w:r>
          </w:p>
        </w:tc>
        <w:tc>
          <w:tcPr>
            <w:tcW w:w="1100" w:type="dxa"/>
            <w:vAlign w:val="top"/>
          </w:tcPr>
          <w:p w14:paraId="4D6C99A2" w14:textId="2BCFA64F" w:rsidR="00DD2C7B" w:rsidRPr="00F62DA8" w:rsidRDefault="00DD2C7B" w:rsidP="00DD2C7B">
            <w:pPr>
              <w:cnfStyle w:val="100000000000" w:firstRow="1" w:lastRow="0" w:firstColumn="0" w:lastColumn="0" w:oddVBand="0" w:evenVBand="0" w:oddHBand="0" w:evenHBand="0" w:firstRowFirstColumn="0" w:firstRowLastColumn="0" w:lastRowFirstColumn="0" w:lastRowLastColumn="0"/>
              <w:rPr>
                <w:lang w:eastAsia="en-US"/>
              </w:rPr>
            </w:pPr>
            <w:r w:rsidRPr="00255CEC">
              <w:t>LPS</w:t>
            </w:r>
          </w:p>
        </w:tc>
        <w:tc>
          <w:tcPr>
            <w:tcW w:w="1012" w:type="dxa"/>
            <w:vAlign w:val="top"/>
          </w:tcPr>
          <w:p w14:paraId="5A4EA7AD" w14:textId="27BA495F" w:rsidR="00DD2C7B" w:rsidRPr="00F62DA8" w:rsidRDefault="00DD2C7B" w:rsidP="00DD2C7B">
            <w:pPr>
              <w:cnfStyle w:val="100000000000" w:firstRow="1" w:lastRow="0" w:firstColumn="0" w:lastColumn="0" w:oddVBand="0" w:evenVBand="0" w:oddHBand="0" w:evenHBand="0" w:firstRowFirstColumn="0" w:firstRowLastColumn="0" w:lastRowFirstColumn="0" w:lastRowLastColumn="0"/>
              <w:rPr>
                <w:lang w:eastAsia="en-US"/>
              </w:rPr>
            </w:pPr>
            <w:r w:rsidRPr="00255CEC">
              <w:t>FCP</w:t>
            </w:r>
          </w:p>
        </w:tc>
        <w:tc>
          <w:tcPr>
            <w:tcW w:w="870" w:type="dxa"/>
            <w:vAlign w:val="top"/>
          </w:tcPr>
          <w:p w14:paraId="16839129" w14:textId="26A8DC89" w:rsidR="00DD2C7B" w:rsidRPr="00F62DA8" w:rsidRDefault="00DD2C7B" w:rsidP="00DD2C7B">
            <w:pPr>
              <w:cnfStyle w:val="100000000000" w:firstRow="1" w:lastRow="0" w:firstColumn="0" w:lastColumn="0" w:oddVBand="0" w:evenVBand="0" w:oddHBand="0" w:evenHBand="0" w:firstRowFirstColumn="0" w:firstRowLastColumn="0" w:lastRowFirstColumn="0" w:lastRowLastColumn="0"/>
              <w:rPr>
                <w:lang w:eastAsia="en-US"/>
              </w:rPr>
            </w:pPr>
            <w:r w:rsidRPr="00255CEC">
              <w:t>SI</w:t>
            </w:r>
          </w:p>
        </w:tc>
        <w:tc>
          <w:tcPr>
            <w:tcW w:w="1020" w:type="dxa"/>
            <w:vAlign w:val="top"/>
          </w:tcPr>
          <w:p w14:paraId="5064884B" w14:textId="12F6137F" w:rsidR="00DD2C7B" w:rsidRPr="00F62DA8" w:rsidRDefault="00DD2C7B" w:rsidP="00DD2C7B">
            <w:pPr>
              <w:cnfStyle w:val="100000000000" w:firstRow="1" w:lastRow="0" w:firstColumn="0" w:lastColumn="0" w:oddVBand="0" w:evenVBand="0" w:oddHBand="0" w:evenHBand="0" w:firstRowFirstColumn="0" w:firstRowLastColumn="0" w:lastRowFirstColumn="0" w:lastRowLastColumn="0"/>
              <w:rPr>
                <w:lang w:eastAsia="en-US"/>
              </w:rPr>
            </w:pPr>
            <w:r w:rsidRPr="00255CEC">
              <w:t>LCP</w:t>
            </w:r>
          </w:p>
        </w:tc>
        <w:tc>
          <w:tcPr>
            <w:tcW w:w="980" w:type="dxa"/>
            <w:vAlign w:val="top"/>
          </w:tcPr>
          <w:p w14:paraId="3BCD7A24" w14:textId="6641E2DF" w:rsidR="00DD2C7B" w:rsidRPr="00F62DA8" w:rsidRDefault="00DD2C7B" w:rsidP="00DD2C7B">
            <w:pPr>
              <w:cnfStyle w:val="100000000000" w:firstRow="1" w:lastRow="0" w:firstColumn="0" w:lastColumn="0" w:oddVBand="0" w:evenVBand="0" w:oddHBand="0" w:evenHBand="0" w:firstRowFirstColumn="0" w:firstRowLastColumn="0" w:lastRowFirstColumn="0" w:lastRowLastColumn="0"/>
              <w:rPr>
                <w:lang w:eastAsia="en-US"/>
              </w:rPr>
            </w:pPr>
            <w:r w:rsidRPr="00255CEC">
              <w:t>TTI</w:t>
            </w:r>
          </w:p>
        </w:tc>
        <w:tc>
          <w:tcPr>
            <w:tcW w:w="1020" w:type="dxa"/>
            <w:vAlign w:val="top"/>
          </w:tcPr>
          <w:p w14:paraId="54D38933" w14:textId="670CE752" w:rsidR="00DD2C7B" w:rsidRPr="00F62DA8" w:rsidRDefault="00DD2C7B" w:rsidP="00DD2C7B">
            <w:pPr>
              <w:cnfStyle w:val="100000000000" w:firstRow="1" w:lastRow="0" w:firstColumn="0" w:lastColumn="0" w:oddVBand="0" w:evenVBand="0" w:oddHBand="0" w:evenHBand="0" w:firstRowFirstColumn="0" w:firstRowLastColumn="0" w:lastRowFirstColumn="0" w:lastRowLastColumn="0"/>
              <w:rPr>
                <w:lang w:eastAsia="en-US"/>
              </w:rPr>
            </w:pPr>
            <w:r w:rsidRPr="00255CEC">
              <w:t>TBT</w:t>
            </w:r>
          </w:p>
        </w:tc>
        <w:tc>
          <w:tcPr>
            <w:tcW w:w="829" w:type="dxa"/>
            <w:vAlign w:val="top"/>
          </w:tcPr>
          <w:p w14:paraId="5243465D" w14:textId="77C3210B" w:rsidR="00DD2C7B" w:rsidRPr="00F62DA8" w:rsidRDefault="00DD2C7B" w:rsidP="00DD2C7B">
            <w:pPr>
              <w:cnfStyle w:val="100000000000" w:firstRow="1" w:lastRow="0" w:firstColumn="0" w:lastColumn="0" w:oddVBand="0" w:evenVBand="0" w:oddHBand="0" w:evenHBand="0" w:firstRowFirstColumn="0" w:firstRowLastColumn="0" w:lastRowFirstColumn="0" w:lastRowLastColumn="0"/>
              <w:rPr>
                <w:lang w:eastAsia="en-US"/>
              </w:rPr>
            </w:pPr>
            <w:r w:rsidRPr="00255CEC">
              <w:t>CLS</w:t>
            </w:r>
          </w:p>
        </w:tc>
      </w:tr>
      <w:tr w:rsidR="00DD2C7B" w:rsidRPr="00F62DA8" w14:paraId="11C987C7" w14:textId="77777777" w:rsidTr="0069418C">
        <w:trPr>
          <w:cantSplit/>
          <w:trHeight w:val="471"/>
        </w:trPr>
        <w:tc>
          <w:tcPr>
            <w:cnfStyle w:val="001000000000" w:firstRow="0" w:lastRow="0" w:firstColumn="1" w:lastColumn="0" w:oddVBand="0" w:evenVBand="0" w:oddHBand="0" w:evenHBand="0" w:firstRowFirstColumn="0" w:firstRowLastColumn="0" w:lastRowFirstColumn="0" w:lastRowLastColumn="0"/>
            <w:tcW w:w="1865" w:type="dxa"/>
            <w:vAlign w:val="top"/>
          </w:tcPr>
          <w:p w14:paraId="6983634E" w14:textId="531567D7" w:rsidR="00DD2C7B" w:rsidRPr="00F62DA8" w:rsidRDefault="00DD2C7B" w:rsidP="00DD2C7B">
            <w:pPr>
              <w:rPr>
                <w:lang w:eastAsia="en-US"/>
              </w:rPr>
            </w:pPr>
            <w:r w:rsidRPr="00255CEC">
              <w:t>SSR</w:t>
            </w:r>
          </w:p>
        </w:tc>
        <w:tc>
          <w:tcPr>
            <w:tcW w:w="1100" w:type="dxa"/>
            <w:shd w:val="clear" w:color="auto" w:fill="FFF2CC" w:themeFill="accent4" w:themeFillTint="33"/>
            <w:vAlign w:val="top"/>
          </w:tcPr>
          <w:p w14:paraId="7085849E" w14:textId="10B7D602"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82</w:t>
            </w:r>
          </w:p>
        </w:tc>
        <w:tc>
          <w:tcPr>
            <w:tcW w:w="1012" w:type="dxa"/>
            <w:shd w:val="clear" w:color="auto" w:fill="FFF2CC" w:themeFill="accent4" w:themeFillTint="33"/>
            <w:vAlign w:val="top"/>
          </w:tcPr>
          <w:p w14:paraId="4D3DA712" w14:textId="5EEC3087"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w:t>
            </w:r>
          </w:p>
        </w:tc>
        <w:tc>
          <w:tcPr>
            <w:tcW w:w="870" w:type="dxa"/>
            <w:shd w:val="clear" w:color="auto" w:fill="FBE4D5" w:themeFill="accent2" w:themeFillTint="33"/>
            <w:vAlign w:val="top"/>
          </w:tcPr>
          <w:p w14:paraId="513F392D" w14:textId="19767C76"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5,4</w:t>
            </w:r>
          </w:p>
        </w:tc>
        <w:tc>
          <w:tcPr>
            <w:tcW w:w="1020" w:type="dxa"/>
            <w:shd w:val="clear" w:color="auto" w:fill="FFF2CC" w:themeFill="accent4" w:themeFillTint="33"/>
            <w:vAlign w:val="top"/>
          </w:tcPr>
          <w:p w14:paraId="018152CF" w14:textId="752BA1A7"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2,9</w:t>
            </w:r>
          </w:p>
        </w:tc>
        <w:tc>
          <w:tcPr>
            <w:tcW w:w="980" w:type="dxa"/>
            <w:shd w:val="clear" w:color="auto" w:fill="FFF2CC" w:themeFill="accent4" w:themeFillTint="33"/>
            <w:vAlign w:val="top"/>
          </w:tcPr>
          <w:p w14:paraId="59529269" w14:textId="6F6E65DD"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2,8</w:t>
            </w:r>
          </w:p>
        </w:tc>
        <w:tc>
          <w:tcPr>
            <w:tcW w:w="1020" w:type="dxa"/>
            <w:shd w:val="clear" w:color="auto" w:fill="FBE4D5" w:themeFill="accent2" w:themeFillTint="33"/>
            <w:vAlign w:val="top"/>
          </w:tcPr>
          <w:p w14:paraId="4FC79D5D" w14:textId="2806949C"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390</w:t>
            </w:r>
          </w:p>
        </w:tc>
        <w:tc>
          <w:tcPr>
            <w:tcW w:w="829" w:type="dxa"/>
            <w:shd w:val="clear" w:color="auto" w:fill="FFF2CC" w:themeFill="accent4" w:themeFillTint="33"/>
            <w:vAlign w:val="top"/>
          </w:tcPr>
          <w:p w14:paraId="37ECC836" w14:textId="0B84C294"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0,06</w:t>
            </w:r>
          </w:p>
        </w:tc>
      </w:tr>
      <w:tr w:rsidR="00DD2C7B" w:rsidRPr="00F62DA8" w14:paraId="39E6FAC3" w14:textId="77777777" w:rsidTr="0069418C">
        <w:trPr>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7B6A8DB1" w14:textId="6F05FD8F" w:rsidR="00DD2C7B" w:rsidRPr="00F62DA8" w:rsidRDefault="00DD2C7B" w:rsidP="00DD2C7B">
            <w:pPr>
              <w:rPr>
                <w:lang w:eastAsia="en-US"/>
              </w:rPr>
            </w:pPr>
            <w:r w:rsidRPr="00255CEC">
              <w:t>prerender</w:t>
            </w:r>
          </w:p>
        </w:tc>
        <w:tc>
          <w:tcPr>
            <w:tcW w:w="1100" w:type="dxa"/>
            <w:shd w:val="clear" w:color="auto" w:fill="FBE4D5" w:themeFill="accent2" w:themeFillTint="33"/>
            <w:vAlign w:val="top"/>
          </w:tcPr>
          <w:p w14:paraId="41CACC8A" w14:textId="6909F717"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76</w:t>
            </w:r>
          </w:p>
        </w:tc>
        <w:tc>
          <w:tcPr>
            <w:tcW w:w="1012" w:type="dxa"/>
            <w:shd w:val="clear" w:color="auto" w:fill="FBE4D5" w:themeFill="accent2" w:themeFillTint="33"/>
            <w:vAlign w:val="top"/>
          </w:tcPr>
          <w:p w14:paraId="1C15B31C" w14:textId="7D584293"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2,2</w:t>
            </w:r>
          </w:p>
        </w:tc>
        <w:tc>
          <w:tcPr>
            <w:tcW w:w="870" w:type="dxa"/>
            <w:shd w:val="clear" w:color="auto" w:fill="FFF2CC" w:themeFill="accent4" w:themeFillTint="33"/>
            <w:vAlign w:val="top"/>
          </w:tcPr>
          <w:p w14:paraId="0784FF02" w14:textId="7C6BB7C7"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4,1</w:t>
            </w:r>
          </w:p>
        </w:tc>
        <w:tc>
          <w:tcPr>
            <w:tcW w:w="1020" w:type="dxa"/>
            <w:shd w:val="clear" w:color="auto" w:fill="FBE4D5" w:themeFill="accent2" w:themeFillTint="33"/>
            <w:vAlign w:val="top"/>
          </w:tcPr>
          <w:p w14:paraId="1437AE4B" w14:textId="12D006C0"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3,6</w:t>
            </w:r>
          </w:p>
        </w:tc>
        <w:tc>
          <w:tcPr>
            <w:tcW w:w="980" w:type="dxa"/>
            <w:shd w:val="clear" w:color="auto" w:fill="FFE3E4"/>
            <w:vAlign w:val="top"/>
          </w:tcPr>
          <w:p w14:paraId="3726406C" w14:textId="73A5DBD6"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3,8</w:t>
            </w:r>
          </w:p>
        </w:tc>
        <w:tc>
          <w:tcPr>
            <w:tcW w:w="1020" w:type="dxa"/>
            <w:shd w:val="clear" w:color="auto" w:fill="FFE3E4"/>
            <w:vAlign w:val="top"/>
          </w:tcPr>
          <w:p w14:paraId="51824C85" w14:textId="4E40A9A2"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470</w:t>
            </w:r>
          </w:p>
        </w:tc>
        <w:tc>
          <w:tcPr>
            <w:tcW w:w="829" w:type="dxa"/>
            <w:shd w:val="clear" w:color="auto" w:fill="FFF2CC" w:themeFill="accent4" w:themeFillTint="33"/>
            <w:vAlign w:val="top"/>
          </w:tcPr>
          <w:p w14:paraId="0EBE69A1" w14:textId="3CD9E0E6"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0,06</w:t>
            </w:r>
          </w:p>
        </w:tc>
      </w:tr>
      <w:tr w:rsidR="00DD2C7B" w:rsidRPr="00F62DA8" w14:paraId="52E167F1" w14:textId="77777777" w:rsidTr="00B66996">
        <w:trPr>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6D2EEA4C" w14:textId="41F72A8C" w:rsidR="00DD2C7B" w:rsidRPr="00F62DA8" w:rsidRDefault="00DD2C7B" w:rsidP="00DD2C7B">
            <w:pPr>
              <w:rPr>
                <w:lang w:eastAsia="en-US"/>
              </w:rPr>
            </w:pPr>
            <w:r w:rsidRPr="00255CEC">
              <w:t>server render</w:t>
            </w:r>
          </w:p>
        </w:tc>
        <w:tc>
          <w:tcPr>
            <w:tcW w:w="1100" w:type="dxa"/>
            <w:shd w:val="clear" w:color="auto" w:fill="E2EFD9" w:themeFill="accent6" w:themeFillTint="33"/>
            <w:vAlign w:val="top"/>
          </w:tcPr>
          <w:p w14:paraId="3BDF4F2F" w14:textId="14C55C2E"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88</w:t>
            </w:r>
          </w:p>
        </w:tc>
        <w:tc>
          <w:tcPr>
            <w:tcW w:w="1012" w:type="dxa"/>
            <w:shd w:val="clear" w:color="auto" w:fill="FFF2CC" w:themeFill="accent4" w:themeFillTint="33"/>
            <w:vAlign w:val="top"/>
          </w:tcPr>
          <w:p w14:paraId="00ED955F" w14:textId="0280CD28"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w:t>
            </w:r>
          </w:p>
        </w:tc>
        <w:tc>
          <w:tcPr>
            <w:tcW w:w="870" w:type="dxa"/>
            <w:shd w:val="clear" w:color="auto" w:fill="FFE3E4"/>
            <w:vAlign w:val="top"/>
          </w:tcPr>
          <w:p w14:paraId="35880214" w14:textId="371FD006"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6,4</w:t>
            </w:r>
          </w:p>
        </w:tc>
        <w:tc>
          <w:tcPr>
            <w:tcW w:w="1020" w:type="dxa"/>
            <w:shd w:val="clear" w:color="auto" w:fill="E2EFD9" w:themeFill="accent6" w:themeFillTint="33"/>
            <w:vAlign w:val="top"/>
          </w:tcPr>
          <w:p w14:paraId="3DC48552" w14:textId="6E69FDBC"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2,5</w:t>
            </w:r>
          </w:p>
        </w:tc>
        <w:tc>
          <w:tcPr>
            <w:tcW w:w="980" w:type="dxa"/>
            <w:shd w:val="clear" w:color="auto" w:fill="E2EFD9" w:themeFill="accent6" w:themeFillTint="33"/>
            <w:vAlign w:val="top"/>
          </w:tcPr>
          <w:p w14:paraId="373B67BE" w14:textId="48E2C9BA"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w:t>
            </w:r>
          </w:p>
        </w:tc>
        <w:tc>
          <w:tcPr>
            <w:tcW w:w="1020" w:type="dxa"/>
            <w:shd w:val="clear" w:color="auto" w:fill="E2EFD9" w:themeFill="accent6" w:themeFillTint="33"/>
            <w:vAlign w:val="top"/>
          </w:tcPr>
          <w:p w14:paraId="7D07AC67" w14:textId="25C0FD93"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20</w:t>
            </w:r>
          </w:p>
        </w:tc>
        <w:tc>
          <w:tcPr>
            <w:tcW w:w="829" w:type="dxa"/>
            <w:shd w:val="clear" w:color="auto" w:fill="E2EFD9" w:themeFill="accent6" w:themeFillTint="33"/>
            <w:vAlign w:val="top"/>
          </w:tcPr>
          <w:p w14:paraId="2A6DD717" w14:textId="03A8DE88"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0</w:t>
            </w:r>
          </w:p>
        </w:tc>
      </w:tr>
      <w:tr w:rsidR="00DD2C7B" w:rsidRPr="00F62DA8" w14:paraId="58AF64D8" w14:textId="77777777" w:rsidTr="0069418C">
        <w:trPr>
          <w:cantSplit/>
          <w:trHeight w:val="471"/>
        </w:trPr>
        <w:tc>
          <w:tcPr>
            <w:cnfStyle w:val="001000000000" w:firstRow="0" w:lastRow="0" w:firstColumn="1" w:lastColumn="0" w:oddVBand="0" w:evenVBand="0" w:oddHBand="0" w:evenHBand="0" w:firstRowFirstColumn="0" w:firstRowLastColumn="0" w:lastRowFirstColumn="0" w:lastRowLastColumn="0"/>
            <w:tcW w:w="1865" w:type="dxa"/>
            <w:vAlign w:val="top"/>
          </w:tcPr>
          <w:p w14:paraId="2C5D798B" w14:textId="0BC14C1F" w:rsidR="00DD2C7B" w:rsidRPr="00F62DA8" w:rsidRDefault="00DD2C7B" w:rsidP="00DD2C7B">
            <w:pPr>
              <w:rPr>
                <w:lang w:eastAsia="en-US"/>
              </w:rPr>
            </w:pPr>
            <w:r w:rsidRPr="00255CEC">
              <w:t>CSR</w:t>
            </w:r>
          </w:p>
        </w:tc>
        <w:tc>
          <w:tcPr>
            <w:tcW w:w="1100" w:type="dxa"/>
            <w:shd w:val="clear" w:color="auto" w:fill="FFF2CC" w:themeFill="accent4" w:themeFillTint="33"/>
            <w:vAlign w:val="top"/>
          </w:tcPr>
          <w:p w14:paraId="190CA00A" w14:textId="2ABF6D4C"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82</w:t>
            </w:r>
          </w:p>
        </w:tc>
        <w:tc>
          <w:tcPr>
            <w:tcW w:w="1012" w:type="dxa"/>
            <w:shd w:val="clear" w:color="auto" w:fill="E2EFD9" w:themeFill="accent6" w:themeFillTint="33"/>
            <w:vAlign w:val="top"/>
          </w:tcPr>
          <w:p w14:paraId="1464719B" w14:textId="3F0F85EF"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1,6</w:t>
            </w:r>
          </w:p>
        </w:tc>
        <w:tc>
          <w:tcPr>
            <w:tcW w:w="870" w:type="dxa"/>
            <w:shd w:val="clear" w:color="auto" w:fill="E2EFD9" w:themeFill="accent6" w:themeFillTint="33"/>
            <w:vAlign w:val="top"/>
          </w:tcPr>
          <w:p w14:paraId="6C671635" w14:textId="67275946"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3,9</w:t>
            </w:r>
          </w:p>
        </w:tc>
        <w:tc>
          <w:tcPr>
            <w:tcW w:w="1020" w:type="dxa"/>
            <w:shd w:val="clear" w:color="auto" w:fill="FFE3E4"/>
            <w:vAlign w:val="top"/>
          </w:tcPr>
          <w:p w14:paraId="49CBD35C" w14:textId="5D434BA6"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3,8</w:t>
            </w:r>
          </w:p>
        </w:tc>
        <w:tc>
          <w:tcPr>
            <w:tcW w:w="980" w:type="dxa"/>
            <w:shd w:val="clear" w:color="auto" w:fill="FBE4D5" w:themeFill="accent2" w:themeFillTint="33"/>
            <w:vAlign w:val="top"/>
          </w:tcPr>
          <w:p w14:paraId="2B783DAD" w14:textId="6F724848"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2,9</w:t>
            </w:r>
          </w:p>
        </w:tc>
        <w:tc>
          <w:tcPr>
            <w:tcW w:w="1020" w:type="dxa"/>
            <w:shd w:val="clear" w:color="auto" w:fill="FFF2CC" w:themeFill="accent4" w:themeFillTint="33"/>
            <w:vAlign w:val="top"/>
          </w:tcPr>
          <w:p w14:paraId="3EE2D3BD" w14:textId="11A0908D"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290</w:t>
            </w:r>
          </w:p>
        </w:tc>
        <w:tc>
          <w:tcPr>
            <w:tcW w:w="829" w:type="dxa"/>
            <w:shd w:val="clear" w:color="auto" w:fill="FBE4D5" w:themeFill="accent2" w:themeFillTint="33"/>
            <w:vAlign w:val="top"/>
          </w:tcPr>
          <w:p w14:paraId="1EE1D4DA" w14:textId="50DFAF72" w:rsidR="00DD2C7B" w:rsidRPr="00F62DA8" w:rsidRDefault="00DD2C7B" w:rsidP="00DD2C7B">
            <w:pPr>
              <w:cnfStyle w:val="000000000000" w:firstRow="0" w:lastRow="0" w:firstColumn="0" w:lastColumn="0" w:oddVBand="0" w:evenVBand="0" w:oddHBand="0" w:evenHBand="0" w:firstRowFirstColumn="0" w:firstRowLastColumn="0" w:lastRowFirstColumn="0" w:lastRowLastColumn="0"/>
              <w:rPr>
                <w:lang w:eastAsia="en-US"/>
              </w:rPr>
            </w:pPr>
            <w:r w:rsidRPr="00255CEC">
              <w:t>0,11</w:t>
            </w:r>
          </w:p>
        </w:tc>
      </w:tr>
    </w:tbl>
    <w:p w14:paraId="6D9C27FD" w14:textId="0B74B7E5" w:rsidR="001474DC" w:rsidRDefault="005E4D18" w:rsidP="001474DC">
      <w:pPr>
        <w:pStyle w:val="Titulek"/>
      </w:pPr>
      <w:r>
        <w:lastRenderedPageBreak/>
        <w:t xml:space="preserve">Tabulka </w:t>
      </w:r>
      <w:r w:rsidR="00A85E97">
        <w:fldChar w:fldCharType="begin"/>
      </w:r>
      <w:r w:rsidR="00A85E97">
        <w:instrText xml:space="preserve"> SEQ Tabulka \* ARABIC </w:instrText>
      </w:r>
      <w:r w:rsidR="00A85E97">
        <w:fldChar w:fldCharType="separate"/>
      </w:r>
      <w:r w:rsidR="00FC1A70">
        <w:rPr>
          <w:noProof/>
        </w:rPr>
        <w:t>12</w:t>
      </w:r>
      <w:r w:rsidR="00A85E97">
        <w:rPr>
          <w:noProof/>
        </w:rPr>
        <w:fldChar w:fldCharType="end"/>
      </w:r>
      <w:r>
        <w:t xml:space="preserve"> </w:t>
      </w:r>
      <w:r w:rsidRPr="008923DA">
        <w:t>E-</w:t>
      </w:r>
      <w:proofErr w:type="spellStart"/>
      <w:r w:rsidRPr="008923DA">
        <w:t>shop</w:t>
      </w:r>
      <w:proofErr w:type="spellEnd"/>
      <w:r w:rsidRPr="008923DA">
        <w:t xml:space="preserve"> </w:t>
      </w:r>
      <w:r>
        <w:t>detail kategorie</w:t>
      </w:r>
      <w:r w:rsidRPr="008923DA">
        <w:t>: synteticky naměřené výkonnostní metriky pomocí Pagespeed.cz</w:t>
      </w:r>
    </w:p>
    <w:tbl>
      <w:tblPr>
        <w:tblStyle w:val="Styl1"/>
        <w:tblW w:w="8696" w:type="dxa"/>
        <w:tblLook w:val="04A0" w:firstRow="1" w:lastRow="0" w:firstColumn="1" w:lastColumn="0" w:noHBand="0" w:noVBand="1"/>
      </w:tblPr>
      <w:tblGrid>
        <w:gridCol w:w="1865"/>
        <w:gridCol w:w="1100"/>
        <w:gridCol w:w="1012"/>
        <w:gridCol w:w="870"/>
        <w:gridCol w:w="1020"/>
        <w:gridCol w:w="980"/>
        <w:gridCol w:w="1020"/>
        <w:gridCol w:w="829"/>
      </w:tblGrid>
      <w:tr w:rsidR="004D6D89" w:rsidRPr="00F62DA8" w14:paraId="18EBA288" w14:textId="77777777" w:rsidTr="00FB2351">
        <w:trPr>
          <w:cnfStyle w:val="100000000000" w:firstRow="1" w:lastRow="0" w:firstColumn="0" w:lastColumn="0" w:oddVBand="0" w:evenVBand="0" w:oddHBand="0" w:evenHBand="0" w:firstRowFirstColumn="0" w:firstRowLastColumn="0" w:lastRowFirstColumn="0" w:lastRowLastColumn="0"/>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1AB6F845" w14:textId="5749D202" w:rsidR="004D6D89" w:rsidRPr="00F62DA8" w:rsidRDefault="004D6D89" w:rsidP="004D6D89">
            <w:pPr>
              <w:rPr>
                <w:lang w:eastAsia="en-US"/>
              </w:rPr>
            </w:pPr>
            <w:r w:rsidRPr="00AE2F12">
              <w:t>Rendering</w:t>
            </w:r>
          </w:p>
        </w:tc>
        <w:tc>
          <w:tcPr>
            <w:tcW w:w="1100" w:type="dxa"/>
            <w:vAlign w:val="top"/>
          </w:tcPr>
          <w:p w14:paraId="785F1D25" w14:textId="1981BCDE" w:rsidR="004D6D89" w:rsidRPr="00F62DA8" w:rsidRDefault="004D6D89" w:rsidP="004D6D89">
            <w:pPr>
              <w:cnfStyle w:val="100000000000" w:firstRow="1" w:lastRow="0" w:firstColumn="0" w:lastColumn="0" w:oddVBand="0" w:evenVBand="0" w:oddHBand="0" w:evenHBand="0" w:firstRowFirstColumn="0" w:firstRowLastColumn="0" w:lastRowFirstColumn="0" w:lastRowLastColumn="0"/>
              <w:rPr>
                <w:lang w:eastAsia="en-US"/>
              </w:rPr>
            </w:pPr>
            <w:r w:rsidRPr="00AE2F12">
              <w:t>LPS</w:t>
            </w:r>
          </w:p>
        </w:tc>
        <w:tc>
          <w:tcPr>
            <w:tcW w:w="1012" w:type="dxa"/>
            <w:vAlign w:val="top"/>
          </w:tcPr>
          <w:p w14:paraId="73EE097A" w14:textId="62A4759F" w:rsidR="004D6D89" w:rsidRPr="00F62DA8" w:rsidRDefault="004D6D89" w:rsidP="004D6D89">
            <w:pPr>
              <w:cnfStyle w:val="100000000000" w:firstRow="1" w:lastRow="0" w:firstColumn="0" w:lastColumn="0" w:oddVBand="0" w:evenVBand="0" w:oddHBand="0" w:evenHBand="0" w:firstRowFirstColumn="0" w:firstRowLastColumn="0" w:lastRowFirstColumn="0" w:lastRowLastColumn="0"/>
              <w:rPr>
                <w:lang w:eastAsia="en-US"/>
              </w:rPr>
            </w:pPr>
            <w:r w:rsidRPr="00AE2F12">
              <w:t>FCP</w:t>
            </w:r>
          </w:p>
        </w:tc>
        <w:tc>
          <w:tcPr>
            <w:tcW w:w="870" w:type="dxa"/>
            <w:vAlign w:val="top"/>
          </w:tcPr>
          <w:p w14:paraId="0DEE8309" w14:textId="11A59B9F" w:rsidR="004D6D89" w:rsidRPr="00F62DA8" w:rsidRDefault="004D6D89" w:rsidP="004D6D89">
            <w:pPr>
              <w:cnfStyle w:val="100000000000" w:firstRow="1" w:lastRow="0" w:firstColumn="0" w:lastColumn="0" w:oddVBand="0" w:evenVBand="0" w:oddHBand="0" w:evenHBand="0" w:firstRowFirstColumn="0" w:firstRowLastColumn="0" w:lastRowFirstColumn="0" w:lastRowLastColumn="0"/>
              <w:rPr>
                <w:lang w:eastAsia="en-US"/>
              </w:rPr>
            </w:pPr>
            <w:r w:rsidRPr="00AE2F12">
              <w:t>SI</w:t>
            </w:r>
          </w:p>
        </w:tc>
        <w:tc>
          <w:tcPr>
            <w:tcW w:w="1020" w:type="dxa"/>
            <w:vAlign w:val="top"/>
          </w:tcPr>
          <w:p w14:paraId="1225B189" w14:textId="26C9749C" w:rsidR="004D6D89" w:rsidRPr="00F62DA8" w:rsidRDefault="004D6D89" w:rsidP="004D6D89">
            <w:pPr>
              <w:cnfStyle w:val="100000000000" w:firstRow="1" w:lastRow="0" w:firstColumn="0" w:lastColumn="0" w:oddVBand="0" w:evenVBand="0" w:oddHBand="0" w:evenHBand="0" w:firstRowFirstColumn="0" w:firstRowLastColumn="0" w:lastRowFirstColumn="0" w:lastRowLastColumn="0"/>
              <w:rPr>
                <w:lang w:eastAsia="en-US"/>
              </w:rPr>
            </w:pPr>
            <w:r w:rsidRPr="00AE2F12">
              <w:t>LCP</w:t>
            </w:r>
          </w:p>
        </w:tc>
        <w:tc>
          <w:tcPr>
            <w:tcW w:w="980" w:type="dxa"/>
            <w:vAlign w:val="top"/>
          </w:tcPr>
          <w:p w14:paraId="4B189043" w14:textId="10993194" w:rsidR="004D6D89" w:rsidRPr="00F62DA8" w:rsidRDefault="004D6D89" w:rsidP="004D6D89">
            <w:pPr>
              <w:cnfStyle w:val="100000000000" w:firstRow="1" w:lastRow="0" w:firstColumn="0" w:lastColumn="0" w:oddVBand="0" w:evenVBand="0" w:oddHBand="0" w:evenHBand="0" w:firstRowFirstColumn="0" w:firstRowLastColumn="0" w:lastRowFirstColumn="0" w:lastRowLastColumn="0"/>
              <w:rPr>
                <w:lang w:eastAsia="en-US"/>
              </w:rPr>
            </w:pPr>
            <w:r w:rsidRPr="00AE2F12">
              <w:t>TTI</w:t>
            </w:r>
          </w:p>
        </w:tc>
        <w:tc>
          <w:tcPr>
            <w:tcW w:w="1020" w:type="dxa"/>
            <w:vAlign w:val="top"/>
          </w:tcPr>
          <w:p w14:paraId="08633CB9" w14:textId="55AA860A" w:rsidR="004D6D89" w:rsidRPr="00F62DA8" w:rsidRDefault="004D6D89" w:rsidP="004D6D89">
            <w:pPr>
              <w:cnfStyle w:val="100000000000" w:firstRow="1" w:lastRow="0" w:firstColumn="0" w:lastColumn="0" w:oddVBand="0" w:evenVBand="0" w:oddHBand="0" w:evenHBand="0" w:firstRowFirstColumn="0" w:firstRowLastColumn="0" w:lastRowFirstColumn="0" w:lastRowLastColumn="0"/>
              <w:rPr>
                <w:lang w:eastAsia="en-US"/>
              </w:rPr>
            </w:pPr>
            <w:r w:rsidRPr="00AE2F12">
              <w:t>TBT</w:t>
            </w:r>
          </w:p>
        </w:tc>
        <w:tc>
          <w:tcPr>
            <w:tcW w:w="829" w:type="dxa"/>
            <w:vAlign w:val="top"/>
          </w:tcPr>
          <w:p w14:paraId="621D4BA3" w14:textId="31BB85DF" w:rsidR="004D6D89" w:rsidRPr="00F62DA8" w:rsidRDefault="004D6D89" w:rsidP="004D6D89">
            <w:pPr>
              <w:cnfStyle w:val="100000000000" w:firstRow="1" w:lastRow="0" w:firstColumn="0" w:lastColumn="0" w:oddVBand="0" w:evenVBand="0" w:oddHBand="0" w:evenHBand="0" w:firstRowFirstColumn="0" w:firstRowLastColumn="0" w:lastRowFirstColumn="0" w:lastRowLastColumn="0"/>
              <w:rPr>
                <w:lang w:eastAsia="en-US"/>
              </w:rPr>
            </w:pPr>
            <w:r w:rsidRPr="00AE2F12">
              <w:t>CLS</w:t>
            </w:r>
          </w:p>
        </w:tc>
      </w:tr>
      <w:tr w:rsidR="004D6D89" w:rsidRPr="00F62DA8" w14:paraId="56149E2B" w14:textId="77777777" w:rsidTr="00583B46">
        <w:trPr>
          <w:cantSplit/>
          <w:trHeight w:val="471"/>
        </w:trPr>
        <w:tc>
          <w:tcPr>
            <w:cnfStyle w:val="001000000000" w:firstRow="0" w:lastRow="0" w:firstColumn="1" w:lastColumn="0" w:oddVBand="0" w:evenVBand="0" w:oddHBand="0" w:evenHBand="0" w:firstRowFirstColumn="0" w:firstRowLastColumn="0" w:lastRowFirstColumn="0" w:lastRowLastColumn="0"/>
            <w:tcW w:w="1865" w:type="dxa"/>
            <w:vAlign w:val="top"/>
          </w:tcPr>
          <w:p w14:paraId="22C6E79E" w14:textId="11865D9D" w:rsidR="004D6D89" w:rsidRPr="00F62DA8" w:rsidRDefault="004D6D89" w:rsidP="004D6D89">
            <w:pPr>
              <w:rPr>
                <w:lang w:eastAsia="en-US"/>
              </w:rPr>
            </w:pPr>
            <w:r w:rsidRPr="00AE2F12">
              <w:t>SSR</w:t>
            </w:r>
          </w:p>
        </w:tc>
        <w:tc>
          <w:tcPr>
            <w:tcW w:w="1100" w:type="dxa"/>
            <w:shd w:val="clear" w:color="auto" w:fill="FBE4D5" w:themeFill="accent2" w:themeFillTint="33"/>
            <w:vAlign w:val="top"/>
          </w:tcPr>
          <w:p w14:paraId="43B05251" w14:textId="2EC03045"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68</w:t>
            </w:r>
          </w:p>
        </w:tc>
        <w:tc>
          <w:tcPr>
            <w:tcW w:w="1012" w:type="dxa"/>
            <w:shd w:val="clear" w:color="auto" w:fill="E2EFD9" w:themeFill="accent6" w:themeFillTint="33"/>
            <w:vAlign w:val="top"/>
          </w:tcPr>
          <w:p w14:paraId="5E52D6EC" w14:textId="478B4A12"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1,6</w:t>
            </w:r>
          </w:p>
        </w:tc>
        <w:tc>
          <w:tcPr>
            <w:tcW w:w="870" w:type="dxa"/>
            <w:shd w:val="clear" w:color="auto" w:fill="FFF2CC" w:themeFill="accent4" w:themeFillTint="33"/>
            <w:vAlign w:val="top"/>
          </w:tcPr>
          <w:p w14:paraId="2B0C1259" w14:textId="78235E6A"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5,9</w:t>
            </w:r>
          </w:p>
        </w:tc>
        <w:tc>
          <w:tcPr>
            <w:tcW w:w="1020" w:type="dxa"/>
            <w:shd w:val="clear" w:color="auto" w:fill="E2EFD9" w:themeFill="accent6" w:themeFillTint="33"/>
            <w:vAlign w:val="top"/>
          </w:tcPr>
          <w:p w14:paraId="0928A86B" w14:textId="4E37F87D"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3,5</w:t>
            </w:r>
          </w:p>
        </w:tc>
        <w:tc>
          <w:tcPr>
            <w:tcW w:w="980" w:type="dxa"/>
            <w:shd w:val="clear" w:color="auto" w:fill="FBE4D5" w:themeFill="accent2" w:themeFillTint="33"/>
            <w:vAlign w:val="top"/>
          </w:tcPr>
          <w:p w14:paraId="77D1BA4E" w14:textId="6CA2A04B"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4,1</w:t>
            </w:r>
          </w:p>
        </w:tc>
        <w:tc>
          <w:tcPr>
            <w:tcW w:w="1020" w:type="dxa"/>
            <w:shd w:val="clear" w:color="auto" w:fill="FFE3E4"/>
            <w:vAlign w:val="top"/>
          </w:tcPr>
          <w:p w14:paraId="43E52D55" w14:textId="482012A5"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470</w:t>
            </w:r>
          </w:p>
        </w:tc>
        <w:tc>
          <w:tcPr>
            <w:tcW w:w="829" w:type="dxa"/>
            <w:shd w:val="clear" w:color="auto" w:fill="FBE4D5" w:themeFill="accent2" w:themeFillTint="33"/>
            <w:vAlign w:val="top"/>
          </w:tcPr>
          <w:p w14:paraId="4A08FE67" w14:textId="47CDB6D2"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0,7</w:t>
            </w:r>
          </w:p>
        </w:tc>
      </w:tr>
      <w:tr w:rsidR="004D6D89" w:rsidRPr="00F62DA8" w14:paraId="5ECFAD6A" w14:textId="77777777" w:rsidTr="00583B46">
        <w:trPr>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7004AEE9" w14:textId="17959B09" w:rsidR="004D6D89" w:rsidRPr="00F62DA8" w:rsidRDefault="004D6D89" w:rsidP="004D6D89">
            <w:pPr>
              <w:rPr>
                <w:lang w:eastAsia="en-US"/>
              </w:rPr>
            </w:pPr>
            <w:r w:rsidRPr="00AE2F12">
              <w:t>prerender</w:t>
            </w:r>
          </w:p>
        </w:tc>
        <w:tc>
          <w:tcPr>
            <w:tcW w:w="1100" w:type="dxa"/>
            <w:shd w:val="clear" w:color="auto" w:fill="FFF2CC" w:themeFill="accent4" w:themeFillTint="33"/>
            <w:vAlign w:val="top"/>
          </w:tcPr>
          <w:p w14:paraId="7EB711EF" w14:textId="229558B0"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73</w:t>
            </w:r>
          </w:p>
        </w:tc>
        <w:tc>
          <w:tcPr>
            <w:tcW w:w="1012" w:type="dxa"/>
            <w:shd w:val="clear" w:color="auto" w:fill="FBE4D5" w:themeFill="accent2" w:themeFillTint="33"/>
            <w:vAlign w:val="top"/>
          </w:tcPr>
          <w:p w14:paraId="5037F03D" w14:textId="5B5419E3"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2,2</w:t>
            </w:r>
          </w:p>
        </w:tc>
        <w:tc>
          <w:tcPr>
            <w:tcW w:w="870" w:type="dxa"/>
            <w:shd w:val="clear" w:color="auto" w:fill="E2EFD9" w:themeFill="accent6" w:themeFillTint="33"/>
            <w:vAlign w:val="top"/>
          </w:tcPr>
          <w:p w14:paraId="0D083C17" w14:textId="64DD0E7E"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5,3</w:t>
            </w:r>
          </w:p>
        </w:tc>
        <w:tc>
          <w:tcPr>
            <w:tcW w:w="1020" w:type="dxa"/>
            <w:shd w:val="clear" w:color="auto" w:fill="FFF2CC" w:themeFill="accent4" w:themeFillTint="33"/>
            <w:vAlign w:val="top"/>
          </w:tcPr>
          <w:p w14:paraId="0FF5EF5D" w14:textId="07E225B2"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3,8</w:t>
            </w:r>
          </w:p>
        </w:tc>
        <w:tc>
          <w:tcPr>
            <w:tcW w:w="980" w:type="dxa"/>
            <w:shd w:val="clear" w:color="auto" w:fill="FFE3E4"/>
            <w:vAlign w:val="top"/>
          </w:tcPr>
          <w:p w14:paraId="68EC6E51" w14:textId="106F100A"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4,5</w:t>
            </w:r>
          </w:p>
        </w:tc>
        <w:tc>
          <w:tcPr>
            <w:tcW w:w="1020" w:type="dxa"/>
            <w:shd w:val="clear" w:color="auto" w:fill="FFF2CC" w:themeFill="accent4" w:themeFillTint="33"/>
            <w:vAlign w:val="top"/>
          </w:tcPr>
          <w:p w14:paraId="515107B8" w14:textId="61EBAE0A"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280</w:t>
            </w:r>
          </w:p>
        </w:tc>
        <w:tc>
          <w:tcPr>
            <w:tcW w:w="829" w:type="dxa"/>
            <w:shd w:val="clear" w:color="auto" w:fill="FFF2CC" w:themeFill="accent4" w:themeFillTint="33"/>
            <w:vAlign w:val="top"/>
          </w:tcPr>
          <w:p w14:paraId="2CA20612" w14:textId="46152F39"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0,46</w:t>
            </w:r>
          </w:p>
        </w:tc>
      </w:tr>
      <w:tr w:rsidR="004D6D89" w:rsidRPr="00F62DA8" w14:paraId="7897BFCA" w14:textId="77777777" w:rsidTr="00CA49AB">
        <w:trPr>
          <w:cantSplit/>
          <w:trHeight w:val="456"/>
        </w:trPr>
        <w:tc>
          <w:tcPr>
            <w:cnfStyle w:val="001000000000" w:firstRow="0" w:lastRow="0" w:firstColumn="1" w:lastColumn="0" w:oddVBand="0" w:evenVBand="0" w:oddHBand="0" w:evenHBand="0" w:firstRowFirstColumn="0" w:firstRowLastColumn="0" w:lastRowFirstColumn="0" w:lastRowLastColumn="0"/>
            <w:tcW w:w="1865" w:type="dxa"/>
            <w:vAlign w:val="top"/>
          </w:tcPr>
          <w:p w14:paraId="603CA348" w14:textId="577645AA" w:rsidR="004D6D89" w:rsidRPr="00F62DA8" w:rsidRDefault="004D6D89" w:rsidP="004D6D89">
            <w:pPr>
              <w:rPr>
                <w:lang w:eastAsia="en-US"/>
              </w:rPr>
            </w:pPr>
            <w:r w:rsidRPr="00AE2F12">
              <w:t>server render</w:t>
            </w:r>
          </w:p>
        </w:tc>
        <w:tc>
          <w:tcPr>
            <w:tcW w:w="1100" w:type="dxa"/>
            <w:shd w:val="clear" w:color="auto" w:fill="E2EFD9" w:themeFill="accent6" w:themeFillTint="33"/>
            <w:vAlign w:val="top"/>
          </w:tcPr>
          <w:p w14:paraId="1150F0F4" w14:textId="2048F218"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76</w:t>
            </w:r>
          </w:p>
        </w:tc>
        <w:tc>
          <w:tcPr>
            <w:tcW w:w="1012" w:type="dxa"/>
            <w:shd w:val="clear" w:color="auto" w:fill="FFF2CC" w:themeFill="accent4" w:themeFillTint="33"/>
            <w:vAlign w:val="top"/>
          </w:tcPr>
          <w:p w14:paraId="6938746A" w14:textId="1D5A6C49"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2</w:t>
            </w:r>
          </w:p>
        </w:tc>
        <w:tc>
          <w:tcPr>
            <w:tcW w:w="870" w:type="dxa"/>
            <w:shd w:val="clear" w:color="auto" w:fill="FFE3E4"/>
            <w:vAlign w:val="top"/>
          </w:tcPr>
          <w:p w14:paraId="35D6F40E" w14:textId="5ABB1D02"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8,6</w:t>
            </w:r>
          </w:p>
        </w:tc>
        <w:tc>
          <w:tcPr>
            <w:tcW w:w="1020" w:type="dxa"/>
            <w:shd w:val="clear" w:color="auto" w:fill="FFF2CC" w:themeFill="accent4" w:themeFillTint="33"/>
            <w:vAlign w:val="top"/>
          </w:tcPr>
          <w:p w14:paraId="125D85FF" w14:textId="69EDFC2B"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3,8</w:t>
            </w:r>
          </w:p>
        </w:tc>
        <w:tc>
          <w:tcPr>
            <w:tcW w:w="980" w:type="dxa"/>
            <w:shd w:val="clear" w:color="auto" w:fill="E2EFD9" w:themeFill="accent6" w:themeFillTint="33"/>
            <w:vAlign w:val="top"/>
          </w:tcPr>
          <w:p w14:paraId="28EA3100" w14:textId="35962896"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2,1</w:t>
            </w:r>
          </w:p>
        </w:tc>
        <w:tc>
          <w:tcPr>
            <w:tcW w:w="1020" w:type="dxa"/>
            <w:shd w:val="clear" w:color="auto" w:fill="E2EFD9" w:themeFill="accent6" w:themeFillTint="33"/>
            <w:vAlign w:val="top"/>
          </w:tcPr>
          <w:p w14:paraId="3B668AAB" w14:textId="79E610CB"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30</w:t>
            </w:r>
          </w:p>
        </w:tc>
        <w:tc>
          <w:tcPr>
            <w:tcW w:w="829" w:type="dxa"/>
            <w:shd w:val="clear" w:color="auto" w:fill="E2EFD9" w:themeFill="accent6" w:themeFillTint="33"/>
            <w:vAlign w:val="top"/>
          </w:tcPr>
          <w:p w14:paraId="67E28867" w14:textId="68380E75"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0</w:t>
            </w:r>
          </w:p>
        </w:tc>
      </w:tr>
      <w:tr w:rsidR="004D6D89" w:rsidRPr="00F62DA8" w14:paraId="0A6AC64A" w14:textId="77777777" w:rsidTr="00583B46">
        <w:trPr>
          <w:cantSplit/>
          <w:trHeight w:val="471"/>
        </w:trPr>
        <w:tc>
          <w:tcPr>
            <w:cnfStyle w:val="001000000000" w:firstRow="0" w:lastRow="0" w:firstColumn="1" w:lastColumn="0" w:oddVBand="0" w:evenVBand="0" w:oddHBand="0" w:evenHBand="0" w:firstRowFirstColumn="0" w:firstRowLastColumn="0" w:lastRowFirstColumn="0" w:lastRowLastColumn="0"/>
            <w:tcW w:w="1865" w:type="dxa"/>
            <w:vAlign w:val="top"/>
          </w:tcPr>
          <w:p w14:paraId="70A5A98E" w14:textId="2380D1AE" w:rsidR="004D6D89" w:rsidRPr="00F62DA8" w:rsidRDefault="004D6D89" w:rsidP="004D6D89">
            <w:pPr>
              <w:rPr>
                <w:lang w:eastAsia="en-US"/>
              </w:rPr>
            </w:pPr>
            <w:r w:rsidRPr="00AE2F12">
              <w:t>CSR</w:t>
            </w:r>
          </w:p>
        </w:tc>
        <w:tc>
          <w:tcPr>
            <w:tcW w:w="1100" w:type="dxa"/>
            <w:shd w:val="clear" w:color="auto" w:fill="FFE3E4"/>
            <w:vAlign w:val="top"/>
          </w:tcPr>
          <w:p w14:paraId="1E66B27C" w14:textId="27A423FA"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66</w:t>
            </w:r>
          </w:p>
        </w:tc>
        <w:tc>
          <w:tcPr>
            <w:tcW w:w="1012" w:type="dxa"/>
            <w:shd w:val="clear" w:color="auto" w:fill="E2EFD9" w:themeFill="accent6" w:themeFillTint="33"/>
            <w:vAlign w:val="top"/>
          </w:tcPr>
          <w:p w14:paraId="64DA094D" w14:textId="5ACDC090"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1,6</w:t>
            </w:r>
          </w:p>
        </w:tc>
        <w:tc>
          <w:tcPr>
            <w:tcW w:w="870" w:type="dxa"/>
            <w:shd w:val="clear" w:color="auto" w:fill="FBE4D5" w:themeFill="accent2" w:themeFillTint="33"/>
            <w:vAlign w:val="top"/>
          </w:tcPr>
          <w:p w14:paraId="1BA3A90A" w14:textId="06C3EDDE"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6,1</w:t>
            </w:r>
          </w:p>
        </w:tc>
        <w:tc>
          <w:tcPr>
            <w:tcW w:w="1020" w:type="dxa"/>
            <w:shd w:val="clear" w:color="auto" w:fill="FBE4D5" w:themeFill="accent2" w:themeFillTint="33"/>
            <w:vAlign w:val="top"/>
          </w:tcPr>
          <w:p w14:paraId="7098A4D8" w14:textId="16B6268D"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4,4</w:t>
            </w:r>
          </w:p>
        </w:tc>
        <w:tc>
          <w:tcPr>
            <w:tcW w:w="980" w:type="dxa"/>
            <w:shd w:val="clear" w:color="auto" w:fill="FFF2CC" w:themeFill="accent4" w:themeFillTint="33"/>
            <w:vAlign w:val="top"/>
          </w:tcPr>
          <w:p w14:paraId="2AF8E5DC" w14:textId="2440A71B"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3,9</w:t>
            </w:r>
          </w:p>
        </w:tc>
        <w:tc>
          <w:tcPr>
            <w:tcW w:w="1020" w:type="dxa"/>
            <w:shd w:val="clear" w:color="auto" w:fill="FBE4D5" w:themeFill="accent2" w:themeFillTint="33"/>
            <w:vAlign w:val="top"/>
          </w:tcPr>
          <w:p w14:paraId="2996F846" w14:textId="3D29E3EB"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320</w:t>
            </w:r>
          </w:p>
        </w:tc>
        <w:tc>
          <w:tcPr>
            <w:tcW w:w="829" w:type="dxa"/>
            <w:shd w:val="clear" w:color="auto" w:fill="FFE3E4"/>
            <w:vAlign w:val="top"/>
          </w:tcPr>
          <w:p w14:paraId="1FBF569F" w14:textId="6B3E0BCC" w:rsidR="004D6D89" w:rsidRPr="00F62DA8" w:rsidRDefault="004D6D89" w:rsidP="004D6D89">
            <w:pPr>
              <w:cnfStyle w:val="000000000000" w:firstRow="0" w:lastRow="0" w:firstColumn="0" w:lastColumn="0" w:oddVBand="0" w:evenVBand="0" w:oddHBand="0" w:evenHBand="0" w:firstRowFirstColumn="0" w:firstRowLastColumn="0" w:lastRowFirstColumn="0" w:lastRowLastColumn="0"/>
              <w:rPr>
                <w:lang w:eastAsia="en-US"/>
              </w:rPr>
            </w:pPr>
            <w:r w:rsidRPr="00AE2F12">
              <w:t>1,18</w:t>
            </w:r>
          </w:p>
        </w:tc>
      </w:tr>
    </w:tbl>
    <w:p w14:paraId="5BF58BBD" w14:textId="104B064D" w:rsidR="00FC1A70" w:rsidRPr="00FC1A70" w:rsidRDefault="00422140" w:rsidP="00FC1A70">
      <w:pPr>
        <w:pStyle w:val="Nadpis3"/>
      </w:pPr>
      <w:r>
        <w:t>SEO – Pozice ve vyhledávačích pro dosud neexistující produkty</w:t>
      </w:r>
    </w:p>
    <w:p w14:paraId="35ADBEC0" w14:textId="3119C32B" w:rsidR="00FC1A70" w:rsidRPr="00FC1A70" w:rsidRDefault="00FC1A70" w:rsidP="00FC1A70">
      <w:pPr>
        <w:pStyle w:val="Titulek"/>
      </w:pPr>
      <w:r>
        <w:t xml:space="preserve">Tabulka </w:t>
      </w:r>
      <w:r w:rsidR="00A85E97">
        <w:fldChar w:fldCharType="begin"/>
      </w:r>
      <w:r w:rsidR="00A85E97">
        <w:instrText xml:space="preserve"> SEQ Tabulka \* ARABIC </w:instrText>
      </w:r>
      <w:r w:rsidR="00A85E97">
        <w:fldChar w:fldCharType="separate"/>
      </w:r>
      <w:r>
        <w:rPr>
          <w:noProof/>
        </w:rPr>
        <w:t>13</w:t>
      </w:r>
      <w:r w:rsidR="00A85E97">
        <w:rPr>
          <w:noProof/>
        </w:rPr>
        <w:fldChar w:fldCharType="end"/>
      </w:r>
      <w:r>
        <w:t xml:space="preserve"> Seznam.cz pozice jednotlivých </w:t>
      </w:r>
      <w:proofErr w:type="spellStart"/>
      <w:r>
        <w:t>renderingů</w:t>
      </w:r>
      <w:proofErr w:type="spellEnd"/>
      <w:r>
        <w:t xml:space="preserve"> ve výsledcích vyhledávání</w:t>
      </w:r>
    </w:p>
    <w:tbl>
      <w:tblPr>
        <w:tblStyle w:val="Styl1"/>
        <w:tblW w:w="0" w:type="auto"/>
        <w:tblLook w:val="04A0" w:firstRow="1" w:lastRow="0" w:firstColumn="1" w:lastColumn="0" w:noHBand="0" w:noVBand="1"/>
      </w:tblPr>
      <w:tblGrid>
        <w:gridCol w:w="1757"/>
        <w:gridCol w:w="1757"/>
        <w:gridCol w:w="1757"/>
        <w:gridCol w:w="1757"/>
        <w:gridCol w:w="1758"/>
      </w:tblGrid>
      <w:tr w:rsidR="00EB4B1E" w14:paraId="44C07E47" w14:textId="77777777" w:rsidTr="00EB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1E7BA9BF" w14:textId="7EFBFE00" w:rsidR="00EB4B1E" w:rsidRDefault="000E1275" w:rsidP="009927CF">
            <w:pPr>
              <w:rPr>
                <w:lang w:eastAsia="en-US"/>
              </w:rPr>
            </w:pPr>
            <w:r>
              <w:rPr>
                <w:lang w:eastAsia="en-US"/>
              </w:rPr>
              <w:t>Rendering</w:t>
            </w:r>
          </w:p>
        </w:tc>
        <w:tc>
          <w:tcPr>
            <w:tcW w:w="1757" w:type="dxa"/>
          </w:tcPr>
          <w:p w14:paraId="092BBA90" w14:textId="61A10E5D" w:rsidR="00EB4B1E" w:rsidRDefault="00972C16" w:rsidP="009927CF">
            <w:pPr>
              <w:cnfStyle w:val="100000000000" w:firstRow="1" w:lastRow="0" w:firstColumn="0" w:lastColumn="0" w:oddVBand="0" w:evenVBand="0" w:oddHBand="0" w:evenHBand="0" w:firstRowFirstColumn="0" w:firstRowLastColumn="0" w:lastRowFirstColumn="0" w:lastRowLastColumn="0"/>
              <w:rPr>
                <w:lang w:eastAsia="en-US"/>
              </w:rPr>
            </w:pPr>
            <w:r>
              <w:rPr>
                <w:lang w:eastAsia="en-US"/>
              </w:rPr>
              <w:t>1</w:t>
            </w:r>
            <w:r w:rsidR="008D0357">
              <w:rPr>
                <w:lang w:eastAsia="en-US"/>
              </w:rPr>
              <w:t>.</w:t>
            </w:r>
          </w:p>
        </w:tc>
        <w:tc>
          <w:tcPr>
            <w:tcW w:w="1757" w:type="dxa"/>
          </w:tcPr>
          <w:p w14:paraId="6DA0E64C" w14:textId="7AB0FD98" w:rsidR="00EB4B1E" w:rsidRDefault="00972C16" w:rsidP="009927CF">
            <w:pPr>
              <w:cnfStyle w:val="100000000000" w:firstRow="1" w:lastRow="0" w:firstColumn="0" w:lastColumn="0" w:oddVBand="0" w:evenVBand="0" w:oddHBand="0" w:evenHBand="0" w:firstRowFirstColumn="0" w:firstRowLastColumn="0" w:lastRowFirstColumn="0" w:lastRowLastColumn="0"/>
              <w:rPr>
                <w:lang w:eastAsia="en-US"/>
              </w:rPr>
            </w:pPr>
            <w:r>
              <w:rPr>
                <w:lang w:eastAsia="en-US"/>
              </w:rPr>
              <w:t>2</w:t>
            </w:r>
            <w:r w:rsidR="008D0357">
              <w:rPr>
                <w:lang w:eastAsia="en-US"/>
              </w:rPr>
              <w:t>.</w:t>
            </w:r>
          </w:p>
        </w:tc>
        <w:tc>
          <w:tcPr>
            <w:tcW w:w="1757" w:type="dxa"/>
          </w:tcPr>
          <w:p w14:paraId="50AFF675" w14:textId="72FD9B10" w:rsidR="00EB4B1E" w:rsidRDefault="00972C16" w:rsidP="009927CF">
            <w:pPr>
              <w:cnfStyle w:val="100000000000" w:firstRow="1" w:lastRow="0" w:firstColumn="0" w:lastColumn="0" w:oddVBand="0" w:evenVBand="0" w:oddHBand="0" w:evenHBand="0" w:firstRowFirstColumn="0" w:firstRowLastColumn="0" w:lastRowFirstColumn="0" w:lastRowLastColumn="0"/>
              <w:rPr>
                <w:lang w:eastAsia="en-US"/>
              </w:rPr>
            </w:pPr>
            <w:r>
              <w:rPr>
                <w:lang w:eastAsia="en-US"/>
              </w:rPr>
              <w:t>3</w:t>
            </w:r>
            <w:r w:rsidR="008D0357">
              <w:rPr>
                <w:lang w:eastAsia="en-US"/>
              </w:rPr>
              <w:t>.</w:t>
            </w:r>
          </w:p>
        </w:tc>
        <w:tc>
          <w:tcPr>
            <w:tcW w:w="1758" w:type="dxa"/>
          </w:tcPr>
          <w:p w14:paraId="098EC24B" w14:textId="0632B5EB" w:rsidR="00EB4B1E" w:rsidRDefault="00972C16" w:rsidP="009927CF">
            <w:pPr>
              <w:cnfStyle w:val="100000000000" w:firstRow="1" w:lastRow="0" w:firstColumn="0" w:lastColumn="0" w:oddVBand="0" w:evenVBand="0" w:oddHBand="0" w:evenHBand="0" w:firstRowFirstColumn="0" w:firstRowLastColumn="0" w:lastRowFirstColumn="0" w:lastRowLastColumn="0"/>
              <w:rPr>
                <w:lang w:eastAsia="en-US"/>
              </w:rPr>
            </w:pPr>
            <w:r>
              <w:rPr>
                <w:lang w:eastAsia="en-US"/>
              </w:rPr>
              <w:t>4</w:t>
            </w:r>
            <w:r w:rsidR="008D0357">
              <w:rPr>
                <w:lang w:eastAsia="en-US"/>
              </w:rPr>
              <w:t>.</w:t>
            </w:r>
          </w:p>
        </w:tc>
      </w:tr>
      <w:tr w:rsidR="00EB4B1E" w14:paraId="1398B83E" w14:textId="77777777" w:rsidTr="00EB4B1E">
        <w:tc>
          <w:tcPr>
            <w:cnfStyle w:val="001000000000" w:firstRow="0" w:lastRow="0" w:firstColumn="1" w:lastColumn="0" w:oddVBand="0" w:evenVBand="0" w:oddHBand="0" w:evenHBand="0" w:firstRowFirstColumn="0" w:firstRowLastColumn="0" w:lastRowFirstColumn="0" w:lastRowLastColumn="0"/>
            <w:tcW w:w="1757" w:type="dxa"/>
          </w:tcPr>
          <w:p w14:paraId="27B94B20" w14:textId="7B69BF30" w:rsidR="00EB4B1E" w:rsidRDefault="00972C16" w:rsidP="009927CF">
            <w:pPr>
              <w:rPr>
                <w:lang w:eastAsia="en-US"/>
              </w:rPr>
            </w:pPr>
            <w:r>
              <w:rPr>
                <w:lang w:eastAsia="en-US"/>
              </w:rPr>
              <w:t>SSR</w:t>
            </w:r>
          </w:p>
        </w:tc>
        <w:tc>
          <w:tcPr>
            <w:tcW w:w="1757" w:type="dxa"/>
          </w:tcPr>
          <w:p w14:paraId="0A83E298" w14:textId="68BD0CCA" w:rsidR="00EB4B1E" w:rsidRPr="00D85D25" w:rsidRDefault="00D4702F" w:rsidP="009927CF">
            <w:pPr>
              <w:cnfStyle w:val="000000000000" w:firstRow="0" w:lastRow="0" w:firstColumn="0" w:lastColumn="0" w:oddVBand="0" w:evenVBand="0" w:oddHBand="0" w:evenHBand="0" w:firstRowFirstColumn="0" w:firstRowLastColumn="0" w:lastRowFirstColumn="0" w:lastRowLastColumn="0"/>
              <w:rPr>
                <w:b/>
                <w:bCs/>
                <w:lang w:eastAsia="en-US"/>
              </w:rPr>
            </w:pPr>
            <w:r w:rsidRPr="00D85D25">
              <w:rPr>
                <w:b/>
                <w:bCs/>
                <w:lang w:eastAsia="en-US"/>
              </w:rPr>
              <w:t>2</w:t>
            </w:r>
          </w:p>
        </w:tc>
        <w:tc>
          <w:tcPr>
            <w:tcW w:w="1757" w:type="dxa"/>
          </w:tcPr>
          <w:p w14:paraId="00989E24" w14:textId="0EA73C8F" w:rsidR="00EB4B1E" w:rsidRDefault="00D85D25" w:rsidP="009927CF">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757" w:type="dxa"/>
          </w:tcPr>
          <w:p w14:paraId="79F7720A" w14:textId="1CD45C4B" w:rsidR="00EB4B1E" w:rsidRPr="00D85D25" w:rsidRDefault="006274C4" w:rsidP="009927CF">
            <w:pPr>
              <w:cnfStyle w:val="000000000000" w:firstRow="0" w:lastRow="0" w:firstColumn="0" w:lastColumn="0" w:oddVBand="0" w:evenVBand="0" w:oddHBand="0" w:evenHBand="0" w:firstRowFirstColumn="0" w:firstRowLastColumn="0" w:lastRowFirstColumn="0" w:lastRowLastColumn="0"/>
              <w:rPr>
                <w:b/>
                <w:bCs/>
                <w:lang w:eastAsia="en-US"/>
              </w:rPr>
            </w:pPr>
            <w:r w:rsidRPr="00D85D25">
              <w:rPr>
                <w:b/>
                <w:bCs/>
                <w:lang w:eastAsia="en-US"/>
              </w:rPr>
              <w:t>3</w:t>
            </w:r>
          </w:p>
        </w:tc>
        <w:tc>
          <w:tcPr>
            <w:tcW w:w="1758" w:type="dxa"/>
          </w:tcPr>
          <w:p w14:paraId="24DED4DC" w14:textId="22E92B39" w:rsidR="00EB4B1E" w:rsidRDefault="00D85D25" w:rsidP="009927CF">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r>
      <w:tr w:rsidR="00EB4B1E" w14:paraId="47CD9B6F" w14:textId="77777777" w:rsidTr="00EB4B1E">
        <w:tc>
          <w:tcPr>
            <w:cnfStyle w:val="001000000000" w:firstRow="0" w:lastRow="0" w:firstColumn="1" w:lastColumn="0" w:oddVBand="0" w:evenVBand="0" w:oddHBand="0" w:evenHBand="0" w:firstRowFirstColumn="0" w:firstRowLastColumn="0" w:lastRowFirstColumn="0" w:lastRowLastColumn="0"/>
            <w:tcW w:w="1757" w:type="dxa"/>
          </w:tcPr>
          <w:p w14:paraId="64E0DE77" w14:textId="384D55A4" w:rsidR="00EB4B1E" w:rsidRDefault="00972C16" w:rsidP="009927CF">
            <w:pPr>
              <w:rPr>
                <w:lang w:eastAsia="en-US"/>
              </w:rPr>
            </w:pPr>
            <w:r>
              <w:rPr>
                <w:lang w:eastAsia="en-US"/>
              </w:rPr>
              <w:t>prerender</w:t>
            </w:r>
          </w:p>
        </w:tc>
        <w:tc>
          <w:tcPr>
            <w:tcW w:w="1757" w:type="dxa"/>
          </w:tcPr>
          <w:p w14:paraId="21C3610F" w14:textId="420C03C3" w:rsidR="00EB4B1E" w:rsidRPr="00D85D25" w:rsidRDefault="002732D4" w:rsidP="009927CF">
            <w:pPr>
              <w:cnfStyle w:val="000000000000" w:firstRow="0" w:lastRow="0" w:firstColumn="0" w:lastColumn="0" w:oddVBand="0" w:evenVBand="0" w:oddHBand="0" w:evenHBand="0" w:firstRowFirstColumn="0" w:firstRowLastColumn="0" w:lastRowFirstColumn="0" w:lastRowLastColumn="0"/>
              <w:rPr>
                <w:b/>
                <w:bCs/>
                <w:lang w:eastAsia="en-US"/>
              </w:rPr>
            </w:pPr>
            <w:r w:rsidRPr="00D85D25">
              <w:rPr>
                <w:b/>
                <w:bCs/>
                <w:lang w:eastAsia="en-US"/>
              </w:rPr>
              <w:t>1</w:t>
            </w:r>
          </w:p>
        </w:tc>
        <w:tc>
          <w:tcPr>
            <w:tcW w:w="1757" w:type="dxa"/>
          </w:tcPr>
          <w:p w14:paraId="5F6F5084" w14:textId="40CB039B" w:rsidR="00EB4B1E" w:rsidRDefault="00D85D25" w:rsidP="009927CF">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757" w:type="dxa"/>
          </w:tcPr>
          <w:p w14:paraId="4C70D083" w14:textId="69FB5FD1" w:rsidR="00EB4B1E" w:rsidRPr="00D85D25" w:rsidRDefault="003C75E8" w:rsidP="009927CF">
            <w:pPr>
              <w:cnfStyle w:val="000000000000" w:firstRow="0" w:lastRow="0" w:firstColumn="0" w:lastColumn="0" w:oddVBand="0" w:evenVBand="0" w:oddHBand="0" w:evenHBand="0" w:firstRowFirstColumn="0" w:firstRowLastColumn="0" w:lastRowFirstColumn="0" w:lastRowLastColumn="0"/>
              <w:rPr>
                <w:b/>
                <w:bCs/>
                <w:lang w:eastAsia="en-US"/>
              </w:rPr>
            </w:pPr>
            <w:r w:rsidRPr="00D85D25">
              <w:rPr>
                <w:b/>
                <w:bCs/>
                <w:lang w:eastAsia="en-US"/>
              </w:rPr>
              <w:t>2</w:t>
            </w:r>
          </w:p>
        </w:tc>
        <w:tc>
          <w:tcPr>
            <w:tcW w:w="1758" w:type="dxa"/>
          </w:tcPr>
          <w:p w14:paraId="1EFC1566" w14:textId="4AC6F9A5" w:rsidR="00EB4B1E" w:rsidRPr="00D85D25" w:rsidRDefault="00BF0A5A" w:rsidP="009927CF">
            <w:pPr>
              <w:cnfStyle w:val="000000000000" w:firstRow="0" w:lastRow="0" w:firstColumn="0" w:lastColumn="0" w:oddVBand="0" w:evenVBand="0" w:oddHBand="0" w:evenHBand="0" w:firstRowFirstColumn="0" w:firstRowLastColumn="0" w:lastRowFirstColumn="0" w:lastRowLastColumn="0"/>
              <w:rPr>
                <w:b/>
                <w:bCs/>
                <w:lang w:eastAsia="en-US"/>
              </w:rPr>
            </w:pPr>
            <w:r w:rsidRPr="00D85D25">
              <w:rPr>
                <w:b/>
                <w:bCs/>
                <w:lang w:eastAsia="en-US"/>
              </w:rPr>
              <w:t>2</w:t>
            </w:r>
          </w:p>
        </w:tc>
      </w:tr>
      <w:tr w:rsidR="00EB4B1E" w14:paraId="0048E65B" w14:textId="77777777" w:rsidTr="00EB4B1E">
        <w:tc>
          <w:tcPr>
            <w:cnfStyle w:val="001000000000" w:firstRow="0" w:lastRow="0" w:firstColumn="1" w:lastColumn="0" w:oddVBand="0" w:evenVBand="0" w:oddHBand="0" w:evenHBand="0" w:firstRowFirstColumn="0" w:firstRowLastColumn="0" w:lastRowFirstColumn="0" w:lastRowLastColumn="0"/>
            <w:tcW w:w="1757" w:type="dxa"/>
          </w:tcPr>
          <w:p w14:paraId="35D0BFB3" w14:textId="35694538" w:rsidR="00EB4B1E" w:rsidRDefault="00972C16" w:rsidP="009927CF">
            <w:pPr>
              <w:rPr>
                <w:lang w:eastAsia="en-US"/>
              </w:rPr>
            </w:pPr>
            <w:r>
              <w:rPr>
                <w:lang w:eastAsia="en-US"/>
              </w:rPr>
              <w:t>server render</w:t>
            </w:r>
          </w:p>
        </w:tc>
        <w:tc>
          <w:tcPr>
            <w:tcW w:w="1757" w:type="dxa"/>
          </w:tcPr>
          <w:p w14:paraId="24570FB8" w14:textId="79C4FE0A" w:rsidR="00EB4B1E" w:rsidRPr="00D85D25" w:rsidRDefault="003810D9" w:rsidP="009927CF">
            <w:pPr>
              <w:cnfStyle w:val="000000000000" w:firstRow="0" w:lastRow="0" w:firstColumn="0" w:lastColumn="0" w:oddVBand="0" w:evenVBand="0" w:oddHBand="0" w:evenHBand="0" w:firstRowFirstColumn="0" w:firstRowLastColumn="0" w:lastRowFirstColumn="0" w:lastRowLastColumn="0"/>
              <w:rPr>
                <w:b/>
                <w:bCs/>
                <w:lang w:eastAsia="en-US"/>
              </w:rPr>
            </w:pPr>
            <w:r w:rsidRPr="00D85D25">
              <w:rPr>
                <w:b/>
                <w:bCs/>
                <w:lang w:eastAsia="en-US"/>
              </w:rPr>
              <w:t>2</w:t>
            </w:r>
          </w:p>
        </w:tc>
        <w:tc>
          <w:tcPr>
            <w:tcW w:w="1757" w:type="dxa"/>
          </w:tcPr>
          <w:p w14:paraId="3B02C994" w14:textId="475619FD" w:rsidR="00EB4B1E" w:rsidRDefault="00D85D25" w:rsidP="009927CF">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757" w:type="dxa"/>
          </w:tcPr>
          <w:p w14:paraId="74FC1465" w14:textId="40B4C2C0" w:rsidR="00EB4B1E" w:rsidRDefault="00D85D25" w:rsidP="009927CF">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758" w:type="dxa"/>
          </w:tcPr>
          <w:p w14:paraId="05A75A89" w14:textId="35D33E78" w:rsidR="00EB4B1E" w:rsidRPr="00D85D25" w:rsidRDefault="003C75E8" w:rsidP="009927CF">
            <w:pPr>
              <w:cnfStyle w:val="000000000000" w:firstRow="0" w:lastRow="0" w:firstColumn="0" w:lastColumn="0" w:oddVBand="0" w:evenVBand="0" w:oddHBand="0" w:evenHBand="0" w:firstRowFirstColumn="0" w:firstRowLastColumn="0" w:lastRowFirstColumn="0" w:lastRowLastColumn="0"/>
              <w:rPr>
                <w:b/>
                <w:bCs/>
                <w:lang w:eastAsia="en-US"/>
              </w:rPr>
            </w:pPr>
            <w:r w:rsidRPr="00D85D25">
              <w:rPr>
                <w:b/>
                <w:bCs/>
                <w:lang w:eastAsia="en-US"/>
              </w:rPr>
              <w:t>3</w:t>
            </w:r>
          </w:p>
        </w:tc>
      </w:tr>
      <w:tr w:rsidR="00EB4B1E" w14:paraId="5A40C660" w14:textId="77777777" w:rsidTr="00EB4B1E">
        <w:tc>
          <w:tcPr>
            <w:cnfStyle w:val="001000000000" w:firstRow="0" w:lastRow="0" w:firstColumn="1" w:lastColumn="0" w:oddVBand="0" w:evenVBand="0" w:oddHBand="0" w:evenHBand="0" w:firstRowFirstColumn="0" w:firstRowLastColumn="0" w:lastRowFirstColumn="0" w:lastRowLastColumn="0"/>
            <w:tcW w:w="1757" w:type="dxa"/>
          </w:tcPr>
          <w:p w14:paraId="07B9E776" w14:textId="1F1B5DF5" w:rsidR="00EB4B1E" w:rsidRDefault="00972C16" w:rsidP="009927CF">
            <w:pPr>
              <w:rPr>
                <w:lang w:eastAsia="en-US"/>
              </w:rPr>
            </w:pPr>
            <w:r>
              <w:rPr>
                <w:lang w:eastAsia="en-US"/>
              </w:rPr>
              <w:t>CSR</w:t>
            </w:r>
          </w:p>
        </w:tc>
        <w:tc>
          <w:tcPr>
            <w:tcW w:w="1757" w:type="dxa"/>
          </w:tcPr>
          <w:p w14:paraId="01F14867" w14:textId="23299E36" w:rsidR="00EB4B1E" w:rsidRDefault="00D85D25" w:rsidP="009927CF">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757" w:type="dxa"/>
          </w:tcPr>
          <w:p w14:paraId="2073518E" w14:textId="09D77186" w:rsidR="00EB4B1E" w:rsidRPr="00D85D25" w:rsidRDefault="003C75E8" w:rsidP="009927CF">
            <w:pPr>
              <w:cnfStyle w:val="000000000000" w:firstRow="0" w:lastRow="0" w:firstColumn="0" w:lastColumn="0" w:oddVBand="0" w:evenVBand="0" w:oddHBand="0" w:evenHBand="0" w:firstRowFirstColumn="0" w:firstRowLastColumn="0" w:lastRowFirstColumn="0" w:lastRowLastColumn="0"/>
              <w:rPr>
                <w:b/>
                <w:bCs/>
                <w:lang w:eastAsia="en-US"/>
              </w:rPr>
            </w:pPr>
            <w:r w:rsidRPr="00D85D25">
              <w:rPr>
                <w:b/>
                <w:bCs/>
                <w:lang w:eastAsia="en-US"/>
              </w:rPr>
              <w:t>5</w:t>
            </w:r>
          </w:p>
        </w:tc>
        <w:tc>
          <w:tcPr>
            <w:tcW w:w="1757" w:type="dxa"/>
          </w:tcPr>
          <w:p w14:paraId="030C7D60" w14:textId="4D2FE017" w:rsidR="00EB4B1E" w:rsidRDefault="00D85D25" w:rsidP="009927CF">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758" w:type="dxa"/>
          </w:tcPr>
          <w:p w14:paraId="113285B9" w14:textId="71A004E8" w:rsidR="00EB4B1E" w:rsidRDefault="00D85D25" w:rsidP="009927CF">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r>
    </w:tbl>
    <w:p w14:paraId="6A09199E" w14:textId="77777777" w:rsidR="009927CF" w:rsidRPr="009927CF" w:rsidRDefault="009927CF" w:rsidP="009927CF">
      <w:pPr>
        <w:rPr>
          <w:lang w:eastAsia="en-US"/>
        </w:rPr>
      </w:pPr>
    </w:p>
    <w:p w14:paraId="7AF1D0AC" w14:textId="4B9733F6" w:rsidR="002B360B" w:rsidRPr="002B360B" w:rsidRDefault="005A2F39" w:rsidP="002B360B">
      <w:pPr>
        <w:pStyle w:val="Nadpis3"/>
      </w:pPr>
      <w:r>
        <w:t xml:space="preserve">SEO – </w:t>
      </w:r>
      <w:r w:rsidR="008E5A88">
        <w:t>Výsledek vyhledávání</w:t>
      </w:r>
    </w:p>
    <w:p w14:paraId="518C0F8C" w14:textId="1D38DD2E" w:rsidR="00A518BB" w:rsidRDefault="008E5A88" w:rsidP="007E21C6">
      <w:pPr>
        <w:pStyle w:val="Nadpis3"/>
        <w:numPr>
          <w:ilvl w:val="3"/>
          <w:numId w:val="1"/>
        </w:numPr>
      </w:pPr>
      <w:r>
        <w:t xml:space="preserve">SEO – Google </w:t>
      </w:r>
      <w:proofErr w:type="spellStart"/>
      <w:r>
        <w:t>product</w:t>
      </w:r>
      <w:proofErr w:type="spellEnd"/>
      <w:r>
        <w:t xml:space="preserve"> </w:t>
      </w:r>
      <w:proofErr w:type="spellStart"/>
      <w:r>
        <w:t>snippet</w:t>
      </w:r>
      <w:proofErr w:type="spellEnd"/>
    </w:p>
    <w:p w14:paraId="19E7B78E" w14:textId="3AD14687" w:rsidR="008E5A88" w:rsidRDefault="008E5A88" w:rsidP="008E5A88">
      <w:pPr>
        <w:pStyle w:val="Nadpis3"/>
        <w:numPr>
          <w:ilvl w:val="3"/>
          <w:numId w:val="1"/>
        </w:numPr>
      </w:pPr>
      <w:r>
        <w:t xml:space="preserve">SEO – </w:t>
      </w:r>
      <w:proofErr w:type="spellStart"/>
      <w:r>
        <w:t>Facebook</w:t>
      </w:r>
      <w:proofErr w:type="spellEnd"/>
      <w:r>
        <w:t xml:space="preserve"> </w:t>
      </w:r>
      <w:proofErr w:type="spellStart"/>
      <w:r>
        <w:t>snippet</w:t>
      </w:r>
      <w:proofErr w:type="spellEnd"/>
    </w:p>
    <w:p w14:paraId="2D1FF71D" w14:textId="77777777" w:rsidR="00A518BB" w:rsidRPr="00A518BB" w:rsidRDefault="00A518BB" w:rsidP="00A518BB">
      <w:pPr>
        <w:rPr>
          <w:lang w:eastAsia="en-US"/>
        </w:rPr>
      </w:pPr>
    </w:p>
    <w:p w14:paraId="33ECA433" w14:textId="77777777" w:rsidR="00A518BB" w:rsidRPr="00A518BB" w:rsidRDefault="00A518BB" w:rsidP="00A518BB">
      <w:pPr>
        <w:rPr>
          <w:lang w:eastAsia="en-US"/>
        </w:rPr>
      </w:pPr>
    </w:p>
    <w:p w14:paraId="4CDF856C" w14:textId="77777777" w:rsidR="001B7CFD" w:rsidRPr="001B7CFD" w:rsidRDefault="001B7CFD" w:rsidP="001B7CFD">
      <w:pPr>
        <w:rPr>
          <w:lang w:eastAsia="en-US"/>
        </w:rPr>
      </w:pPr>
    </w:p>
    <w:p w14:paraId="1D2A3827" w14:textId="636BD51C" w:rsidR="0028681C" w:rsidRDefault="0028681C" w:rsidP="0028681C">
      <w:pPr>
        <w:pStyle w:val="Nadpis1"/>
      </w:pPr>
      <w:r>
        <w:lastRenderedPageBreak/>
        <w:t>Subjektivní vyhodnocení</w:t>
      </w:r>
    </w:p>
    <w:p w14:paraId="3ADB8810" w14:textId="14A0234D" w:rsidR="00D90776" w:rsidRPr="00D90776" w:rsidRDefault="00B04FDB" w:rsidP="00D90776">
      <w:pPr>
        <w:rPr>
          <w:lang w:eastAsia="en-US"/>
        </w:rPr>
      </w:pPr>
      <w:r>
        <w:rPr>
          <w:lang w:eastAsia="en-US"/>
        </w:rPr>
        <w:t xml:space="preserve">Cílem této práce je kromě </w:t>
      </w:r>
      <w:r w:rsidR="00676D35">
        <w:rPr>
          <w:lang w:eastAsia="en-US"/>
        </w:rPr>
        <w:t xml:space="preserve">objektivního </w:t>
      </w:r>
      <w:r w:rsidR="0023541C">
        <w:rPr>
          <w:lang w:eastAsia="en-US"/>
        </w:rPr>
        <w:t xml:space="preserve">vyhodnocení jednotlivých druhů </w:t>
      </w:r>
      <w:proofErr w:type="spellStart"/>
      <w:r w:rsidR="0023541C">
        <w:rPr>
          <w:lang w:eastAsia="en-US"/>
        </w:rPr>
        <w:t>renderingů</w:t>
      </w:r>
      <w:proofErr w:type="spellEnd"/>
      <w:r w:rsidR="0023541C">
        <w:rPr>
          <w:lang w:eastAsia="en-US"/>
        </w:rPr>
        <w:t xml:space="preserve"> pomocí </w:t>
      </w:r>
      <w:r w:rsidR="00F82389">
        <w:rPr>
          <w:lang w:eastAsia="en-US"/>
        </w:rPr>
        <w:t xml:space="preserve">definovaných </w:t>
      </w:r>
      <w:r>
        <w:rPr>
          <w:lang w:eastAsia="en-US"/>
        </w:rPr>
        <w:t>metrik a měření</w:t>
      </w:r>
      <w:r w:rsidR="0023541C">
        <w:rPr>
          <w:lang w:eastAsia="en-US"/>
        </w:rPr>
        <w:t xml:space="preserve"> také subjektivně srovnat přívětivost</w:t>
      </w:r>
      <w:r w:rsidR="003F5B3A">
        <w:rPr>
          <w:lang w:eastAsia="en-US"/>
        </w:rPr>
        <w:t xml:space="preserve"> a výhody</w:t>
      </w:r>
      <w:r w:rsidR="0023541C">
        <w:rPr>
          <w:lang w:eastAsia="en-US"/>
        </w:rPr>
        <w:t xml:space="preserve"> implementace jednotlivých verz</w:t>
      </w:r>
      <w:r w:rsidR="003F5B3A">
        <w:rPr>
          <w:lang w:eastAsia="en-US"/>
        </w:rPr>
        <w:t xml:space="preserve">í </w:t>
      </w:r>
      <w:proofErr w:type="spellStart"/>
      <w:r w:rsidR="003F5B3A">
        <w:rPr>
          <w:lang w:eastAsia="en-US"/>
        </w:rPr>
        <w:t>renderingu</w:t>
      </w:r>
      <w:proofErr w:type="spellEnd"/>
      <w:r w:rsidR="003F5B3A">
        <w:rPr>
          <w:lang w:eastAsia="en-US"/>
        </w:rPr>
        <w:t>.</w:t>
      </w:r>
      <w:r w:rsidR="004B412F">
        <w:rPr>
          <w:lang w:eastAsia="en-US"/>
        </w:rPr>
        <w:t xml:space="preserve"> V rámci subjektivního vyhodnocení </w:t>
      </w:r>
      <w:r w:rsidR="00253A9D">
        <w:rPr>
          <w:lang w:eastAsia="en-US"/>
        </w:rPr>
        <w:t>jsou</w:t>
      </w:r>
      <w:r w:rsidR="004B412F">
        <w:rPr>
          <w:lang w:eastAsia="en-US"/>
        </w:rPr>
        <w:t xml:space="preserve"> také porovnány jednotlivé implementace z uživatelského </w:t>
      </w:r>
      <w:r w:rsidR="00304A71">
        <w:rPr>
          <w:lang w:eastAsia="en-US"/>
        </w:rPr>
        <w:t>hlediska</w:t>
      </w:r>
      <w:r w:rsidR="004B412F">
        <w:rPr>
          <w:lang w:eastAsia="en-US"/>
        </w:rPr>
        <w:t>.</w:t>
      </w:r>
    </w:p>
    <w:p w14:paraId="3314D3F5" w14:textId="2253A301" w:rsidR="00E50003" w:rsidRDefault="00E50003" w:rsidP="00E50003">
      <w:pPr>
        <w:pStyle w:val="Nadpis2"/>
      </w:pPr>
      <w:r>
        <w:t>Implementační přívětivost</w:t>
      </w:r>
    </w:p>
    <w:p w14:paraId="75A04560" w14:textId="4B034BBD" w:rsidR="00CB185D" w:rsidRDefault="00035E82" w:rsidP="00792256">
      <w:pPr>
        <w:rPr>
          <w:lang w:eastAsia="en-US"/>
        </w:rPr>
      </w:pPr>
      <w:r>
        <w:rPr>
          <w:lang w:eastAsia="en-US"/>
        </w:rPr>
        <w:t>I když se přístupy v</w:t>
      </w:r>
      <w:r w:rsidR="00832943">
        <w:rPr>
          <w:lang w:eastAsia="en-US"/>
        </w:rPr>
        <w:t> </w:t>
      </w:r>
      <w:r>
        <w:rPr>
          <w:lang w:eastAsia="en-US"/>
        </w:rPr>
        <w:t>programování</w:t>
      </w:r>
      <w:r w:rsidR="00832943">
        <w:rPr>
          <w:lang w:eastAsia="en-US"/>
        </w:rPr>
        <w:t xml:space="preserve"> </w:t>
      </w:r>
      <w:r w:rsidR="00E47DF5">
        <w:rPr>
          <w:lang w:eastAsia="en-US"/>
        </w:rPr>
        <w:t>určitých</w:t>
      </w:r>
      <w:r w:rsidR="00832943">
        <w:rPr>
          <w:lang w:eastAsia="en-US"/>
        </w:rPr>
        <w:t xml:space="preserve"> částí v různých druzích </w:t>
      </w:r>
      <w:proofErr w:type="spellStart"/>
      <w:r w:rsidR="00832943">
        <w:rPr>
          <w:lang w:eastAsia="en-US"/>
        </w:rPr>
        <w:t>renderingu</w:t>
      </w:r>
      <w:proofErr w:type="spellEnd"/>
      <w:r w:rsidR="00E47DF5">
        <w:rPr>
          <w:lang w:eastAsia="en-US"/>
        </w:rPr>
        <w:t xml:space="preserve"> </w:t>
      </w:r>
      <w:r w:rsidR="00E47DF5">
        <w:rPr>
          <w:lang w:eastAsia="en-US"/>
        </w:rPr>
        <w:t>dosti liší</w:t>
      </w:r>
      <w:r w:rsidR="00832943">
        <w:rPr>
          <w:lang w:eastAsia="en-US"/>
        </w:rPr>
        <w:t xml:space="preserve">, </w:t>
      </w:r>
      <w:r w:rsidR="00177DB6">
        <w:rPr>
          <w:lang w:eastAsia="en-US"/>
        </w:rPr>
        <w:t>výsledn</w:t>
      </w:r>
      <w:r w:rsidR="006A7FC4">
        <w:rPr>
          <w:lang w:eastAsia="en-US"/>
        </w:rPr>
        <w:t xml:space="preserve">ou </w:t>
      </w:r>
      <w:r w:rsidR="00F67AD5">
        <w:rPr>
          <w:lang w:eastAsia="en-US"/>
        </w:rPr>
        <w:t>aplikaci</w:t>
      </w:r>
      <w:r w:rsidR="006A7FC4">
        <w:rPr>
          <w:lang w:eastAsia="en-US"/>
        </w:rPr>
        <w:t xml:space="preserve"> </w:t>
      </w:r>
      <w:r w:rsidR="00177DB6">
        <w:rPr>
          <w:lang w:eastAsia="en-US"/>
        </w:rPr>
        <w:t xml:space="preserve">lze udělat </w:t>
      </w:r>
      <w:r w:rsidR="006A7FC4">
        <w:rPr>
          <w:lang w:eastAsia="en-US"/>
        </w:rPr>
        <w:t>perfektně fungující a výkonnou</w:t>
      </w:r>
      <w:r w:rsidR="00177DB6">
        <w:rPr>
          <w:lang w:eastAsia="en-US"/>
        </w:rPr>
        <w:t xml:space="preserve"> jak v </w:t>
      </w:r>
      <w:proofErr w:type="spellStart"/>
      <w:r w:rsidR="00177DB6">
        <w:rPr>
          <w:lang w:eastAsia="en-US"/>
        </w:rPr>
        <w:t>Angularu</w:t>
      </w:r>
      <w:proofErr w:type="spellEnd"/>
      <w:r w:rsidR="00177DB6">
        <w:rPr>
          <w:lang w:eastAsia="en-US"/>
        </w:rPr>
        <w:t xml:space="preserve">, tak </w:t>
      </w:r>
      <w:proofErr w:type="spellStart"/>
      <w:r w:rsidR="00177DB6">
        <w:rPr>
          <w:lang w:eastAsia="en-US"/>
        </w:rPr>
        <w:t>NestJS</w:t>
      </w:r>
      <w:proofErr w:type="spellEnd"/>
      <w:r w:rsidR="00177DB6">
        <w:rPr>
          <w:lang w:eastAsia="en-US"/>
        </w:rPr>
        <w:t xml:space="preserve">. </w:t>
      </w:r>
      <w:r w:rsidR="006A7FC4">
        <w:rPr>
          <w:lang w:eastAsia="en-US"/>
        </w:rPr>
        <w:t>V každém z</w:t>
      </w:r>
      <w:r w:rsidR="009B7686">
        <w:rPr>
          <w:lang w:eastAsia="en-US"/>
        </w:rPr>
        <w:t xml:space="preserve"> těchto </w:t>
      </w:r>
      <w:proofErr w:type="spellStart"/>
      <w:r w:rsidR="009B7686">
        <w:rPr>
          <w:lang w:eastAsia="en-US"/>
        </w:rPr>
        <w:t>frameworků</w:t>
      </w:r>
      <w:proofErr w:type="spellEnd"/>
      <w:r w:rsidR="009B7686">
        <w:rPr>
          <w:lang w:eastAsia="en-US"/>
        </w:rPr>
        <w:t xml:space="preserve"> jsou ale </w:t>
      </w:r>
      <w:r w:rsidR="009C5868">
        <w:rPr>
          <w:lang w:eastAsia="en-US"/>
        </w:rPr>
        <w:t xml:space="preserve">různé části různě </w:t>
      </w:r>
      <w:r w:rsidR="00D75255">
        <w:rPr>
          <w:lang w:eastAsia="en-US"/>
        </w:rPr>
        <w:t>složité,</w:t>
      </w:r>
      <w:r w:rsidR="009C5868">
        <w:rPr>
          <w:lang w:eastAsia="en-US"/>
        </w:rPr>
        <w:t xml:space="preserve"> a to je to hlavní</w:t>
      </w:r>
      <w:r w:rsidR="006844F7">
        <w:rPr>
          <w:lang w:eastAsia="en-US"/>
        </w:rPr>
        <w:t>,</w:t>
      </w:r>
      <w:r w:rsidR="009C5868">
        <w:rPr>
          <w:lang w:eastAsia="en-US"/>
        </w:rPr>
        <w:t xml:space="preserve"> v čem se liší</w:t>
      </w:r>
      <w:r w:rsidR="00494EE4">
        <w:rPr>
          <w:lang w:eastAsia="en-US"/>
        </w:rPr>
        <w:t>.</w:t>
      </w:r>
    </w:p>
    <w:p w14:paraId="2E7BC96E" w14:textId="5DB8EDD6" w:rsidR="00CB185D" w:rsidRDefault="00CB185D" w:rsidP="00CB185D">
      <w:pPr>
        <w:pStyle w:val="Nadpis3"/>
      </w:pPr>
      <w:r>
        <w:t>Srovnání architektur</w:t>
      </w:r>
      <w:r w:rsidR="004F2D5D">
        <w:t xml:space="preserve"> a rolí programátorů</w:t>
      </w:r>
    </w:p>
    <w:p w14:paraId="5E2783F5" w14:textId="615118DB" w:rsidR="006844F7" w:rsidRDefault="00D25081" w:rsidP="006844F7">
      <w:pPr>
        <w:rPr>
          <w:lang w:eastAsia="en-US"/>
        </w:rPr>
      </w:pPr>
      <w:proofErr w:type="spellStart"/>
      <w:r>
        <w:rPr>
          <w:lang w:eastAsia="en-US"/>
        </w:rPr>
        <w:t>Angular</w:t>
      </w:r>
      <w:proofErr w:type="spellEnd"/>
      <w:r w:rsidR="00A52633">
        <w:rPr>
          <w:lang w:eastAsia="en-US"/>
        </w:rPr>
        <w:t xml:space="preserve"> – rozdělení na </w:t>
      </w:r>
      <w:r w:rsidR="00CA7A80">
        <w:rPr>
          <w:lang w:eastAsia="en-US"/>
        </w:rPr>
        <w:t>BE</w:t>
      </w:r>
      <w:r w:rsidR="00A52633">
        <w:rPr>
          <w:lang w:eastAsia="en-US"/>
        </w:rPr>
        <w:t xml:space="preserve"> a </w:t>
      </w:r>
      <w:r w:rsidR="00CA7A80">
        <w:rPr>
          <w:lang w:eastAsia="en-US"/>
        </w:rPr>
        <w:t>FE =&gt; možnost speciali</w:t>
      </w:r>
      <w:r w:rsidR="00361D46">
        <w:rPr>
          <w:lang w:eastAsia="en-US"/>
        </w:rPr>
        <w:t>zace</w:t>
      </w:r>
      <w:r w:rsidR="00CA7A80">
        <w:rPr>
          <w:lang w:eastAsia="en-US"/>
        </w:rPr>
        <w:t xml:space="preserve"> na </w:t>
      </w:r>
      <w:proofErr w:type="spellStart"/>
      <w:r w:rsidR="00CA7A80">
        <w:rPr>
          <w:lang w:eastAsia="en-US"/>
        </w:rPr>
        <w:t>db</w:t>
      </w:r>
      <w:proofErr w:type="spellEnd"/>
      <w:r w:rsidR="00EC5F34">
        <w:rPr>
          <w:lang w:eastAsia="en-US"/>
        </w:rPr>
        <w:t xml:space="preserve"> na BE</w:t>
      </w:r>
      <w:r w:rsidR="00CA7A80">
        <w:rPr>
          <w:lang w:eastAsia="en-US"/>
        </w:rPr>
        <w:t>,</w:t>
      </w:r>
      <w:r w:rsidR="00EC5F34">
        <w:rPr>
          <w:lang w:eastAsia="en-US"/>
        </w:rPr>
        <w:t xml:space="preserve"> UX a výkonnost na FE =&gt; nezávislost týmů. </w:t>
      </w:r>
    </w:p>
    <w:p w14:paraId="5355EBD9" w14:textId="481ACF08" w:rsidR="00EC5F34" w:rsidRDefault="00D25081" w:rsidP="006844F7">
      <w:pPr>
        <w:rPr>
          <w:lang w:eastAsia="en-US"/>
        </w:rPr>
      </w:pPr>
      <w:r>
        <w:rPr>
          <w:lang w:eastAsia="en-US"/>
        </w:rPr>
        <w:t>CSR – primitivní na nasazení, pokud API již je a není potřeba SEO, není nic jednoduššího</w:t>
      </w:r>
    </w:p>
    <w:p w14:paraId="4785491C" w14:textId="3CDEE86F" w:rsidR="00D25081" w:rsidRDefault="00D25081" w:rsidP="006844F7">
      <w:pPr>
        <w:rPr>
          <w:lang w:eastAsia="en-US"/>
        </w:rPr>
      </w:pPr>
      <w:r>
        <w:rPr>
          <w:lang w:eastAsia="en-US"/>
        </w:rPr>
        <w:t xml:space="preserve">SSR, </w:t>
      </w:r>
      <w:proofErr w:type="spellStart"/>
      <w:r>
        <w:rPr>
          <w:lang w:eastAsia="en-US"/>
        </w:rPr>
        <w:t>prerendering</w:t>
      </w:r>
      <w:proofErr w:type="spellEnd"/>
      <w:r>
        <w:rPr>
          <w:lang w:eastAsia="en-US"/>
        </w:rPr>
        <w:t xml:space="preserve"> – opravuje věci, které CSR neumí a je to znát – správně rozchodit v existující CSR aplikaci dost problém</w:t>
      </w:r>
    </w:p>
    <w:p w14:paraId="4E87BE65" w14:textId="09516F83" w:rsidR="00D25081" w:rsidRDefault="00D25081" w:rsidP="006844F7">
      <w:pPr>
        <w:rPr>
          <w:lang w:eastAsia="en-US"/>
        </w:rPr>
      </w:pPr>
      <w:r>
        <w:rPr>
          <w:lang w:eastAsia="en-US"/>
        </w:rPr>
        <w:t xml:space="preserve">SSR </w:t>
      </w:r>
      <w:r w:rsidR="00814CD3">
        <w:rPr>
          <w:lang w:eastAsia="en-US"/>
        </w:rPr>
        <w:t>–</w:t>
      </w:r>
      <w:r>
        <w:rPr>
          <w:lang w:eastAsia="en-US"/>
        </w:rPr>
        <w:t xml:space="preserve"> </w:t>
      </w:r>
      <w:r w:rsidR="00814CD3">
        <w:rPr>
          <w:lang w:eastAsia="en-US"/>
        </w:rPr>
        <w:t>nutnost udržovat server i pro FE – potřeba tedy minimálně BE API + FE SR + CDN</w:t>
      </w:r>
    </w:p>
    <w:p w14:paraId="142FAD77" w14:textId="20717E34" w:rsidR="00814CD3" w:rsidRDefault="00814CD3" w:rsidP="006844F7">
      <w:pPr>
        <w:rPr>
          <w:lang w:eastAsia="en-US"/>
        </w:rPr>
      </w:pPr>
      <w:proofErr w:type="spellStart"/>
      <w:r>
        <w:rPr>
          <w:lang w:eastAsia="en-US"/>
        </w:rPr>
        <w:t>Prerendering</w:t>
      </w:r>
      <w:proofErr w:type="spellEnd"/>
      <w:r>
        <w:rPr>
          <w:lang w:eastAsia="en-US"/>
        </w:rPr>
        <w:t xml:space="preserve"> – </w:t>
      </w:r>
      <w:r w:rsidR="00ED75F8">
        <w:rPr>
          <w:lang w:eastAsia="en-US"/>
        </w:rPr>
        <w:t>zdlouhavé</w:t>
      </w:r>
      <w:r>
        <w:rPr>
          <w:lang w:eastAsia="en-US"/>
        </w:rPr>
        <w:t xml:space="preserve"> nasazování</w:t>
      </w:r>
      <w:r w:rsidR="00ED75F8">
        <w:rPr>
          <w:lang w:eastAsia="en-US"/>
        </w:rPr>
        <w:t xml:space="preserve"> (klidně i půl hodiny)</w:t>
      </w:r>
      <w:r>
        <w:rPr>
          <w:lang w:eastAsia="en-US"/>
        </w:rPr>
        <w:t xml:space="preserve">, nevhodné pro aplikace s velkým počtem stránek (&gt;5000) – každá se musí </w:t>
      </w:r>
      <w:proofErr w:type="spellStart"/>
      <w:r>
        <w:rPr>
          <w:lang w:eastAsia="en-US"/>
        </w:rPr>
        <w:t>předrenderovat</w:t>
      </w:r>
      <w:proofErr w:type="spellEnd"/>
      <w:r w:rsidR="00ED75F8">
        <w:rPr>
          <w:lang w:eastAsia="en-US"/>
        </w:rPr>
        <w:t>, a to nejen se změnou aplikace, ale i změnou dat!!</w:t>
      </w:r>
      <w:r w:rsidR="00980B92">
        <w:rPr>
          <w:lang w:eastAsia="en-US"/>
        </w:rPr>
        <w:t xml:space="preserve"> Nevhodné tedy pro všechny případy</w:t>
      </w:r>
    </w:p>
    <w:p w14:paraId="266E6E09" w14:textId="35313888" w:rsidR="00ED75F8" w:rsidRPr="006844F7" w:rsidRDefault="00980B92" w:rsidP="006844F7">
      <w:pPr>
        <w:rPr>
          <w:lang w:eastAsia="en-US"/>
        </w:rPr>
      </w:pPr>
      <w:r>
        <w:rPr>
          <w:lang w:eastAsia="en-US"/>
        </w:rPr>
        <w:t xml:space="preserve">Server </w:t>
      </w:r>
      <w:proofErr w:type="spellStart"/>
      <w:r>
        <w:rPr>
          <w:lang w:eastAsia="en-US"/>
        </w:rPr>
        <w:t>rendering</w:t>
      </w:r>
      <w:proofErr w:type="spellEnd"/>
      <w:r>
        <w:rPr>
          <w:lang w:eastAsia="en-US"/>
        </w:rPr>
        <w:t xml:space="preserve"> – programátor musí být odborník na dost oblastí (</w:t>
      </w:r>
      <w:proofErr w:type="spellStart"/>
      <w:r>
        <w:rPr>
          <w:lang w:eastAsia="en-US"/>
        </w:rPr>
        <w:t>db</w:t>
      </w:r>
      <w:proofErr w:type="spellEnd"/>
      <w:r>
        <w:rPr>
          <w:lang w:eastAsia="en-US"/>
        </w:rPr>
        <w:t xml:space="preserve">, </w:t>
      </w:r>
      <w:r w:rsidR="005650B6">
        <w:rPr>
          <w:lang w:eastAsia="en-US"/>
        </w:rPr>
        <w:t>programování na straně serveru, JS, HTML, CSS, testování, správa serveru…)</w:t>
      </w:r>
      <w:r w:rsidR="00113867">
        <w:rPr>
          <w:lang w:eastAsia="en-US"/>
        </w:rPr>
        <w:t xml:space="preserve">, v případě špatného používání může být mnohem větší problém </w:t>
      </w:r>
      <w:proofErr w:type="spellStart"/>
      <w:r w:rsidR="00113867">
        <w:rPr>
          <w:lang w:eastAsia="en-US"/>
        </w:rPr>
        <w:t>škálovat</w:t>
      </w:r>
      <w:proofErr w:type="spellEnd"/>
      <w:r w:rsidR="00113867">
        <w:rPr>
          <w:lang w:eastAsia="en-US"/>
        </w:rPr>
        <w:t xml:space="preserve"> než </w:t>
      </w:r>
      <w:r w:rsidR="00CF553E">
        <w:rPr>
          <w:lang w:eastAsia="en-US"/>
        </w:rPr>
        <w:t>BE + FE</w:t>
      </w:r>
    </w:p>
    <w:p w14:paraId="7AA0772E" w14:textId="5BA00C37" w:rsidR="007944AF" w:rsidRDefault="007944AF" w:rsidP="007944AF">
      <w:pPr>
        <w:pStyle w:val="Nadpis3"/>
      </w:pPr>
      <w:r>
        <w:t>Svůdnost k </w:t>
      </w:r>
      <w:proofErr w:type="spellStart"/>
      <w:r>
        <w:t>bad</w:t>
      </w:r>
      <w:proofErr w:type="spellEnd"/>
      <w:r>
        <w:t xml:space="preserve"> </w:t>
      </w:r>
      <w:proofErr w:type="spellStart"/>
      <w:r>
        <w:t>practices</w:t>
      </w:r>
      <w:proofErr w:type="spellEnd"/>
    </w:p>
    <w:p w14:paraId="4B7DB36C" w14:textId="734FDDC0" w:rsidR="00D8114F" w:rsidRDefault="00641F86" w:rsidP="001335D1">
      <w:pPr>
        <w:rPr>
          <w:lang w:eastAsia="en-US"/>
        </w:rPr>
      </w:pPr>
      <w:proofErr w:type="spellStart"/>
      <w:r>
        <w:rPr>
          <w:lang w:eastAsia="en-US"/>
        </w:rPr>
        <w:t>Angular</w:t>
      </w:r>
      <w:proofErr w:type="spellEnd"/>
      <w:r>
        <w:rPr>
          <w:lang w:eastAsia="en-US"/>
        </w:rPr>
        <w:t xml:space="preserve"> a jeho alternativy dost často svádějí k</w:t>
      </w:r>
      <w:r w:rsidR="00455E99">
        <w:rPr>
          <w:lang w:eastAsia="en-US"/>
        </w:rPr>
        <w:t> tomu, že navigace mezi stránkami není řešená odkazy</w:t>
      </w:r>
      <w:r w:rsidR="008136C0">
        <w:rPr>
          <w:lang w:eastAsia="en-US"/>
        </w:rPr>
        <w:t xml:space="preserve">, ale pouze reakce na akci </w:t>
      </w:r>
      <w:proofErr w:type="spellStart"/>
      <w:r w:rsidR="008136C0" w:rsidRPr="008136C0">
        <w:rPr>
          <w:i/>
          <w:iCs/>
          <w:lang w:eastAsia="en-US"/>
        </w:rPr>
        <w:t>click</w:t>
      </w:r>
      <w:proofErr w:type="spellEnd"/>
      <w:r w:rsidR="008136C0">
        <w:rPr>
          <w:lang w:eastAsia="en-US"/>
        </w:rPr>
        <w:t xml:space="preserve"> na navigační tlačítko.</w:t>
      </w:r>
      <w:r w:rsidR="00FA4D3F">
        <w:rPr>
          <w:lang w:eastAsia="en-US"/>
        </w:rPr>
        <w:t xml:space="preserve"> Celkově s navigací mají tato řešení obvykle problém – nepoužívají </w:t>
      </w:r>
      <w:r w:rsidR="006B600E">
        <w:rPr>
          <w:lang w:eastAsia="en-US"/>
        </w:rPr>
        <w:t xml:space="preserve">GET parametry, tam kde </w:t>
      </w:r>
      <w:r w:rsidR="00FA4F45">
        <w:rPr>
          <w:lang w:eastAsia="en-US"/>
        </w:rPr>
        <w:t>by byly</w:t>
      </w:r>
      <w:r w:rsidR="006B600E">
        <w:rPr>
          <w:lang w:eastAsia="en-US"/>
        </w:rPr>
        <w:t xml:space="preserve"> vhodné, ale stav aplikace drží uvnitř, což znemožňuje poslat </w:t>
      </w:r>
      <w:r w:rsidR="00FA4F45">
        <w:rPr>
          <w:lang w:eastAsia="en-US"/>
        </w:rPr>
        <w:t xml:space="preserve">někomu odkaz. Dosti často také </w:t>
      </w:r>
      <w:r w:rsidR="000A7F58">
        <w:rPr>
          <w:lang w:eastAsia="en-US"/>
        </w:rPr>
        <w:t xml:space="preserve">bývá </w:t>
      </w:r>
      <w:r w:rsidR="00FA4F45">
        <w:rPr>
          <w:lang w:eastAsia="en-US"/>
        </w:rPr>
        <w:t xml:space="preserve">celková </w:t>
      </w:r>
      <w:r w:rsidR="000A7F58">
        <w:rPr>
          <w:lang w:eastAsia="en-US"/>
        </w:rPr>
        <w:t>implementace práce s </w:t>
      </w:r>
      <w:proofErr w:type="spellStart"/>
      <w:r w:rsidR="000A7F58">
        <w:rPr>
          <w:lang w:eastAsia="en-US"/>
        </w:rPr>
        <w:t>routes</w:t>
      </w:r>
      <w:proofErr w:type="spellEnd"/>
      <w:r w:rsidR="00FA4F45">
        <w:rPr>
          <w:lang w:eastAsia="en-US"/>
        </w:rPr>
        <w:t xml:space="preserve"> špatně, </w:t>
      </w:r>
      <w:r w:rsidR="000A7F58">
        <w:rPr>
          <w:lang w:eastAsia="en-US"/>
        </w:rPr>
        <w:t>což má za následek třeba nefunkční</w:t>
      </w:r>
      <w:r w:rsidR="00FA4F45">
        <w:rPr>
          <w:lang w:eastAsia="en-US"/>
        </w:rPr>
        <w:t xml:space="preserve"> tlačítko zpět</w:t>
      </w:r>
      <w:r w:rsidR="000A7F58">
        <w:rPr>
          <w:lang w:eastAsia="en-US"/>
        </w:rPr>
        <w:t xml:space="preserve">. </w:t>
      </w:r>
      <w:r w:rsidR="00C26614">
        <w:rPr>
          <w:lang w:eastAsia="en-US"/>
        </w:rPr>
        <w:t xml:space="preserve">Velice často také není čas </w:t>
      </w:r>
      <w:r w:rsidR="00173FC3">
        <w:rPr>
          <w:lang w:eastAsia="en-US"/>
        </w:rPr>
        <w:t>či</w:t>
      </w:r>
      <w:r w:rsidR="00C26614">
        <w:rPr>
          <w:lang w:eastAsia="en-US"/>
        </w:rPr>
        <w:t xml:space="preserve"> chuť </w:t>
      </w:r>
      <w:r w:rsidR="00CA4F7A">
        <w:rPr>
          <w:lang w:eastAsia="en-US"/>
        </w:rPr>
        <w:t>ošetřit všechny stavy načítání dat</w:t>
      </w:r>
      <w:r w:rsidR="002767BD">
        <w:rPr>
          <w:lang w:eastAsia="en-US"/>
        </w:rPr>
        <w:t xml:space="preserve">, což vede k tomu, že se aplikace v případě nefunkčního API začne chovat divně, ale na rozdíl od serverově </w:t>
      </w:r>
      <w:proofErr w:type="spellStart"/>
      <w:r w:rsidR="002767BD">
        <w:rPr>
          <w:lang w:eastAsia="en-US"/>
        </w:rPr>
        <w:t>renderované</w:t>
      </w:r>
      <w:proofErr w:type="spellEnd"/>
      <w:r w:rsidR="002767BD">
        <w:rPr>
          <w:lang w:eastAsia="en-US"/>
        </w:rPr>
        <w:t xml:space="preserve"> aplikace nespadne</w:t>
      </w:r>
      <w:r w:rsidR="001526F9">
        <w:rPr>
          <w:lang w:eastAsia="en-US"/>
        </w:rPr>
        <w:t>, což vede k mnohem většímu zmatení uživatelů</w:t>
      </w:r>
      <w:r w:rsidR="00916DE7">
        <w:rPr>
          <w:lang w:eastAsia="en-US"/>
        </w:rPr>
        <w:t xml:space="preserve">. </w:t>
      </w:r>
      <w:r w:rsidR="008A61C0">
        <w:rPr>
          <w:lang w:eastAsia="en-US"/>
        </w:rPr>
        <w:t xml:space="preserve">Dalším častým jevem je absolutní absence </w:t>
      </w:r>
      <w:r w:rsidR="007E1DDF">
        <w:rPr>
          <w:lang w:eastAsia="en-US"/>
        </w:rPr>
        <w:t xml:space="preserve">jakékoliv implementace i základů SEO jako je titulek stránky, či </w:t>
      </w:r>
      <w:r w:rsidR="00184C21">
        <w:rPr>
          <w:lang w:eastAsia="en-US"/>
        </w:rPr>
        <w:t xml:space="preserve">náhledový obrázek – obvykle </w:t>
      </w:r>
      <w:r w:rsidR="00B10099">
        <w:rPr>
          <w:lang w:eastAsia="en-US"/>
        </w:rPr>
        <w:t>bývá pouze</w:t>
      </w:r>
      <w:r w:rsidR="00184C21">
        <w:rPr>
          <w:lang w:eastAsia="en-US"/>
        </w:rPr>
        <w:t xml:space="preserve"> jeden globální pro celou aplikaci.</w:t>
      </w:r>
    </w:p>
    <w:p w14:paraId="26018C9F" w14:textId="6F3BF58F" w:rsidR="001335D1" w:rsidRPr="001335D1" w:rsidRDefault="00F10972" w:rsidP="001335D1">
      <w:pPr>
        <w:rPr>
          <w:lang w:eastAsia="en-US"/>
        </w:rPr>
      </w:pPr>
      <w:r>
        <w:rPr>
          <w:lang w:eastAsia="en-US"/>
        </w:rPr>
        <w:t xml:space="preserve">Serverově </w:t>
      </w:r>
      <w:proofErr w:type="spellStart"/>
      <w:r>
        <w:rPr>
          <w:lang w:eastAsia="en-US"/>
        </w:rPr>
        <w:t>renderované</w:t>
      </w:r>
      <w:proofErr w:type="spellEnd"/>
      <w:r>
        <w:rPr>
          <w:lang w:eastAsia="en-US"/>
        </w:rPr>
        <w:t xml:space="preserve"> aplikace mají ze zkušenosti autora problémy s organizací </w:t>
      </w:r>
      <w:proofErr w:type="spellStart"/>
      <w:r w:rsidR="00FC02AF">
        <w:rPr>
          <w:lang w:eastAsia="en-US"/>
        </w:rPr>
        <w:t>javascriptů</w:t>
      </w:r>
      <w:proofErr w:type="spellEnd"/>
      <w:r w:rsidR="00FC02AF">
        <w:rPr>
          <w:lang w:eastAsia="en-US"/>
        </w:rPr>
        <w:t xml:space="preserve"> potřebných k interaktivitě stránky. Obvykle existuje v horším případě jeden, v lepším </w:t>
      </w:r>
      <w:r w:rsidR="00FC02AF">
        <w:rPr>
          <w:lang w:eastAsia="en-US"/>
        </w:rPr>
        <w:lastRenderedPageBreak/>
        <w:t xml:space="preserve">případě několik </w:t>
      </w:r>
      <w:proofErr w:type="spellStart"/>
      <w:r w:rsidR="003E09CC">
        <w:rPr>
          <w:lang w:eastAsia="en-US"/>
        </w:rPr>
        <w:t>javascriptových</w:t>
      </w:r>
      <w:proofErr w:type="spellEnd"/>
      <w:r w:rsidR="003E09CC">
        <w:rPr>
          <w:lang w:eastAsia="en-US"/>
        </w:rPr>
        <w:t xml:space="preserve"> souborů </w:t>
      </w:r>
      <w:r w:rsidR="00B43BBB">
        <w:rPr>
          <w:lang w:eastAsia="en-US"/>
        </w:rPr>
        <w:t>s</w:t>
      </w:r>
      <w:r w:rsidR="003E09CC">
        <w:rPr>
          <w:lang w:eastAsia="en-US"/>
        </w:rPr>
        <w:t xml:space="preserve"> několika stovk</w:t>
      </w:r>
      <w:r w:rsidR="00B43BBB">
        <w:rPr>
          <w:lang w:eastAsia="en-US"/>
        </w:rPr>
        <w:t>ami</w:t>
      </w:r>
      <w:r w:rsidR="003E09CC">
        <w:rPr>
          <w:lang w:eastAsia="en-US"/>
        </w:rPr>
        <w:t xml:space="preserve"> </w:t>
      </w:r>
      <w:r w:rsidR="00B43BBB">
        <w:rPr>
          <w:lang w:eastAsia="en-US"/>
        </w:rPr>
        <w:t>až tisíci</w:t>
      </w:r>
      <w:r w:rsidR="003E09CC">
        <w:rPr>
          <w:lang w:eastAsia="en-US"/>
        </w:rPr>
        <w:t xml:space="preserve"> řádk</w:t>
      </w:r>
      <w:r w:rsidR="00B43BBB">
        <w:rPr>
          <w:lang w:eastAsia="en-US"/>
        </w:rPr>
        <w:t>y</w:t>
      </w:r>
      <w:r w:rsidR="003E09CC">
        <w:rPr>
          <w:lang w:eastAsia="en-US"/>
        </w:rPr>
        <w:t xml:space="preserve"> špagetového </w:t>
      </w:r>
      <w:proofErr w:type="spellStart"/>
      <w:r w:rsidR="00302C5A">
        <w:rPr>
          <w:lang w:eastAsia="en-US"/>
        </w:rPr>
        <w:t>jQuery</w:t>
      </w:r>
      <w:proofErr w:type="spellEnd"/>
      <w:r w:rsidR="00302C5A">
        <w:rPr>
          <w:lang w:eastAsia="en-US"/>
        </w:rPr>
        <w:t xml:space="preserve"> </w:t>
      </w:r>
      <w:r w:rsidR="003E09CC">
        <w:rPr>
          <w:lang w:eastAsia="en-US"/>
        </w:rPr>
        <w:t>kódu</w:t>
      </w:r>
      <w:r w:rsidR="00590FAA">
        <w:rPr>
          <w:lang w:eastAsia="en-US"/>
        </w:rPr>
        <w:t>, ve kterém se nikdo nevyzná.</w:t>
      </w:r>
      <w:r w:rsidR="0097378C">
        <w:rPr>
          <w:lang w:eastAsia="en-US"/>
        </w:rPr>
        <w:t xml:space="preserve"> </w:t>
      </w:r>
      <w:r w:rsidR="00DD0E4A">
        <w:rPr>
          <w:lang w:eastAsia="en-US"/>
        </w:rPr>
        <w:t xml:space="preserve">Další obvykle používanou </w:t>
      </w:r>
      <w:proofErr w:type="spellStart"/>
      <w:r w:rsidR="00DD0E4A">
        <w:rPr>
          <w:lang w:eastAsia="en-US"/>
        </w:rPr>
        <w:t>bad</w:t>
      </w:r>
      <w:proofErr w:type="spellEnd"/>
      <w:r w:rsidR="00DD0E4A">
        <w:rPr>
          <w:lang w:eastAsia="en-US"/>
        </w:rPr>
        <w:t xml:space="preserve"> </w:t>
      </w:r>
      <w:proofErr w:type="spellStart"/>
      <w:r w:rsidR="00DD0E4A">
        <w:rPr>
          <w:lang w:eastAsia="en-US"/>
        </w:rPr>
        <w:t>practice</w:t>
      </w:r>
      <w:proofErr w:type="spellEnd"/>
      <w:r w:rsidR="00DD0E4A">
        <w:rPr>
          <w:lang w:eastAsia="en-US"/>
        </w:rPr>
        <w:t xml:space="preserve"> je používání v lepším případě metody POST, v horším dokonce GET pro vytváření, mazání, či upravování objektů.</w:t>
      </w:r>
      <w:r w:rsidR="000B7BD1">
        <w:rPr>
          <w:lang w:eastAsia="en-US"/>
        </w:rPr>
        <w:t xml:space="preserve"> Tento přístup </w:t>
      </w:r>
      <w:r w:rsidR="00315595">
        <w:rPr>
          <w:lang w:eastAsia="en-US"/>
        </w:rPr>
        <w:t xml:space="preserve">v lepším případě </w:t>
      </w:r>
      <w:r w:rsidR="000B7BD1">
        <w:rPr>
          <w:lang w:eastAsia="en-US"/>
        </w:rPr>
        <w:t>znesnadňuje následné vyhledávání v</w:t>
      </w:r>
      <w:r w:rsidR="00F90D0A">
        <w:rPr>
          <w:lang w:eastAsia="en-US"/>
        </w:rPr>
        <w:t> </w:t>
      </w:r>
      <w:proofErr w:type="spellStart"/>
      <w:r w:rsidR="000B7BD1">
        <w:rPr>
          <w:lang w:eastAsia="en-US"/>
        </w:rPr>
        <w:t>lo</w:t>
      </w:r>
      <w:r w:rsidR="00F90D0A">
        <w:rPr>
          <w:lang w:eastAsia="en-US"/>
        </w:rPr>
        <w:t>gs</w:t>
      </w:r>
      <w:proofErr w:type="spellEnd"/>
      <w:r w:rsidR="00F90D0A">
        <w:rPr>
          <w:lang w:eastAsia="en-US"/>
        </w:rPr>
        <w:t xml:space="preserve"> aplikace na produkci při</w:t>
      </w:r>
      <w:r w:rsidR="00183586">
        <w:rPr>
          <w:lang w:eastAsia="en-US"/>
        </w:rPr>
        <w:t xml:space="preserve"> </w:t>
      </w:r>
      <w:r w:rsidR="00B35C92">
        <w:rPr>
          <w:lang w:eastAsia="en-US"/>
        </w:rPr>
        <w:t>opravování chyb</w:t>
      </w:r>
      <w:r w:rsidR="00BF049C">
        <w:rPr>
          <w:lang w:eastAsia="en-US"/>
        </w:rPr>
        <w:t xml:space="preserve">, v horším nechtěné mazání či přepisování dat </w:t>
      </w:r>
      <w:proofErr w:type="spellStart"/>
      <w:r w:rsidR="00BF049C">
        <w:rPr>
          <w:lang w:eastAsia="en-US"/>
        </w:rPr>
        <w:t>refreshováním</w:t>
      </w:r>
      <w:proofErr w:type="spellEnd"/>
      <w:r w:rsidR="00BF049C">
        <w:rPr>
          <w:lang w:eastAsia="en-US"/>
        </w:rPr>
        <w:t xml:space="preserve"> </w:t>
      </w:r>
      <w:r w:rsidR="000A45EB">
        <w:rPr>
          <w:lang w:eastAsia="en-US"/>
        </w:rPr>
        <w:t>stránky.</w:t>
      </w:r>
    </w:p>
    <w:p w14:paraId="07389A99" w14:textId="77777777" w:rsidR="009C09AD" w:rsidRPr="009C09AD" w:rsidRDefault="009C09AD" w:rsidP="009C09AD">
      <w:pPr>
        <w:rPr>
          <w:lang w:eastAsia="en-US"/>
        </w:rPr>
      </w:pPr>
    </w:p>
    <w:p w14:paraId="49A1AD37" w14:textId="61313EF6" w:rsidR="000B5002" w:rsidRDefault="00A529B4" w:rsidP="004B412F">
      <w:pPr>
        <w:pStyle w:val="Nadpis2"/>
      </w:pPr>
      <w:r>
        <w:t>Uživatelská přívětivost</w:t>
      </w:r>
    </w:p>
    <w:p w14:paraId="56800E10" w14:textId="6BDD4BBB" w:rsidR="00B841C0" w:rsidRDefault="00BE32B7" w:rsidP="00525F83">
      <w:pPr>
        <w:rPr>
          <w:lang w:eastAsia="en-US"/>
        </w:rPr>
      </w:pPr>
      <w:r>
        <w:rPr>
          <w:lang w:eastAsia="en-US"/>
        </w:rPr>
        <w:t>Z</w:t>
      </w:r>
      <w:r w:rsidR="00907F11">
        <w:rPr>
          <w:lang w:eastAsia="en-US"/>
        </w:rPr>
        <w:t xml:space="preserve"> pohledu </w:t>
      </w:r>
      <w:r>
        <w:rPr>
          <w:lang w:eastAsia="en-US"/>
        </w:rPr>
        <w:t>uživatel</w:t>
      </w:r>
      <w:r w:rsidR="00907F11">
        <w:rPr>
          <w:lang w:eastAsia="en-US"/>
        </w:rPr>
        <w:t xml:space="preserve">e </w:t>
      </w:r>
      <w:r w:rsidR="00FD6ED3">
        <w:rPr>
          <w:lang w:eastAsia="en-US"/>
        </w:rPr>
        <w:t>výsledných webových aplikací</w:t>
      </w:r>
      <w:r>
        <w:rPr>
          <w:lang w:eastAsia="en-US"/>
        </w:rPr>
        <w:t xml:space="preserve"> </w:t>
      </w:r>
      <w:r w:rsidR="002A7B53">
        <w:rPr>
          <w:lang w:eastAsia="en-US"/>
        </w:rPr>
        <w:t xml:space="preserve">lze subjektivní pohled autora práce na jednotlivé druhy </w:t>
      </w:r>
      <w:proofErr w:type="spellStart"/>
      <w:r w:rsidR="002A7B53">
        <w:rPr>
          <w:lang w:eastAsia="en-US"/>
        </w:rPr>
        <w:t>renderingů</w:t>
      </w:r>
      <w:proofErr w:type="spellEnd"/>
      <w:r w:rsidR="002A7B53">
        <w:rPr>
          <w:lang w:eastAsia="en-US"/>
        </w:rPr>
        <w:t xml:space="preserve"> </w:t>
      </w:r>
      <w:r w:rsidR="00CC33EA">
        <w:rPr>
          <w:lang w:eastAsia="en-US"/>
        </w:rPr>
        <w:t xml:space="preserve">zjednodušeně </w:t>
      </w:r>
      <w:r w:rsidR="002A7B53">
        <w:rPr>
          <w:lang w:eastAsia="en-US"/>
        </w:rPr>
        <w:t>shr</w:t>
      </w:r>
      <w:r w:rsidR="00B841C0">
        <w:rPr>
          <w:lang w:eastAsia="en-US"/>
        </w:rPr>
        <w:t>nout následovně.</w:t>
      </w:r>
    </w:p>
    <w:p w14:paraId="2F3D8BAC" w14:textId="09A8635E" w:rsidR="00253D71" w:rsidRDefault="004E17C4" w:rsidP="00525F83">
      <w:pPr>
        <w:rPr>
          <w:lang w:eastAsia="en-US"/>
        </w:rPr>
      </w:pPr>
      <w:r>
        <w:rPr>
          <w:lang w:eastAsia="en-US"/>
        </w:rPr>
        <w:t>Pro aplikace typu farní sbírky implementované v rámci této práce je jednoznačn</w:t>
      </w:r>
      <w:r w:rsidR="00A30541">
        <w:rPr>
          <w:lang w:eastAsia="en-US"/>
        </w:rPr>
        <w:t xml:space="preserve">ým vítězem </w:t>
      </w:r>
      <w:proofErr w:type="spellStart"/>
      <w:r w:rsidR="00A30541">
        <w:rPr>
          <w:lang w:eastAsia="en-US"/>
        </w:rPr>
        <w:t>Angular</w:t>
      </w:r>
      <w:proofErr w:type="spellEnd"/>
      <w:r w:rsidR="00A30541">
        <w:rPr>
          <w:lang w:eastAsia="en-US"/>
        </w:rPr>
        <w:t xml:space="preserve">. </w:t>
      </w:r>
      <w:r w:rsidR="001251D4">
        <w:rPr>
          <w:lang w:eastAsia="en-US"/>
        </w:rPr>
        <w:t>Okamžité překreslování</w:t>
      </w:r>
      <w:r w:rsidR="00CA083E">
        <w:rPr>
          <w:lang w:eastAsia="en-US"/>
        </w:rPr>
        <w:t xml:space="preserve"> platebního kódu během vyplňování</w:t>
      </w:r>
      <w:r w:rsidR="001251D4">
        <w:rPr>
          <w:lang w:eastAsia="en-US"/>
        </w:rPr>
        <w:t xml:space="preserve"> formuláře</w:t>
      </w:r>
      <w:r w:rsidR="00C6216B">
        <w:rPr>
          <w:lang w:eastAsia="en-US"/>
        </w:rPr>
        <w:t xml:space="preserve"> působí skvěle a člověk má okamžitou</w:t>
      </w:r>
      <w:r w:rsidR="00CD0E87">
        <w:rPr>
          <w:lang w:eastAsia="en-US"/>
        </w:rPr>
        <w:t xml:space="preserve"> odezvu, že vše funguje</w:t>
      </w:r>
      <w:r w:rsidR="00F12C94">
        <w:rPr>
          <w:lang w:eastAsia="en-US"/>
        </w:rPr>
        <w:t>,</w:t>
      </w:r>
      <w:r w:rsidR="00CD0E87">
        <w:rPr>
          <w:lang w:eastAsia="en-US"/>
        </w:rPr>
        <w:t xml:space="preserve"> jak má.</w:t>
      </w:r>
      <w:r w:rsidR="0080105F">
        <w:rPr>
          <w:lang w:eastAsia="en-US"/>
        </w:rPr>
        <w:t xml:space="preserve"> Pro takto malé projekty je také skvělé, že lze využit </w:t>
      </w:r>
      <w:r w:rsidR="00156B06">
        <w:rPr>
          <w:lang w:eastAsia="en-US"/>
        </w:rPr>
        <w:t xml:space="preserve">existujících </w:t>
      </w:r>
      <w:proofErr w:type="spellStart"/>
      <w:r w:rsidR="00156B06">
        <w:rPr>
          <w:lang w:eastAsia="en-US"/>
        </w:rPr>
        <w:t>hostingů</w:t>
      </w:r>
      <w:proofErr w:type="spellEnd"/>
      <w:r w:rsidR="00156B06">
        <w:rPr>
          <w:lang w:eastAsia="en-US"/>
        </w:rPr>
        <w:t xml:space="preserve"> statických souborů</w:t>
      </w:r>
      <w:r w:rsidR="00884C56">
        <w:rPr>
          <w:lang w:eastAsia="en-US"/>
        </w:rPr>
        <w:t xml:space="preserve"> a CDN</w:t>
      </w:r>
      <w:r w:rsidR="00156B06">
        <w:rPr>
          <w:lang w:eastAsia="en-US"/>
        </w:rPr>
        <w:t xml:space="preserve">, které fungují spolehlivě – na rozdíl od </w:t>
      </w:r>
      <w:r w:rsidR="00884C56">
        <w:rPr>
          <w:lang w:eastAsia="en-US"/>
        </w:rPr>
        <w:t xml:space="preserve">aplikací, které vyžadují server, kde se může ledacos pokazit (jak </w:t>
      </w:r>
      <w:r w:rsidR="00022BE6">
        <w:rPr>
          <w:lang w:eastAsia="en-US"/>
        </w:rPr>
        <w:t xml:space="preserve">se </w:t>
      </w:r>
      <w:r w:rsidR="00022BE6">
        <w:rPr>
          <w:lang w:eastAsia="en-US"/>
        </w:rPr>
        <w:t xml:space="preserve">také </w:t>
      </w:r>
      <w:r w:rsidR="00022BE6">
        <w:rPr>
          <w:lang w:eastAsia="en-US"/>
        </w:rPr>
        <w:t>autor v rámci implementace serverových částí farních sbírek přesvědčil)</w:t>
      </w:r>
      <w:r w:rsidR="00253D71">
        <w:rPr>
          <w:lang w:eastAsia="en-US"/>
        </w:rPr>
        <w:t>.</w:t>
      </w:r>
    </w:p>
    <w:p w14:paraId="769CA7B3" w14:textId="4825756E" w:rsidR="00D052A7" w:rsidRPr="00525F83" w:rsidRDefault="00D052A7" w:rsidP="00525F83">
      <w:pPr>
        <w:rPr>
          <w:lang w:eastAsia="en-US"/>
        </w:rPr>
      </w:pPr>
      <w:r>
        <w:rPr>
          <w:lang w:eastAsia="en-US"/>
        </w:rPr>
        <w:t xml:space="preserve">Pro </w:t>
      </w:r>
      <w:r w:rsidR="00B515D9">
        <w:rPr>
          <w:lang w:eastAsia="en-US"/>
        </w:rPr>
        <w:t>aplikace typu e-</w:t>
      </w:r>
      <w:proofErr w:type="spellStart"/>
      <w:r w:rsidR="00B515D9">
        <w:rPr>
          <w:lang w:eastAsia="en-US"/>
        </w:rPr>
        <w:t>shop</w:t>
      </w:r>
      <w:proofErr w:type="spellEnd"/>
      <w:r w:rsidR="00E0541F">
        <w:rPr>
          <w:lang w:eastAsia="en-US"/>
        </w:rPr>
        <w:t>, či blogy</w:t>
      </w:r>
      <w:r w:rsidR="00B515D9">
        <w:rPr>
          <w:lang w:eastAsia="en-US"/>
        </w:rPr>
        <w:t xml:space="preserve"> j</w:t>
      </w:r>
      <w:r w:rsidR="008352A9">
        <w:rPr>
          <w:lang w:eastAsia="en-US"/>
        </w:rPr>
        <w:t xml:space="preserve">iž volba není </w:t>
      </w:r>
      <w:r w:rsidR="00E0541F">
        <w:rPr>
          <w:lang w:eastAsia="en-US"/>
        </w:rPr>
        <w:t>tak</w:t>
      </w:r>
      <w:r w:rsidR="008352A9">
        <w:rPr>
          <w:lang w:eastAsia="en-US"/>
        </w:rPr>
        <w:t xml:space="preserve"> jednoznačná. </w:t>
      </w:r>
      <w:r w:rsidR="0029191D">
        <w:rPr>
          <w:lang w:eastAsia="en-US"/>
        </w:rPr>
        <w:t>I ze zkušenosti s</w:t>
      </w:r>
      <w:r w:rsidR="00935CAD">
        <w:rPr>
          <w:lang w:eastAsia="en-US"/>
        </w:rPr>
        <w:t> </w:t>
      </w:r>
      <w:r w:rsidR="0029191D">
        <w:rPr>
          <w:lang w:eastAsia="en-US"/>
        </w:rPr>
        <w:t>různ</w:t>
      </w:r>
      <w:r w:rsidR="00935CAD">
        <w:rPr>
          <w:lang w:eastAsia="en-US"/>
        </w:rPr>
        <w:t>ými e-</w:t>
      </w:r>
      <w:proofErr w:type="spellStart"/>
      <w:r w:rsidR="00935CAD">
        <w:rPr>
          <w:lang w:eastAsia="en-US"/>
        </w:rPr>
        <w:t>shopy</w:t>
      </w:r>
      <w:proofErr w:type="spellEnd"/>
      <w:r w:rsidR="00935CAD">
        <w:rPr>
          <w:lang w:eastAsia="en-US"/>
        </w:rPr>
        <w:t xml:space="preserve"> fungujícími na internetu většinou zůstává pocit, že </w:t>
      </w:r>
      <w:r w:rsidR="000442F4">
        <w:rPr>
          <w:lang w:eastAsia="en-US"/>
        </w:rPr>
        <w:t xml:space="preserve">klientsky </w:t>
      </w:r>
      <w:proofErr w:type="spellStart"/>
      <w:r w:rsidR="000442F4">
        <w:rPr>
          <w:lang w:eastAsia="en-US"/>
        </w:rPr>
        <w:t>renderované</w:t>
      </w:r>
      <w:proofErr w:type="spellEnd"/>
      <w:r w:rsidR="000442F4">
        <w:rPr>
          <w:lang w:eastAsia="en-US"/>
        </w:rPr>
        <w:t xml:space="preserve"> aplikace fungují </w:t>
      </w:r>
      <w:r w:rsidR="00437E47">
        <w:rPr>
          <w:lang w:eastAsia="en-US"/>
        </w:rPr>
        <w:t xml:space="preserve">v průměru </w:t>
      </w:r>
      <w:r w:rsidR="000442F4">
        <w:rPr>
          <w:lang w:eastAsia="en-US"/>
        </w:rPr>
        <w:t>hůř.</w:t>
      </w:r>
      <w:r w:rsidR="00437E47">
        <w:rPr>
          <w:lang w:eastAsia="en-US"/>
        </w:rPr>
        <w:t xml:space="preserve"> </w:t>
      </w:r>
      <w:r w:rsidR="00BA7666">
        <w:rPr>
          <w:lang w:eastAsia="en-US"/>
        </w:rPr>
        <w:t>Podobný pocit je také z e-</w:t>
      </w:r>
      <w:proofErr w:type="spellStart"/>
      <w:r w:rsidR="00BA7666">
        <w:rPr>
          <w:lang w:eastAsia="en-US"/>
        </w:rPr>
        <w:t>shopu</w:t>
      </w:r>
      <w:proofErr w:type="spellEnd"/>
      <w:r w:rsidR="00BA7666">
        <w:rPr>
          <w:lang w:eastAsia="en-US"/>
        </w:rPr>
        <w:t xml:space="preserve"> implementovaného v rámci této práce. </w:t>
      </w:r>
      <w:r w:rsidR="00807A60">
        <w:rPr>
          <w:lang w:eastAsia="en-US"/>
        </w:rPr>
        <w:t>Hlavním problémem jsou v tomto případě různé části stránky, které při stahování potřebných dat různě problikávají a poskakují.</w:t>
      </w:r>
      <w:r w:rsidR="005F2F52">
        <w:rPr>
          <w:lang w:eastAsia="en-US"/>
        </w:rPr>
        <w:t xml:space="preserve"> Tomuto chování se </w:t>
      </w:r>
      <w:r w:rsidR="00C24D7D">
        <w:rPr>
          <w:lang w:eastAsia="en-US"/>
        </w:rPr>
        <w:t xml:space="preserve">sice </w:t>
      </w:r>
      <w:r w:rsidR="005F2F52">
        <w:rPr>
          <w:lang w:eastAsia="en-US"/>
        </w:rPr>
        <w:t xml:space="preserve">dá v klientsky </w:t>
      </w:r>
      <w:proofErr w:type="spellStart"/>
      <w:r w:rsidR="005F2F52">
        <w:rPr>
          <w:lang w:eastAsia="en-US"/>
        </w:rPr>
        <w:t>renderovaných</w:t>
      </w:r>
      <w:proofErr w:type="spellEnd"/>
      <w:r w:rsidR="005F2F52">
        <w:rPr>
          <w:lang w:eastAsia="en-US"/>
        </w:rPr>
        <w:t xml:space="preserve"> aplikacích zabránit, </w:t>
      </w:r>
      <w:r w:rsidR="00C24D7D">
        <w:rPr>
          <w:lang w:eastAsia="en-US"/>
        </w:rPr>
        <w:t>ale</w:t>
      </w:r>
      <w:r w:rsidR="005F2F52">
        <w:rPr>
          <w:lang w:eastAsia="en-US"/>
        </w:rPr>
        <w:t xml:space="preserve"> implementace tohoto chování již není tak přímočará a </w:t>
      </w:r>
      <w:r w:rsidR="00C24D7D">
        <w:rPr>
          <w:lang w:eastAsia="en-US"/>
        </w:rPr>
        <w:t xml:space="preserve">odladit ji může zabrat hodně času – </w:t>
      </w:r>
      <w:r w:rsidR="00E30440">
        <w:rPr>
          <w:lang w:eastAsia="en-US"/>
        </w:rPr>
        <w:t xml:space="preserve">na což v praxi dost často </w:t>
      </w:r>
      <w:proofErr w:type="spellStart"/>
      <w:r w:rsidR="00E30440">
        <w:rPr>
          <w:lang w:eastAsia="en-US"/>
        </w:rPr>
        <w:t>nezb</w:t>
      </w:r>
      <w:r w:rsidR="006669D4">
        <w:rPr>
          <w:lang w:eastAsia="en-US"/>
        </w:rPr>
        <w:t>u</w:t>
      </w:r>
      <w:r w:rsidR="00E30440">
        <w:rPr>
          <w:lang w:eastAsia="en-US"/>
        </w:rPr>
        <w:t>dou</w:t>
      </w:r>
      <w:proofErr w:type="spellEnd"/>
      <w:r w:rsidR="00E30440">
        <w:rPr>
          <w:lang w:eastAsia="en-US"/>
        </w:rPr>
        <w:t xml:space="preserve"> peníze.</w:t>
      </w:r>
      <w:r w:rsidR="00CE43E3">
        <w:rPr>
          <w:lang w:eastAsia="en-US"/>
        </w:rPr>
        <w:t xml:space="preserve"> Nehledě na </w:t>
      </w:r>
      <w:r w:rsidR="004918EC">
        <w:rPr>
          <w:lang w:eastAsia="en-US"/>
        </w:rPr>
        <w:t>strojovou čitelnost webu</w:t>
      </w:r>
      <w:r w:rsidR="00CE43E3">
        <w:rPr>
          <w:lang w:eastAsia="en-US"/>
        </w:rPr>
        <w:t>, kter</w:t>
      </w:r>
      <w:r w:rsidR="00D66BC7">
        <w:rPr>
          <w:lang w:eastAsia="en-US"/>
        </w:rPr>
        <w:t>á</w:t>
      </w:r>
      <w:r w:rsidR="00CE43E3">
        <w:rPr>
          <w:lang w:eastAsia="en-US"/>
        </w:rPr>
        <w:t xml:space="preserve"> </w:t>
      </w:r>
      <w:r w:rsidR="00F256DA">
        <w:rPr>
          <w:lang w:eastAsia="en-US"/>
        </w:rPr>
        <w:t xml:space="preserve">je v případě klientsky </w:t>
      </w:r>
      <w:proofErr w:type="spellStart"/>
      <w:r w:rsidR="00F256DA">
        <w:rPr>
          <w:lang w:eastAsia="en-US"/>
        </w:rPr>
        <w:t>renderovaných</w:t>
      </w:r>
      <w:proofErr w:type="spellEnd"/>
      <w:r w:rsidR="00F256DA">
        <w:rPr>
          <w:lang w:eastAsia="en-US"/>
        </w:rPr>
        <w:t xml:space="preserve"> aplikacích z důvodu náročné implementace </w:t>
      </w:r>
      <w:r w:rsidR="004918EC">
        <w:rPr>
          <w:lang w:eastAsia="en-US"/>
        </w:rPr>
        <w:t>velmi často absolutně zanedbána</w:t>
      </w:r>
      <w:r w:rsidR="00F256DA">
        <w:rPr>
          <w:lang w:eastAsia="en-US"/>
        </w:rPr>
        <w:t>.</w:t>
      </w:r>
      <w:r w:rsidR="004F707A">
        <w:rPr>
          <w:lang w:eastAsia="en-US"/>
        </w:rPr>
        <w:t xml:space="preserve"> V případě, že je ale na implementaci takové aplikace </w:t>
      </w:r>
      <w:r w:rsidR="009737F8">
        <w:rPr>
          <w:lang w:eastAsia="en-US"/>
        </w:rPr>
        <w:t xml:space="preserve">kvalitní tým s </w:t>
      </w:r>
      <w:r w:rsidR="004F707A">
        <w:rPr>
          <w:lang w:eastAsia="en-US"/>
        </w:rPr>
        <w:t>dostatk</w:t>
      </w:r>
      <w:r w:rsidR="009737F8">
        <w:rPr>
          <w:lang w:eastAsia="en-US"/>
        </w:rPr>
        <w:t>em</w:t>
      </w:r>
      <w:r w:rsidR="004F707A">
        <w:rPr>
          <w:lang w:eastAsia="en-US"/>
        </w:rPr>
        <w:t xml:space="preserve"> času a peněz, je autor</w:t>
      </w:r>
      <w:r w:rsidR="009737F8">
        <w:rPr>
          <w:lang w:eastAsia="en-US"/>
        </w:rPr>
        <w:t xml:space="preserve"> práce</w:t>
      </w:r>
      <w:r w:rsidR="004F707A">
        <w:rPr>
          <w:lang w:eastAsia="en-US"/>
        </w:rPr>
        <w:t xml:space="preserve"> přesvědčen, že </w:t>
      </w:r>
      <w:proofErr w:type="spellStart"/>
      <w:r w:rsidR="004F707A">
        <w:rPr>
          <w:lang w:eastAsia="en-US"/>
        </w:rPr>
        <w:t>Angular</w:t>
      </w:r>
      <w:proofErr w:type="spellEnd"/>
      <w:r w:rsidR="004F707A">
        <w:rPr>
          <w:lang w:eastAsia="en-US"/>
        </w:rPr>
        <w:t xml:space="preserve"> </w:t>
      </w:r>
      <w:r w:rsidR="00266080">
        <w:rPr>
          <w:lang w:eastAsia="en-US"/>
        </w:rPr>
        <w:t xml:space="preserve">a </w:t>
      </w:r>
      <w:r w:rsidR="009737F8">
        <w:rPr>
          <w:lang w:eastAsia="en-US"/>
        </w:rPr>
        <w:t xml:space="preserve">jemu </w:t>
      </w:r>
      <w:r w:rsidR="00266080">
        <w:rPr>
          <w:lang w:eastAsia="en-US"/>
        </w:rPr>
        <w:t xml:space="preserve">podobné </w:t>
      </w:r>
      <w:proofErr w:type="spellStart"/>
      <w:r w:rsidR="00266080">
        <w:rPr>
          <w:lang w:eastAsia="en-US"/>
        </w:rPr>
        <w:t>frameworky</w:t>
      </w:r>
      <w:proofErr w:type="spellEnd"/>
      <w:r w:rsidR="00266080">
        <w:rPr>
          <w:lang w:eastAsia="en-US"/>
        </w:rPr>
        <w:t xml:space="preserve"> </w:t>
      </w:r>
      <w:r w:rsidR="00A707B0">
        <w:rPr>
          <w:lang w:eastAsia="en-US"/>
        </w:rPr>
        <w:t>umí doručit lepší uživatelský zážitek z</w:t>
      </w:r>
      <w:r w:rsidR="009737F8">
        <w:rPr>
          <w:lang w:eastAsia="en-US"/>
        </w:rPr>
        <w:t> </w:t>
      </w:r>
      <w:r w:rsidR="00A707B0">
        <w:rPr>
          <w:lang w:eastAsia="en-US"/>
        </w:rPr>
        <w:t>aplikace</w:t>
      </w:r>
      <w:r w:rsidR="009737F8">
        <w:rPr>
          <w:lang w:eastAsia="en-US"/>
        </w:rPr>
        <w:t xml:space="preserve"> než serverově </w:t>
      </w:r>
      <w:proofErr w:type="spellStart"/>
      <w:r w:rsidR="009737F8">
        <w:rPr>
          <w:lang w:eastAsia="en-US"/>
        </w:rPr>
        <w:t>renderované</w:t>
      </w:r>
      <w:proofErr w:type="spellEnd"/>
      <w:r w:rsidR="009737F8">
        <w:rPr>
          <w:lang w:eastAsia="en-US"/>
        </w:rPr>
        <w:t xml:space="preserve"> aplikace.</w:t>
      </w:r>
      <w:r w:rsidR="00703731">
        <w:rPr>
          <w:lang w:eastAsia="en-US"/>
        </w:rPr>
        <w:t xml:space="preserve"> </w:t>
      </w:r>
      <w:r w:rsidR="00042109">
        <w:rPr>
          <w:lang w:eastAsia="en-US"/>
        </w:rPr>
        <w:t xml:space="preserve">Pro většinu aplikací tohoto typu je ale většinou lepší použít </w:t>
      </w:r>
      <w:r w:rsidR="000C1EDD">
        <w:rPr>
          <w:lang w:eastAsia="en-US"/>
        </w:rPr>
        <w:t xml:space="preserve">PHP, Ruby on </w:t>
      </w:r>
      <w:proofErr w:type="spellStart"/>
      <w:r w:rsidR="000C1EDD">
        <w:rPr>
          <w:lang w:eastAsia="en-US"/>
        </w:rPr>
        <w:t>Rails</w:t>
      </w:r>
      <w:proofErr w:type="spellEnd"/>
      <w:r w:rsidR="000C1EDD">
        <w:rPr>
          <w:lang w:eastAsia="en-US"/>
        </w:rPr>
        <w:t xml:space="preserve">, </w:t>
      </w:r>
      <w:proofErr w:type="spellStart"/>
      <w:r w:rsidR="000C1EDD">
        <w:rPr>
          <w:lang w:eastAsia="en-US"/>
        </w:rPr>
        <w:t>Django</w:t>
      </w:r>
      <w:proofErr w:type="spellEnd"/>
      <w:r w:rsidR="000C1EDD">
        <w:rPr>
          <w:lang w:eastAsia="en-US"/>
        </w:rPr>
        <w:t xml:space="preserve">, </w:t>
      </w:r>
      <w:proofErr w:type="spellStart"/>
      <w:r w:rsidR="00B2273A">
        <w:rPr>
          <w:lang w:eastAsia="en-US"/>
        </w:rPr>
        <w:t>NodeJS</w:t>
      </w:r>
      <w:proofErr w:type="spellEnd"/>
      <w:r w:rsidR="00B2273A">
        <w:rPr>
          <w:lang w:eastAsia="en-US"/>
        </w:rPr>
        <w:t xml:space="preserve"> či jiné serverově </w:t>
      </w:r>
      <w:proofErr w:type="spellStart"/>
      <w:r w:rsidR="00B2273A">
        <w:rPr>
          <w:lang w:eastAsia="en-US"/>
        </w:rPr>
        <w:t>renderované</w:t>
      </w:r>
      <w:proofErr w:type="spellEnd"/>
      <w:r w:rsidR="00B2273A">
        <w:rPr>
          <w:lang w:eastAsia="en-US"/>
        </w:rPr>
        <w:t xml:space="preserve"> technologie – </w:t>
      </w:r>
      <w:r w:rsidR="003B20C9">
        <w:rPr>
          <w:lang w:eastAsia="en-US"/>
        </w:rPr>
        <w:t>a ušetřený čas a peníze investovat do jiných částí businessu než do ladění uživatelských detailů</w:t>
      </w:r>
      <w:r w:rsidR="00F80596">
        <w:rPr>
          <w:lang w:eastAsia="en-US"/>
        </w:rPr>
        <w:t xml:space="preserve"> klientsky </w:t>
      </w:r>
      <w:proofErr w:type="spellStart"/>
      <w:r w:rsidR="00F80596">
        <w:rPr>
          <w:lang w:eastAsia="en-US"/>
        </w:rPr>
        <w:t>renderované</w:t>
      </w:r>
      <w:proofErr w:type="spellEnd"/>
      <w:r w:rsidR="00F80596">
        <w:rPr>
          <w:lang w:eastAsia="en-US"/>
        </w:rPr>
        <w:t xml:space="preserve"> aplikace.</w:t>
      </w:r>
    </w:p>
    <w:p w14:paraId="4388651E" w14:textId="5AFAA99A" w:rsidR="004151A2" w:rsidRDefault="004151A2" w:rsidP="003D0E3C">
      <w:pPr>
        <w:pStyle w:val="Nadpis1"/>
      </w:pPr>
      <w:bookmarkStart w:id="258" w:name="_Toc69471888"/>
      <w:proofErr w:type="spellStart"/>
      <w:r>
        <w:lastRenderedPageBreak/>
        <w:t>TODOs</w:t>
      </w:r>
      <w:bookmarkEnd w:id="258"/>
      <w:proofErr w:type="spellEnd"/>
    </w:p>
    <w:p w14:paraId="7B9F99E9" w14:textId="1908A541" w:rsidR="004151A2" w:rsidRDefault="004151A2" w:rsidP="004151A2">
      <w:pPr>
        <w:rPr>
          <w:lang w:eastAsia="en-US"/>
        </w:rPr>
      </w:pPr>
      <w:r>
        <w:rPr>
          <w:lang w:eastAsia="en-US"/>
        </w:rPr>
        <w:t>Zkontrolovat odkazy na zdroje v poznámkách pod čarou</w:t>
      </w:r>
    </w:p>
    <w:p w14:paraId="7BB875CB" w14:textId="021D915D" w:rsidR="00645BCD" w:rsidRDefault="00645BCD" w:rsidP="004151A2">
      <w:pPr>
        <w:rPr>
          <w:lang w:eastAsia="en-US"/>
        </w:rPr>
      </w:pPr>
      <w:r>
        <w:rPr>
          <w:lang w:eastAsia="en-US"/>
        </w:rPr>
        <w:t xml:space="preserve">Předělat sbírku na </w:t>
      </w:r>
      <w:proofErr w:type="spellStart"/>
      <w:r>
        <w:rPr>
          <w:lang w:eastAsia="en-US"/>
        </w:rPr>
        <w:t>wires</w:t>
      </w:r>
      <w:proofErr w:type="spellEnd"/>
    </w:p>
    <w:p w14:paraId="435E4565" w14:textId="53258A3E" w:rsidR="00924F31" w:rsidRDefault="00924F31" w:rsidP="004151A2">
      <w:pPr>
        <w:rPr>
          <w:lang w:eastAsia="en-US"/>
        </w:rPr>
      </w:pPr>
      <w:r>
        <w:rPr>
          <w:lang w:eastAsia="en-US"/>
        </w:rPr>
        <w:t xml:space="preserve">Odstranit košík ze </w:t>
      </w:r>
      <w:proofErr w:type="spellStart"/>
      <w:r>
        <w:rPr>
          <w:lang w:eastAsia="en-US"/>
        </w:rPr>
        <w:t>specky</w:t>
      </w:r>
      <w:proofErr w:type="spellEnd"/>
      <w:r>
        <w:rPr>
          <w:lang w:eastAsia="en-US"/>
        </w:rPr>
        <w:t xml:space="preserve"> </w:t>
      </w:r>
      <w:proofErr w:type="spellStart"/>
      <w:proofErr w:type="gramStart"/>
      <w:r>
        <w:rPr>
          <w:lang w:eastAsia="en-US"/>
        </w:rPr>
        <w:t>eshopu</w:t>
      </w:r>
      <w:proofErr w:type="spellEnd"/>
      <w:proofErr w:type="gramEnd"/>
    </w:p>
    <w:p w14:paraId="6173D31C" w14:textId="70083079" w:rsidR="00645BCD" w:rsidRDefault="002F0C85" w:rsidP="004151A2">
      <w:pPr>
        <w:rPr>
          <w:lang w:eastAsia="en-US"/>
        </w:rPr>
      </w:pPr>
      <w:r>
        <w:rPr>
          <w:lang w:eastAsia="en-US"/>
        </w:rPr>
        <w:t>Seznamy obrázků,</w:t>
      </w:r>
      <w:r w:rsidR="00766E7F">
        <w:rPr>
          <w:lang w:eastAsia="en-US"/>
        </w:rPr>
        <w:t xml:space="preserve"> popsat zkratky,</w:t>
      </w:r>
      <w:r>
        <w:rPr>
          <w:lang w:eastAsia="en-US"/>
        </w:rPr>
        <w:t xml:space="preserve"> …</w:t>
      </w:r>
    </w:p>
    <w:p w14:paraId="3497AFF9" w14:textId="77777777" w:rsidR="002F0C85" w:rsidRPr="004151A2" w:rsidRDefault="002F0C85" w:rsidP="004151A2">
      <w:pPr>
        <w:rPr>
          <w:lang w:eastAsia="en-US"/>
        </w:rPr>
      </w:pPr>
    </w:p>
    <w:p w14:paraId="1D78143F" w14:textId="6FCDC195" w:rsidR="008272CE" w:rsidRDefault="003D0E3C" w:rsidP="003D0E3C">
      <w:pPr>
        <w:pStyle w:val="Nadpis1"/>
      </w:pPr>
      <w:bookmarkStart w:id="259" w:name="_Toc69471889"/>
      <w:r>
        <w:lastRenderedPageBreak/>
        <w:t>Otázky ke konzultaci</w:t>
      </w:r>
      <w:bookmarkEnd w:id="259"/>
    </w:p>
    <w:p w14:paraId="49FA0983" w14:textId="26154DBC" w:rsidR="00167EE9" w:rsidRDefault="003D0E3C" w:rsidP="009365D9">
      <w:pPr>
        <w:pStyle w:val="Odstavecseseznamem"/>
        <w:numPr>
          <w:ilvl w:val="0"/>
          <w:numId w:val="10"/>
        </w:numPr>
      </w:pPr>
      <w:proofErr w:type="spellStart"/>
      <w:r>
        <w:t>NextJS</w:t>
      </w:r>
      <w:proofErr w:type="spellEnd"/>
      <w:r>
        <w:t xml:space="preserve"> by</w:t>
      </w:r>
      <w:r w:rsidR="00862285">
        <w:t xml:space="preserve"> nyní</w:t>
      </w:r>
      <w:r>
        <w:t xml:space="preserve"> byl nejspíš lepší alternativou – umožňuje různé </w:t>
      </w:r>
      <w:proofErr w:type="spellStart"/>
      <w:r>
        <w:t>renderingy</w:t>
      </w:r>
      <w:proofErr w:type="spellEnd"/>
      <w:r>
        <w:t xml:space="preserve"> pro různé stránky, přišel před měsíc</w:t>
      </w:r>
      <w:r w:rsidR="00167EE9">
        <w:t>em</w:t>
      </w:r>
      <w:r>
        <w:t xml:space="preserve"> s novým druhem </w:t>
      </w:r>
      <w:proofErr w:type="spellStart"/>
      <w:r>
        <w:t>renderingu</w:t>
      </w:r>
      <w:proofErr w:type="spellEnd"/>
      <w:r>
        <w:t xml:space="preserve"> </w:t>
      </w:r>
      <w:r w:rsidR="00167EE9">
        <w:t>– ISR, který ani nemám v teorii, protože prostě neexistoval. Co s tím?</w:t>
      </w:r>
      <w:r w:rsidR="00F514D7">
        <w:t xml:space="preserve"> To samé </w:t>
      </w:r>
      <w:proofErr w:type="spellStart"/>
      <w:r w:rsidR="00F514D7">
        <w:t>react</w:t>
      </w:r>
      <w:proofErr w:type="spellEnd"/>
      <w:r w:rsidR="00F514D7">
        <w:t xml:space="preserve"> </w:t>
      </w:r>
      <w:r w:rsidR="009365D9">
        <w:t>a jeho nové</w:t>
      </w:r>
      <w:r w:rsidR="00F514D7">
        <w:t xml:space="preserve"> server </w:t>
      </w:r>
      <w:proofErr w:type="spellStart"/>
      <w:r w:rsidR="00F514D7">
        <w:t>components</w:t>
      </w:r>
      <w:proofErr w:type="spellEnd"/>
      <w:r w:rsidR="00F514D7">
        <w:t xml:space="preserve">. To samé </w:t>
      </w:r>
      <w:hyperlink r:id="rId54" w:history="1">
        <w:r w:rsidR="00F514D7" w:rsidRPr="008E0286">
          <w:rPr>
            <w:rStyle w:val="Hypertextovodkaz"/>
          </w:rPr>
          <w:t>www.hotwire.dev</w:t>
        </w:r>
      </w:hyperlink>
      <w:r w:rsidR="00F514D7">
        <w:t>.</w:t>
      </w:r>
      <w:r w:rsidR="00864030">
        <w:t xml:space="preserve"> </w:t>
      </w:r>
      <w:r w:rsidR="008E720B">
        <w:t>–– dopsat na konci v závěru</w:t>
      </w:r>
    </w:p>
    <w:p w14:paraId="11EFA74B" w14:textId="03C16B38" w:rsidR="003D0E3C" w:rsidRDefault="001E5E40" w:rsidP="00F514D7">
      <w:pPr>
        <w:pStyle w:val="Odstavecseseznamem"/>
        <w:numPr>
          <w:ilvl w:val="0"/>
          <w:numId w:val="10"/>
        </w:numPr>
      </w:pPr>
      <w:r>
        <w:t xml:space="preserve">Z dat </w:t>
      </w:r>
      <w:r w:rsidR="0070552D">
        <w:t xml:space="preserve">ohledně metrik mám pocit, že </w:t>
      </w:r>
      <w:proofErr w:type="spellStart"/>
      <w:r w:rsidR="0070552D">
        <w:t>firebase</w:t>
      </w:r>
      <w:proofErr w:type="spellEnd"/>
      <w:r w:rsidR="0070552D">
        <w:t xml:space="preserve"> </w:t>
      </w:r>
      <w:proofErr w:type="spellStart"/>
      <w:r w:rsidR="0070552D">
        <w:t>functions</w:t>
      </w:r>
      <w:proofErr w:type="spellEnd"/>
      <w:r w:rsidR="0070552D">
        <w:t xml:space="preserve"> pěkně </w:t>
      </w:r>
      <w:proofErr w:type="spellStart"/>
      <w:r w:rsidR="0070552D">
        <w:t>podělávaj</w:t>
      </w:r>
      <w:proofErr w:type="spellEnd"/>
      <w:r w:rsidR="0070552D">
        <w:t xml:space="preserve"> TTFB a tím i všechny ostatní metriky. Mám chuť naimplementovat e-</w:t>
      </w:r>
      <w:proofErr w:type="spellStart"/>
      <w:r w:rsidR="0070552D">
        <w:t>shop</w:t>
      </w:r>
      <w:proofErr w:type="spellEnd"/>
      <w:r w:rsidR="0070552D">
        <w:t xml:space="preserve"> mimo lambdy =&gt; pak ale projekt sbírek a projekt </w:t>
      </w:r>
      <w:r w:rsidR="001E38E0">
        <w:t>e-</w:t>
      </w:r>
      <w:proofErr w:type="spellStart"/>
      <w:r w:rsidR="001E38E0">
        <w:t>shopu</w:t>
      </w:r>
      <w:proofErr w:type="spellEnd"/>
      <w:r w:rsidR="001E38E0">
        <w:t xml:space="preserve"> nebude vzájemně porovnatelný co se týče metrik? Možná nechám tak, ale medián na TTFB dělá okolo </w:t>
      </w:r>
      <w:proofErr w:type="gramStart"/>
      <w:r w:rsidR="001E38E0">
        <w:t>5s</w:t>
      </w:r>
      <w:proofErr w:type="gramEnd"/>
      <w:r w:rsidR="001E38E0">
        <w:t xml:space="preserve">. Nejspíš to způsobuje pomalý </w:t>
      </w:r>
      <w:proofErr w:type="spellStart"/>
      <w:r w:rsidR="001E38E0">
        <w:t>cold</w:t>
      </w:r>
      <w:proofErr w:type="spellEnd"/>
      <w:r w:rsidR="001E38E0">
        <w:t xml:space="preserve"> start</w:t>
      </w:r>
      <w:r w:rsidR="002E3323">
        <w:t>. Ve firmě se nám moc nedělo – asi navštěvovanější web.</w:t>
      </w:r>
      <w:r w:rsidR="008E720B">
        <w:t xml:space="preserve"> –– Dopsat ve vyhodnocení</w:t>
      </w:r>
    </w:p>
    <w:p w14:paraId="0817F3F6" w14:textId="4812A9E4" w:rsidR="00283668" w:rsidRDefault="00283668" w:rsidP="00283668"/>
    <w:p w14:paraId="593C881B" w14:textId="3E196B7C" w:rsidR="00E91419" w:rsidRDefault="00E91419" w:rsidP="002D47E9">
      <w:r>
        <w:t>5.4.:</w:t>
      </w:r>
    </w:p>
    <w:p w14:paraId="703D39A7" w14:textId="031E9D92" w:rsidR="00E44866" w:rsidRDefault="00E44866" w:rsidP="002D47E9">
      <w:r>
        <w:t xml:space="preserve">- </w:t>
      </w:r>
      <w:r w:rsidR="00E70A66">
        <w:t>jak strukturovat výsledky měření – tabulka?</w:t>
      </w:r>
    </w:p>
    <w:p w14:paraId="3BF06995" w14:textId="53100B98" w:rsidR="00E70A66" w:rsidRDefault="00E70A66" w:rsidP="002D47E9">
      <w:r>
        <w:t xml:space="preserve">- testování na </w:t>
      </w:r>
      <w:proofErr w:type="spellStart"/>
      <w:r>
        <w:t>windows</w:t>
      </w:r>
      <w:proofErr w:type="spellEnd"/>
      <w:r>
        <w:t xml:space="preserve"> – </w:t>
      </w:r>
      <w:r w:rsidR="00DD6B8F">
        <w:t>na té nasazené verzi? Asi jo…</w:t>
      </w:r>
    </w:p>
    <w:p w14:paraId="2999B7BD" w14:textId="1DE9559C" w:rsidR="00DD6B8F" w:rsidRPr="00283668" w:rsidRDefault="00DD6B8F" w:rsidP="002D47E9">
      <w:r>
        <w:t xml:space="preserve">- </w:t>
      </w:r>
      <w:proofErr w:type="spellStart"/>
      <w:r w:rsidR="00C078AB">
        <w:t>google</w:t>
      </w:r>
      <w:proofErr w:type="spellEnd"/>
      <w:r w:rsidR="00C078AB">
        <w:t xml:space="preserve"> </w:t>
      </w:r>
      <w:proofErr w:type="spellStart"/>
      <w:r w:rsidR="00C078AB">
        <w:t>snippet</w:t>
      </w:r>
      <w:proofErr w:type="spellEnd"/>
      <w:r w:rsidR="00C078AB">
        <w:t xml:space="preserve"> – nejspíš bude jen že nefunguje/funguje</w:t>
      </w:r>
    </w:p>
    <w:p w14:paraId="0ABAE005" w14:textId="319D3EFD" w:rsidR="004E2530" w:rsidRPr="00CC2A1F" w:rsidRDefault="004E2530" w:rsidP="00D9373F">
      <w:pPr>
        <w:pStyle w:val="Nadpis1neslovan"/>
      </w:pPr>
      <w:bookmarkStart w:id="260" w:name="_Toc69471890"/>
      <w:r w:rsidRPr="00CC2A1F">
        <w:lastRenderedPageBreak/>
        <w:t>Závěr</w:t>
      </w:r>
      <w:bookmarkEnd w:id="260"/>
      <w:r w:rsidR="004D46DE" w:rsidRPr="00CC2A1F">
        <w:t xml:space="preserve"> </w:t>
      </w:r>
    </w:p>
    <w:p w14:paraId="386C653E" w14:textId="43DA5951" w:rsidR="0010538D" w:rsidRDefault="0047585C" w:rsidP="006D2806">
      <w:pPr>
        <w:rPr>
          <w:color w:val="FF0000"/>
        </w:rPr>
      </w:pPr>
      <w:r>
        <w:rPr>
          <w:color w:val="FF0000"/>
        </w:rPr>
        <w:t>V závěru shrnu: Cílem bylo to a to, s tím a tím předpokladem, v </w:t>
      </w:r>
      <w:proofErr w:type="spellStart"/>
      <w:r>
        <w:rPr>
          <w:color w:val="FF0000"/>
        </w:rPr>
        <w:t>tý</w:t>
      </w:r>
      <w:proofErr w:type="spellEnd"/>
      <w:r>
        <w:rPr>
          <w:color w:val="FF0000"/>
        </w:rPr>
        <w:t xml:space="preserve"> a </w:t>
      </w:r>
      <w:proofErr w:type="spellStart"/>
      <w:r>
        <w:rPr>
          <w:color w:val="FF0000"/>
        </w:rPr>
        <w:t>tý</w:t>
      </w:r>
      <w:proofErr w:type="spellEnd"/>
      <w:r>
        <w:rPr>
          <w:color w:val="FF0000"/>
        </w:rPr>
        <w:t xml:space="preserve"> kapitole jsem provedl </w:t>
      </w:r>
      <w:proofErr w:type="gramStart"/>
      <w:r>
        <w:rPr>
          <w:color w:val="FF0000"/>
        </w:rPr>
        <w:t>to</w:t>
      </w:r>
      <w:proofErr w:type="gramEnd"/>
      <w:r>
        <w:rPr>
          <w:color w:val="FF0000"/>
        </w:rPr>
        <w:t xml:space="preserve"> a to a cíl práce byl splněn…</w:t>
      </w:r>
    </w:p>
    <w:p w14:paraId="2AA150C5" w14:textId="35515C4A" w:rsidR="00687F31" w:rsidRDefault="00687F31" w:rsidP="006D2806">
      <w:pPr>
        <w:rPr>
          <w:color w:val="FF0000"/>
        </w:rPr>
      </w:pPr>
      <w:proofErr w:type="spellStart"/>
      <w:r>
        <w:rPr>
          <w:color w:val="FF0000"/>
        </w:rPr>
        <w:t>Future</w:t>
      </w:r>
      <w:proofErr w:type="spellEnd"/>
      <w:r>
        <w:rPr>
          <w:color w:val="FF0000"/>
        </w:rPr>
        <w:t xml:space="preserve"> </w:t>
      </w:r>
      <w:proofErr w:type="spellStart"/>
      <w:r>
        <w:rPr>
          <w:color w:val="FF0000"/>
        </w:rPr>
        <w:t>work</w:t>
      </w:r>
      <w:proofErr w:type="spellEnd"/>
      <w:r>
        <w:rPr>
          <w:color w:val="FF0000"/>
        </w:rPr>
        <w:t xml:space="preserve">, kdo může využít </w:t>
      </w:r>
      <w:proofErr w:type="spellStart"/>
      <w:r>
        <w:rPr>
          <w:color w:val="FF0000"/>
        </w:rPr>
        <w:t>atd</w:t>
      </w:r>
      <w:proofErr w:type="spellEnd"/>
      <w:r>
        <w:rPr>
          <w:color w:val="FF0000"/>
        </w:rPr>
        <w:t>…</w:t>
      </w:r>
    </w:p>
    <w:p w14:paraId="0D4E59A7" w14:textId="4AC12E7C" w:rsidR="00687F31" w:rsidRPr="00687F31" w:rsidRDefault="00687F31" w:rsidP="006D2806">
      <w:pPr>
        <w:rPr>
          <w:color w:val="FF0000"/>
        </w:rPr>
      </w:pPr>
      <w:r>
        <w:rPr>
          <w:color w:val="FF0000"/>
        </w:rPr>
        <w:t>Cíl nemusí být jedna věta, ale třeba jeden hlavní cíl s několika dílčími cíl</w:t>
      </w:r>
      <w:r w:rsidR="00E134DE">
        <w:rPr>
          <w:color w:val="FF0000"/>
        </w:rPr>
        <w:t>i</w:t>
      </w:r>
      <w:r>
        <w:rPr>
          <w:color w:val="FF0000"/>
        </w:rPr>
        <w:t xml:space="preserve"> – konkrétní věci co chci měřit.</w:t>
      </w:r>
      <w:r w:rsidR="00D55911">
        <w:rPr>
          <w:color w:val="FF0000"/>
        </w:rPr>
        <w:t xml:space="preserve"> Dílčí cíle se většinou číslují s dc1, dc2 </w:t>
      </w:r>
      <w:proofErr w:type="spellStart"/>
      <w:r w:rsidR="00D55911">
        <w:rPr>
          <w:color w:val="FF0000"/>
        </w:rPr>
        <w:t>atd</w:t>
      </w:r>
      <w:proofErr w:type="spellEnd"/>
      <w:r w:rsidR="00D55911">
        <w:rPr>
          <w:color w:val="FF0000"/>
        </w:rPr>
        <w:t xml:space="preserve"> – ať to nejsou jen odrážky. Tu v závěru se na ně pak takto odkážu.</w:t>
      </w:r>
    </w:p>
    <w:p w14:paraId="1C51BC35" w14:textId="77777777" w:rsidR="0047585C" w:rsidRPr="0010538D" w:rsidRDefault="0047585C" w:rsidP="006D2806">
      <w:pPr>
        <w:rPr>
          <w:color w:val="FF0000"/>
        </w:rPr>
      </w:pPr>
    </w:p>
    <w:p w14:paraId="3E30C98D" w14:textId="146316BF" w:rsidR="006D2806" w:rsidRPr="00CC2A1F" w:rsidRDefault="006D2806" w:rsidP="006D2806">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dolor</w:t>
      </w:r>
      <w:proofErr w:type="spellEnd"/>
      <w:r w:rsidRPr="00CC2A1F">
        <w:t xml:space="preserve"> </w:t>
      </w:r>
      <w:proofErr w:type="spellStart"/>
      <w:r w:rsidRPr="00CC2A1F">
        <w:t>sit</w:t>
      </w:r>
      <w:proofErr w:type="spellEnd"/>
      <w:r w:rsidRPr="00CC2A1F">
        <w:t xml:space="preserve"> </w:t>
      </w:r>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adipiscing</w:t>
      </w:r>
      <w:proofErr w:type="spellEnd"/>
      <w:r w:rsidRPr="00CC2A1F">
        <w:t xml:space="preserve"> elit. </w:t>
      </w:r>
      <w:proofErr w:type="spellStart"/>
      <w:r w:rsidRPr="00CC2A1F">
        <w:t>Aenean</w:t>
      </w:r>
      <w:proofErr w:type="spellEnd"/>
      <w:r w:rsidRPr="00CC2A1F">
        <w:t xml:space="preserve"> id </w:t>
      </w:r>
      <w:proofErr w:type="spellStart"/>
      <w:r w:rsidRPr="00CC2A1F">
        <w:t>metus</w:t>
      </w:r>
      <w:proofErr w:type="spellEnd"/>
      <w:r w:rsidRPr="00CC2A1F">
        <w:t xml:space="preserve"> id </w:t>
      </w:r>
      <w:proofErr w:type="spellStart"/>
      <w:r w:rsidRPr="00CC2A1F">
        <w:t>velit</w:t>
      </w:r>
      <w:proofErr w:type="spellEnd"/>
      <w:r w:rsidRPr="00CC2A1F">
        <w:t xml:space="preserve"> </w:t>
      </w:r>
      <w:proofErr w:type="spellStart"/>
      <w:r w:rsidRPr="00CC2A1F">
        <w:t>ullamcorper</w:t>
      </w:r>
      <w:proofErr w:type="spellEnd"/>
      <w:r w:rsidRPr="00CC2A1F">
        <w:t xml:space="preserve"> </w:t>
      </w:r>
      <w:proofErr w:type="spellStart"/>
      <w:r w:rsidRPr="00CC2A1F">
        <w:t>pulvinar</w:t>
      </w:r>
      <w:proofErr w:type="spellEnd"/>
      <w:r w:rsidRPr="00CC2A1F">
        <w:t xml:space="preserve">. In </w:t>
      </w:r>
      <w:proofErr w:type="spellStart"/>
      <w:r w:rsidRPr="00CC2A1F">
        <w:t>convallis</w:t>
      </w:r>
      <w:proofErr w:type="spellEnd"/>
      <w:r w:rsidRPr="00CC2A1F">
        <w:t xml:space="preserve">. Sed </w:t>
      </w:r>
      <w:proofErr w:type="spellStart"/>
      <w:r w:rsidRPr="00CC2A1F">
        <w:t>convallis</w:t>
      </w:r>
      <w:proofErr w:type="spellEnd"/>
      <w:r w:rsidRPr="00CC2A1F">
        <w:t xml:space="preserve"> </w:t>
      </w:r>
      <w:proofErr w:type="spellStart"/>
      <w:r w:rsidRPr="00CC2A1F">
        <w:t>magna</w:t>
      </w:r>
      <w:proofErr w:type="spellEnd"/>
      <w:r w:rsidRPr="00CC2A1F">
        <w:t xml:space="preserve"> </w:t>
      </w:r>
      <w:proofErr w:type="spellStart"/>
      <w:r w:rsidRPr="00CC2A1F">
        <w:t>eu</w:t>
      </w:r>
      <w:proofErr w:type="spellEnd"/>
      <w:r w:rsidRPr="00CC2A1F">
        <w:t xml:space="preserve"> sem. </w:t>
      </w:r>
      <w:proofErr w:type="spellStart"/>
      <w:r w:rsidRPr="00CC2A1F">
        <w:t>Maecenas</w:t>
      </w:r>
      <w:proofErr w:type="spellEnd"/>
      <w:r w:rsidRPr="00CC2A1F">
        <w:t xml:space="preserve"> </w:t>
      </w:r>
      <w:proofErr w:type="spellStart"/>
      <w:r w:rsidRPr="00CC2A1F">
        <w:t>lorem</w:t>
      </w:r>
      <w:proofErr w:type="spellEnd"/>
      <w:r w:rsidRPr="00CC2A1F">
        <w:t xml:space="preserve">. </w:t>
      </w:r>
      <w:proofErr w:type="spellStart"/>
      <w:r w:rsidRPr="00CC2A1F">
        <w:t>Excepteur</w:t>
      </w:r>
      <w:proofErr w:type="spellEnd"/>
      <w:r w:rsidRPr="00CC2A1F">
        <w:t xml:space="preserve"> </w:t>
      </w:r>
      <w:proofErr w:type="spellStart"/>
      <w:r w:rsidRPr="00CC2A1F">
        <w:t>sint</w:t>
      </w:r>
      <w:proofErr w:type="spellEnd"/>
      <w:r w:rsidRPr="00CC2A1F">
        <w:t xml:space="preserve"> </w:t>
      </w:r>
      <w:proofErr w:type="spellStart"/>
      <w:r w:rsidRPr="00CC2A1F">
        <w:t>occaecat</w:t>
      </w:r>
      <w:proofErr w:type="spellEnd"/>
      <w:r w:rsidRPr="00CC2A1F">
        <w:t xml:space="preserve"> </w:t>
      </w:r>
      <w:proofErr w:type="spellStart"/>
      <w:r w:rsidRPr="00CC2A1F">
        <w:t>cupidatat</w:t>
      </w:r>
      <w:proofErr w:type="spellEnd"/>
      <w:r w:rsidRPr="00CC2A1F">
        <w:t xml:space="preserve"> non </w:t>
      </w:r>
      <w:proofErr w:type="spellStart"/>
      <w:r w:rsidRPr="00CC2A1F">
        <w:t>proident</w:t>
      </w:r>
      <w:proofErr w:type="spellEnd"/>
      <w:r w:rsidRPr="00CC2A1F">
        <w:t xml:space="preserve">, </w:t>
      </w:r>
      <w:proofErr w:type="spellStart"/>
      <w:r w:rsidRPr="00CC2A1F">
        <w:t>sunt</w:t>
      </w:r>
      <w:proofErr w:type="spellEnd"/>
      <w:r w:rsidRPr="00CC2A1F">
        <w:t xml:space="preserve"> in culpa qui </w:t>
      </w:r>
      <w:proofErr w:type="spellStart"/>
      <w:r w:rsidRPr="00CC2A1F">
        <w:t>officia</w:t>
      </w:r>
      <w:proofErr w:type="spellEnd"/>
      <w:r w:rsidRPr="00CC2A1F">
        <w:t xml:space="preserve"> </w:t>
      </w:r>
      <w:proofErr w:type="spellStart"/>
      <w:r w:rsidRPr="00CC2A1F">
        <w:t>deserunt</w:t>
      </w:r>
      <w:proofErr w:type="spellEnd"/>
      <w:r w:rsidRPr="00CC2A1F">
        <w:t xml:space="preserve"> </w:t>
      </w:r>
      <w:proofErr w:type="spellStart"/>
      <w:r w:rsidRPr="00CC2A1F">
        <w:t>mollit</w:t>
      </w:r>
      <w:proofErr w:type="spellEnd"/>
      <w:r w:rsidRPr="00CC2A1F">
        <w:t xml:space="preserve"> anim id </w:t>
      </w:r>
      <w:proofErr w:type="spellStart"/>
      <w:r w:rsidRPr="00CC2A1F">
        <w:t>est</w:t>
      </w:r>
      <w:proofErr w:type="spellEnd"/>
      <w:r w:rsidRPr="00CC2A1F">
        <w:t xml:space="preserve"> </w:t>
      </w:r>
      <w:proofErr w:type="spellStart"/>
      <w:r w:rsidRPr="00CC2A1F">
        <w:t>laborum</w:t>
      </w:r>
      <w:proofErr w:type="spellEnd"/>
      <w:r w:rsidRPr="00CC2A1F">
        <w:t xml:space="preserve">. Ut </w:t>
      </w:r>
      <w:proofErr w:type="spellStart"/>
      <w:r w:rsidRPr="00CC2A1F">
        <w:t>tempus</w:t>
      </w:r>
      <w:proofErr w:type="spellEnd"/>
      <w:r w:rsidRPr="00CC2A1F">
        <w:t xml:space="preserve"> </w:t>
      </w:r>
      <w:proofErr w:type="spellStart"/>
      <w:r w:rsidRPr="00CC2A1F">
        <w:t>purus</w:t>
      </w:r>
      <w:proofErr w:type="spellEnd"/>
      <w:r w:rsidRPr="00CC2A1F">
        <w:t xml:space="preserve"> </w:t>
      </w:r>
      <w:proofErr w:type="spellStart"/>
      <w:r w:rsidRPr="00CC2A1F">
        <w:t>at</w:t>
      </w:r>
      <w:proofErr w:type="spellEnd"/>
      <w:r w:rsidRPr="00CC2A1F">
        <w:t xml:space="preserve"> </w:t>
      </w:r>
      <w:proofErr w:type="spellStart"/>
      <w:r w:rsidRPr="00CC2A1F">
        <w:t>lorem</w:t>
      </w:r>
      <w:proofErr w:type="spellEnd"/>
      <w:r w:rsidRPr="00CC2A1F">
        <w:t xml:space="preserve">. </w:t>
      </w:r>
      <w:proofErr w:type="spellStart"/>
      <w:r w:rsidRPr="00CC2A1F">
        <w:t>Phasellus</w:t>
      </w:r>
      <w:proofErr w:type="spellEnd"/>
      <w:r w:rsidRPr="00CC2A1F">
        <w:t xml:space="preserve"> et </w:t>
      </w:r>
      <w:proofErr w:type="spellStart"/>
      <w:r w:rsidRPr="00CC2A1F">
        <w:t>lorem</w:t>
      </w:r>
      <w:proofErr w:type="spellEnd"/>
      <w:r w:rsidRPr="00CC2A1F">
        <w:t xml:space="preserve"> id </w:t>
      </w:r>
      <w:proofErr w:type="spellStart"/>
      <w:r w:rsidRPr="00CC2A1F">
        <w:t>felis</w:t>
      </w:r>
      <w:proofErr w:type="spellEnd"/>
      <w:r w:rsidRPr="00CC2A1F">
        <w:t xml:space="preserve"> </w:t>
      </w:r>
      <w:proofErr w:type="spellStart"/>
      <w:r w:rsidRPr="00CC2A1F">
        <w:t>nonummy</w:t>
      </w:r>
      <w:proofErr w:type="spellEnd"/>
      <w:r w:rsidRPr="00CC2A1F">
        <w:t xml:space="preserve"> </w:t>
      </w:r>
      <w:proofErr w:type="spellStart"/>
      <w:r w:rsidRPr="00CC2A1F">
        <w:t>placerat</w:t>
      </w:r>
      <w:proofErr w:type="spellEnd"/>
      <w:r w:rsidRPr="00CC2A1F">
        <w:t xml:space="preserve">. </w:t>
      </w:r>
      <w:proofErr w:type="spellStart"/>
      <w:r w:rsidRPr="00CC2A1F">
        <w:t>Mauris</w:t>
      </w:r>
      <w:proofErr w:type="spellEnd"/>
      <w:r w:rsidRPr="00CC2A1F">
        <w:t xml:space="preserve"> </w:t>
      </w:r>
      <w:proofErr w:type="spellStart"/>
      <w:r w:rsidRPr="00CC2A1F">
        <w:t>elementum</w:t>
      </w:r>
      <w:proofErr w:type="spellEnd"/>
      <w:r w:rsidRPr="00CC2A1F">
        <w:t xml:space="preserve"> </w:t>
      </w:r>
      <w:proofErr w:type="spellStart"/>
      <w:r w:rsidRPr="00CC2A1F">
        <w:t>mauris</w:t>
      </w:r>
      <w:proofErr w:type="spellEnd"/>
      <w:r w:rsidRPr="00CC2A1F">
        <w:t xml:space="preserve"> vitae </w:t>
      </w:r>
      <w:proofErr w:type="spellStart"/>
      <w:r w:rsidRPr="00CC2A1F">
        <w:t>tortor</w:t>
      </w:r>
      <w:proofErr w:type="spellEnd"/>
      <w:r w:rsidRPr="00CC2A1F">
        <w:t xml:space="preserve">. </w:t>
      </w:r>
      <w:proofErr w:type="spellStart"/>
      <w:r w:rsidRPr="00CC2A1F">
        <w:t>Aliquam</w:t>
      </w:r>
      <w:proofErr w:type="spellEnd"/>
      <w:r w:rsidRPr="00CC2A1F">
        <w:t xml:space="preserve"> id </w:t>
      </w:r>
      <w:proofErr w:type="spellStart"/>
      <w:r w:rsidRPr="00CC2A1F">
        <w:t>dolor</w:t>
      </w:r>
      <w:proofErr w:type="spellEnd"/>
      <w:r w:rsidRPr="00CC2A1F">
        <w:t xml:space="preserve">. </w:t>
      </w:r>
      <w:proofErr w:type="spellStart"/>
      <w:r w:rsidRPr="00CC2A1F">
        <w:t>Vivamus</w:t>
      </w:r>
      <w:proofErr w:type="spellEnd"/>
      <w:r w:rsidRPr="00CC2A1F">
        <w:t xml:space="preserve"> </w:t>
      </w:r>
      <w:proofErr w:type="spellStart"/>
      <w:r w:rsidRPr="00CC2A1F">
        <w:t>porttitor</w:t>
      </w:r>
      <w:proofErr w:type="spellEnd"/>
      <w:r w:rsidRPr="00CC2A1F">
        <w:t xml:space="preserve"> </w:t>
      </w:r>
      <w:proofErr w:type="spellStart"/>
      <w:r w:rsidRPr="00CC2A1F">
        <w:t>turpis</w:t>
      </w:r>
      <w:proofErr w:type="spellEnd"/>
      <w:r w:rsidRPr="00CC2A1F">
        <w:t xml:space="preserve"> </w:t>
      </w:r>
      <w:proofErr w:type="spellStart"/>
      <w:r w:rsidRPr="00CC2A1F">
        <w:t>ac</w:t>
      </w:r>
      <w:proofErr w:type="spellEnd"/>
      <w:r w:rsidRPr="00CC2A1F">
        <w:t xml:space="preserve"> </w:t>
      </w:r>
      <w:proofErr w:type="spellStart"/>
      <w:r w:rsidRPr="00CC2A1F">
        <w:t>leo</w:t>
      </w:r>
      <w:proofErr w:type="spellEnd"/>
      <w:r w:rsidRPr="00CC2A1F">
        <w:t xml:space="preserve">. </w:t>
      </w:r>
      <w:proofErr w:type="spellStart"/>
      <w:r w:rsidRPr="00CC2A1F">
        <w:t>Maecenas</w:t>
      </w:r>
      <w:proofErr w:type="spellEnd"/>
      <w:r w:rsidRPr="00CC2A1F">
        <w:t xml:space="preserve"> </w:t>
      </w:r>
      <w:proofErr w:type="spellStart"/>
      <w:r w:rsidRPr="00CC2A1F">
        <w:t>fermentum</w:t>
      </w:r>
      <w:proofErr w:type="spellEnd"/>
      <w:r w:rsidRPr="00CC2A1F">
        <w:t xml:space="preserve">, sem in </w:t>
      </w:r>
      <w:proofErr w:type="spellStart"/>
      <w:r w:rsidRPr="00CC2A1F">
        <w:t>pharetra</w:t>
      </w:r>
      <w:proofErr w:type="spellEnd"/>
      <w:r w:rsidRPr="00CC2A1F">
        <w:t xml:space="preserve"> </w:t>
      </w:r>
      <w:proofErr w:type="spellStart"/>
      <w:r w:rsidRPr="00CC2A1F">
        <w:t>pellentesque</w:t>
      </w:r>
      <w:proofErr w:type="spellEnd"/>
      <w:r w:rsidRPr="00CC2A1F">
        <w:t xml:space="preserve">, </w:t>
      </w:r>
      <w:proofErr w:type="spellStart"/>
      <w:r w:rsidRPr="00CC2A1F">
        <w:t>velit</w:t>
      </w:r>
      <w:proofErr w:type="spellEnd"/>
      <w:r w:rsidRPr="00CC2A1F">
        <w:t xml:space="preserve"> </w:t>
      </w:r>
      <w:proofErr w:type="spellStart"/>
      <w:r w:rsidRPr="00CC2A1F">
        <w:t>turpis</w:t>
      </w:r>
      <w:proofErr w:type="spellEnd"/>
      <w:r w:rsidRPr="00CC2A1F">
        <w:t xml:space="preserve"> </w:t>
      </w:r>
      <w:proofErr w:type="spellStart"/>
      <w:r w:rsidRPr="00CC2A1F">
        <w:t>volutpat</w:t>
      </w:r>
      <w:proofErr w:type="spellEnd"/>
      <w:r w:rsidRPr="00CC2A1F">
        <w:t xml:space="preserve"> ante, in </w:t>
      </w:r>
      <w:proofErr w:type="spellStart"/>
      <w:r w:rsidRPr="00CC2A1F">
        <w:t>pharetra</w:t>
      </w:r>
      <w:proofErr w:type="spellEnd"/>
      <w:r w:rsidRPr="00CC2A1F">
        <w:t xml:space="preserve"> </w:t>
      </w:r>
      <w:proofErr w:type="spellStart"/>
      <w:r w:rsidRPr="00CC2A1F">
        <w:t>metus</w:t>
      </w:r>
      <w:proofErr w:type="spellEnd"/>
      <w:r w:rsidRPr="00CC2A1F">
        <w:t xml:space="preserve"> </w:t>
      </w:r>
      <w:proofErr w:type="spellStart"/>
      <w:r w:rsidRPr="00CC2A1F">
        <w:t>odio</w:t>
      </w:r>
      <w:proofErr w:type="spellEnd"/>
      <w:r w:rsidRPr="00CC2A1F">
        <w:t xml:space="preserve"> a </w:t>
      </w:r>
      <w:proofErr w:type="spellStart"/>
      <w:r w:rsidRPr="00CC2A1F">
        <w:t>lectus</w:t>
      </w:r>
      <w:proofErr w:type="spellEnd"/>
      <w:r w:rsidRPr="00CC2A1F">
        <w:t xml:space="preserve">. </w:t>
      </w:r>
      <w:proofErr w:type="spellStart"/>
      <w:r w:rsidRPr="00CC2A1F">
        <w:t>Phasellus</w:t>
      </w:r>
      <w:proofErr w:type="spellEnd"/>
      <w:r w:rsidRPr="00CC2A1F">
        <w:t xml:space="preserve"> et </w:t>
      </w:r>
      <w:proofErr w:type="spellStart"/>
      <w:r w:rsidRPr="00CC2A1F">
        <w:t>lorem</w:t>
      </w:r>
      <w:proofErr w:type="spellEnd"/>
      <w:r w:rsidRPr="00CC2A1F">
        <w:t xml:space="preserve"> id </w:t>
      </w:r>
      <w:proofErr w:type="spellStart"/>
      <w:r w:rsidRPr="00CC2A1F">
        <w:t>felis</w:t>
      </w:r>
      <w:proofErr w:type="spellEnd"/>
      <w:r w:rsidRPr="00CC2A1F">
        <w:t xml:space="preserve"> </w:t>
      </w:r>
      <w:proofErr w:type="spellStart"/>
      <w:r w:rsidRPr="00CC2A1F">
        <w:t>nonummy</w:t>
      </w:r>
      <w:proofErr w:type="spellEnd"/>
      <w:r w:rsidRPr="00CC2A1F">
        <w:t xml:space="preserve"> </w:t>
      </w:r>
      <w:proofErr w:type="spellStart"/>
      <w:r w:rsidRPr="00CC2A1F">
        <w:t>placerat</w:t>
      </w:r>
      <w:proofErr w:type="spellEnd"/>
      <w:r w:rsidRPr="00CC2A1F">
        <w:t>.</w:t>
      </w:r>
    </w:p>
    <w:p w14:paraId="3A953BF3" w14:textId="694771C7" w:rsidR="008E4FA3" w:rsidRDefault="004E2530" w:rsidP="008E4FA3">
      <w:pPr>
        <w:pStyle w:val="Nadpis1neslovan"/>
      </w:pPr>
      <w:bookmarkStart w:id="261" w:name="_Toc69471891"/>
      <w:r w:rsidRPr="00CC2A1F">
        <w:lastRenderedPageBreak/>
        <w:t>Použitá literatur</w:t>
      </w:r>
      <w:r w:rsidR="008E4FA3">
        <w:t>a</w:t>
      </w:r>
      <w:bookmarkEnd w:id="261"/>
    </w:p>
    <w:p w14:paraId="61C8B0F4" w14:textId="77777777" w:rsidR="00560258" w:rsidRPr="00560258" w:rsidRDefault="00A5116C" w:rsidP="00560258">
      <w:pPr>
        <w:widowControl w:val="0"/>
        <w:autoSpaceDE w:val="0"/>
        <w:autoSpaceDN w:val="0"/>
        <w:adjustRightInd w:val="0"/>
      </w:pPr>
      <w:r>
        <w:rPr>
          <w:sz w:val="22"/>
        </w:rPr>
        <w:fldChar w:fldCharType="begin"/>
      </w:r>
      <w:r w:rsidR="004F4E91">
        <w:rPr>
          <w:sz w:val="22"/>
        </w:rPr>
        <w:instrText xml:space="preserve"> ADDIN ZOTERO_BIBL {"uncited":[],"omitted":[],"custom":[]} CSL_BIBLIOGRAPHY </w:instrText>
      </w:r>
      <w:r>
        <w:rPr>
          <w:sz w:val="22"/>
        </w:rPr>
        <w:fldChar w:fldCharType="separate"/>
      </w:r>
      <w:r w:rsidR="00560258" w:rsidRPr="00560258">
        <w:t xml:space="preserve">ANGULAR/UNIVERSAL, 2021. </w:t>
      </w:r>
      <w:proofErr w:type="spellStart"/>
      <w:r w:rsidR="00560258" w:rsidRPr="00560258">
        <w:rPr>
          <w:i/>
          <w:iCs/>
        </w:rPr>
        <w:t>angular</w:t>
      </w:r>
      <w:proofErr w:type="spellEnd"/>
      <w:r w:rsidR="00560258" w:rsidRPr="00560258">
        <w:rPr>
          <w:i/>
          <w:iCs/>
        </w:rPr>
        <w:t>/universal</w:t>
      </w:r>
      <w:r w:rsidR="00560258" w:rsidRPr="00560258">
        <w:t xml:space="preserve">. </w:t>
      </w:r>
      <w:proofErr w:type="spellStart"/>
      <w:r w:rsidR="00560258" w:rsidRPr="00560258">
        <w:t>TypeScript</w:t>
      </w:r>
      <w:proofErr w:type="spellEnd"/>
      <w:r w:rsidR="00560258" w:rsidRPr="00560258">
        <w:t xml:space="preserve">. </w:t>
      </w:r>
      <w:proofErr w:type="spellStart"/>
      <w:r w:rsidR="00560258" w:rsidRPr="00560258">
        <w:t>B.m</w:t>
      </w:r>
      <w:proofErr w:type="spellEnd"/>
      <w:r w:rsidR="00560258" w:rsidRPr="00560258">
        <w:t xml:space="preserve">.: </w:t>
      </w:r>
      <w:proofErr w:type="spellStart"/>
      <w:r w:rsidR="00560258" w:rsidRPr="00560258">
        <w:t>Angular</w:t>
      </w:r>
      <w:proofErr w:type="spellEnd"/>
      <w:r w:rsidR="00560258" w:rsidRPr="00560258">
        <w:t xml:space="preserve"> [vid. 31. březen 2021]. Získáno z: https://github.com/angular/universal</w:t>
      </w:r>
    </w:p>
    <w:p w14:paraId="6B396B43" w14:textId="77777777" w:rsidR="00560258" w:rsidRPr="00560258" w:rsidRDefault="00560258" w:rsidP="00560258">
      <w:pPr>
        <w:widowControl w:val="0"/>
        <w:autoSpaceDE w:val="0"/>
        <w:autoSpaceDN w:val="0"/>
        <w:adjustRightInd w:val="0"/>
      </w:pPr>
      <w:r w:rsidRPr="00560258">
        <w:t xml:space="preserve">BASECAMP, LLC, 2020. </w:t>
      </w:r>
      <w:proofErr w:type="spellStart"/>
      <w:r w:rsidRPr="00560258">
        <w:rPr>
          <w:i/>
          <w:iCs/>
        </w:rPr>
        <w:t>turbolinks</w:t>
      </w:r>
      <w:proofErr w:type="spellEnd"/>
      <w:r w:rsidRPr="00560258">
        <w:rPr>
          <w:i/>
          <w:iCs/>
        </w:rPr>
        <w:t>/</w:t>
      </w:r>
      <w:proofErr w:type="spellStart"/>
      <w:r w:rsidRPr="00560258">
        <w:rPr>
          <w:i/>
          <w:iCs/>
        </w:rPr>
        <w:t>turbolinks</w:t>
      </w:r>
      <w:proofErr w:type="spellEnd"/>
      <w:r w:rsidRPr="00560258">
        <w:t xml:space="preserve">. </w:t>
      </w:r>
      <w:proofErr w:type="spellStart"/>
      <w:r w:rsidRPr="00560258">
        <w:t>TypeScript</w:t>
      </w:r>
      <w:proofErr w:type="spellEnd"/>
      <w:r w:rsidRPr="00560258">
        <w:t xml:space="preserve">. </w:t>
      </w:r>
      <w:proofErr w:type="spellStart"/>
      <w:r w:rsidRPr="00560258">
        <w:t>B.m</w:t>
      </w:r>
      <w:proofErr w:type="spellEnd"/>
      <w:r w:rsidRPr="00560258">
        <w:t xml:space="preserve">.: </w:t>
      </w:r>
      <w:proofErr w:type="spellStart"/>
      <w:r w:rsidRPr="00560258">
        <w:t>Turbolinks</w:t>
      </w:r>
      <w:proofErr w:type="spellEnd"/>
      <w:r w:rsidRPr="00560258">
        <w:t xml:space="preserve"> [vid. 6. říjen 2020]. Získáno z: https://github.com/turbolinks/turbolinks</w:t>
      </w:r>
    </w:p>
    <w:p w14:paraId="14D4D564" w14:textId="77777777" w:rsidR="00560258" w:rsidRPr="00560258" w:rsidRDefault="00560258" w:rsidP="00560258">
      <w:pPr>
        <w:widowControl w:val="0"/>
        <w:autoSpaceDE w:val="0"/>
        <w:autoSpaceDN w:val="0"/>
        <w:adjustRightInd w:val="0"/>
      </w:pPr>
      <w:r w:rsidRPr="00560258">
        <w:t>BOBBINK, Jan-</w:t>
      </w:r>
      <w:proofErr w:type="spellStart"/>
      <w:r w:rsidRPr="00560258">
        <w:t>Willem</w:t>
      </w:r>
      <w:proofErr w:type="spellEnd"/>
      <w:r w:rsidRPr="00560258">
        <w:t xml:space="preserve">, 2019. </w:t>
      </w:r>
      <w:proofErr w:type="spellStart"/>
      <w:r w:rsidRPr="00560258">
        <w:t>Rendering</w:t>
      </w:r>
      <w:proofErr w:type="spellEnd"/>
      <w:r w:rsidRPr="00560258">
        <w:t xml:space="preserve"> on </w:t>
      </w:r>
      <w:proofErr w:type="spellStart"/>
      <w:r w:rsidRPr="00560258">
        <w:t>the</w:t>
      </w:r>
      <w:proofErr w:type="spellEnd"/>
      <w:r w:rsidRPr="00560258">
        <w:t xml:space="preserve"> Web - </w:t>
      </w:r>
      <w:proofErr w:type="spellStart"/>
      <w:r w:rsidRPr="00560258">
        <w:t>The</w:t>
      </w:r>
      <w:proofErr w:type="spellEnd"/>
      <w:r w:rsidRPr="00560258">
        <w:t xml:space="preserve"> SEO </w:t>
      </w:r>
      <w:proofErr w:type="spellStart"/>
      <w:r w:rsidRPr="00560258">
        <w:t>Version</w:t>
      </w:r>
      <w:proofErr w:type="spellEnd"/>
      <w:r w:rsidRPr="00560258">
        <w:t xml:space="preserve">. </w:t>
      </w:r>
      <w:r w:rsidRPr="00560258">
        <w:rPr>
          <w:i/>
          <w:iCs/>
        </w:rPr>
        <w:t>NotProvided.eu</w:t>
      </w:r>
      <w:r w:rsidRPr="00560258">
        <w:t>. [vid. 19. březen 2021]. Získáno z: https://www.notprovided.eu/rendering-on-the-web-the-seo-version/</w:t>
      </w:r>
    </w:p>
    <w:p w14:paraId="440B0E1B" w14:textId="77777777" w:rsidR="00560258" w:rsidRPr="00560258" w:rsidRDefault="00560258" w:rsidP="00560258">
      <w:pPr>
        <w:widowControl w:val="0"/>
        <w:autoSpaceDE w:val="0"/>
        <w:autoSpaceDN w:val="0"/>
        <w:adjustRightInd w:val="0"/>
      </w:pPr>
      <w:r w:rsidRPr="00560258">
        <w:t xml:space="preserve">BOMBACH, Lukas, 2019. </w:t>
      </w:r>
      <w:proofErr w:type="spellStart"/>
      <w:r w:rsidRPr="00560258">
        <w:t>How</w:t>
      </w:r>
      <w:proofErr w:type="spellEnd"/>
      <w:r w:rsidRPr="00560258">
        <w:t xml:space="preserve"> </w:t>
      </w:r>
      <w:proofErr w:type="spellStart"/>
      <w:r w:rsidRPr="00560258">
        <w:t>we</w:t>
      </w:r>
      <w:proofErr w:type="spellEnd"/>
      <w:r w:rsidRPr="00560258">
        <w:t xml:space="preserve"> </w:t>
      </w:r>
      <w:proofErr w:type="spellStart"/>
      <w:r w:rsidRPr="00560258">
        <w:t>achieved</w:t>
      </w:r>
      <w:proofErr w:type="spellEnd"/>
      <w:r w:rsidRPr="00560258">
        <w:t xml:space="preserve"> </w:t>
      </w:r>
      <w:proofErr w:type="spellStart"/>
      <w:r w:rsidRPr="00560258">
        <w:t>the</w:t>
      </w:r>
      <w:proofErr w:type="spellEnd"/>
      <w:r w:rsidRPr="00560258">
        <w:t xml:space="preserve"> </w:t>
      </w:r>
      <w:proofErr w:type="spellStart"/>
      <w:r w:rsidRPr="00560258">
        <w:t>best</w:t>
      </w:r>
      <w:proofErr w:type="spellEnd"/>
      <w:r w:rsidRPr="00560258">
        <w:t xml:space="preserve"> Web Performance </w:t>
      </w:r>
      <w:proofErr w:type="spellStart"/>
      <w:r w:rsidRPr="00560258">
        <w:t>with</w:t>
      </w:r>
      <w:proofErr w:type="spellEnd"/>
      <w:r w:rsidRPr="00560258">
        <w:t xml:space="preserve"> </w:t>
      </w:r>
      <w:proofErr w:type="spellStart"/>
      <w:r w:rsidRPr="00560258">
        <w:t>Partial</w:t>
      </w:r>
      <w:proofErr w:type="spellEnd"/>
      <w:r w:rsidRPr="00560258">
        <w:t xml:space="preserve"> </w:t>
      </w:r>
      <w:proofErr w:type="spellStart"/>
      <w:r w:rsidRPr="00560258">
        <w:t>Hydration</w:t>
      </w:r>
      <w:proofErr w:type="spellEnd"/>
      <w:r w:rsidRPr="00560258">
        <w:t xml:space="preserve">. </w:t>
      </w:r>
      <w:r w:rsidRPr="00560258">
        <w:rPr>
          <w:i/>
          <w:iCs/>
        </w:rPr>
        <w:t>Medium</w:t>
      </w:r>
      <w:r w:rsidRPr="00560258">
        <w:t xml:space="preserve"> [vid. 6. říjen 2020]. Získáno z: https://medium.com/@luke_schmuke/how-we-achieved-the-best-web-performance-with-partial-hydration-20fab9c808d5</w:t>
      </w:r>
    </w:p>
    <w:p w14:paraId="77290529" w14:textId="77777777" w:rsidR="00560258" w:rsidRPr="00560258" w:rsidRDefault="00560258" w:rsidP="00560258">
      <w:pPr>
        <w:widowControl w:val="0"/>
        <w:autoSpaceDE w:val="0"/>
        <w:autoSpaceDN w:val="0"/>
        <w:adjustRightInd w:val="0"/>
      </w:pPr>
      <w:r w:rsidRPr="00560258">
        <w:t xml:space="preserve">CROSS, </w:t>
      </w:r>
      <w:proofErr w:type="spellStart"/>
      <w:r w:rsidRPr="00560258">
        <w:t>Jeff</w:t>
      </w:r>
      <w:proofErr w:type="spellEnd"/>
      <w:r w:rsidRPr="00560258">
        <w:t xml:space="preserve">, 2016. </w:t>
      </w:r>
      <w:proofErr w:type="spellStart"/>
      <w:r w:rsidRPr="00560258">
        <w:t>feat</w:t>
      </w:r>
      <w:proofErr w:type="spellEnd"/>
      <w:r w:rsidRPr="00560258">
        <w:t>(</w:t>
      </w:r>
      <w:proofErr w:type="spellStart"/>
      <w:r w:rsidRPr="00560258">
        <w:t>DomRenderer</w:t>
      </w:r>
      <w:proofErr w:type="spellEnd"/>
      <w:r w:rsidRPr="00560258">
        <w:t xml:space="preserve">): </w:t>
      </w:r>
      <w:proofErr w:type="spellStart"/>
      <w:r w:rsidRPr="00560258">
        <w:t>allow</w:t>
      </w:r>
      <w:proofErr w:type="spellEnd"/>
      <w:r w:rsidRPr="00560258">
        <w:t xml:space="preserve"> </w:t>
      </w:r>
      <w:proofErr w:type="spellStart"/>
      <w:r w:rsidRPr="00560258">
        <w:t>partial</w:t>
      </w:r>
      <w:proofErr w:type="spellEnd"/>
      <w:r w:rsidRPr="00560258">
        <w:t xml:space="preserve"> DOM </w:t>
      </w:r>
      <w:proofErr w:type="spellStart"/>
      <w:r w:rsidRPr="00560258">
        <w:t>hydration</w:t>
      </w:r>
      <w:proofErr w:type="spellEnd"/>
      <w:r w:rsidRPr="00560258">
        <w:t xml:space="preserve"> </w:t>
      </w:r>
      <w:proofErr w:type="spellStart"/>
      <w:r w:rsidRPr="00560258">
        <w:t>from</w:t>
      </w:r>
      <w:proofErr w:type="spellEnd"/>
      <w:r w:rsidRPr="00560258">
        <w:t xml:space="preserve"> </w:t>
      </w:r>
      <w:proofErr w:type="spellStart"/>
      <w:r w:rsidRPr="00560258">
        <w:t>pre-rendered</w:t>
      </w:r>
      <w:proofErr w:type="spellEnd"/>
      <w:r w:rsidRPr="00560258">
        <w:t xml:space="preserve"> </w:t>
      </w:r>
      <w:proofErr w:type="spellStart"/>
      <w:r w:rsidRPr="00560258">
        <w:t>content</w:t>
      </w:r>
      <w:proofErr w:type="spellEnd"/>
      <w:r w:rsidRPr="00560258">
        <w:t xml:space="preserve"> · </w:t>
      </w:r>
      <w:proofErr w:type="spellStart"/>
      <w:r w:rsidRPr="00560258">
        <w:t>Issue</w:t>
      </w:r>
      <w:proofErr w:type="spellEnd"/>
      <w:r w:rsidRPr="00560258">
        <w:t xml:space="preserve"> #13446 · </w:t>
      </w:r>
      <w:proofErr w:type="spellStart"/>
      <w:r w:rsidRPr="00560258">
        <w:t>angular</w:t>
      </w:r>
      <w:proofErr w:type="spellEnd"/>
      <w:r w:rsidRPr="00560258">
        <w:t>/</w:t>
      </w:r>
      <w:proofErr w:type="spellStart"/>
      <w:r w:rsidRPr="00560258">
        <w:t>angular</w:t>
      </w:r>
      <w:proofErr w:type="spellEnd"/>
      <w:r w:rsidRPr="00560258">
        <w:t xml:space="preserve">. </w:t>
      </w:r>
      <w:proofErr w:type="spellStart"/>
      <w:r w:rsidRPr="00560258">
        <w:rPr>
          <w:i/>
          <w:iCs/>
        </w:rPr>
        <w:t>GitHub</w:t>
      </w:r>
      <w:proofErr w:type="spellEnd"/>
      <w:r w:rsidRPr="00560258">
        <w:t xml:space="preserve"> [vid. 20. září 2020]. Získáno z: https://github.com/angular/angular/issues/13446</w:t>
      </w:r>
    </w:p>
    <w:p w14:paraId="7BB7F08D" w14:textId="77777777" w:rsidR="00560258" w:rsidRPr="00560258" w:rsidRDefault="00560258" w:rsidP="00560258">
      <w:pPr>
        <w:widowControl w:val="0"/>
        <w:autoSpaceDE w:val="0"/>
        <w:autoSpaceDN w:val="0"/>
        <w:adjustRightInd w:val="0"/>
      </w:pPr>
      <w:r w:rsidRPr="00560258">
        <w:t xml:space="preserve">DHH, 2016. </w:t>
      </w:r>
      <w:proofErr w:type="spellStart"/>
      <w:r w:rsidRPr="00560258">
        <w:t>The</w:t>
      </w:r>
      <w:proofErr w:type="spellEnd"/>
      <w:r w:rsidRPr="00560258">
        <w:t xml:space="preserve"> </w:t>
      </w:r>
      <w:proofErr w:type="spellStart"/>
      <w:r w:rsidRPr="00560258">
        <w:t>Majestic</w:t>
      </w:r>
      <w:proofErr w:type="spellEnd"/>
      <w:r w:rsidRPr="00560258">
        <w:t xml:space="preserve"> </w:t>
      </w:r>
      <w:proofErr w:type="spellStart"/>
      <w:r w:rsidRPr="00560258">
        <w:t>Monolith</w:t>
      </w:r>
      <w:proofErr w:type="spellEnd"/>
      <w:r w:rsidRPr="00560258">
        <w:t xml:space="preserve">. </w:t>
      </w:r>
      <w:proofErr w:type="spellStart"/>
      <w:r w:rsidRPr="00560258">
        <w:rPr>
          <w:i/>
          <w:iCs/>
        </w:rPr>
        <w:t>Signal</w:t>
      </w:r>
      <w:proofErr w:type="spellEnd"/>
      <w:r w:rsidRPr="00560258">
        <w:rPr>
          <w:i/>
          <w:iCs/>
        </w:rPr>
        <w:t xml:space="preserve"> v. </w:t>
      </w:r>
      <w:proofErr w:type="spellStart"/>
      <w:r w:rsidRPr="00560258">
        <w:rPr>
          <w:i/>
          <w:iCs/>
        </w:rPr>
        <w:t>Noise</w:t>
      </w:r>
      <w:proofErr w:type="spellEnd"/>
      <w:r w:rsidRPr="00560258">
        <w:t xml:space="preserve"> [vid. 20. září 2020]. Získáno z: https://m.signalvnoise.com/the-majestic-monolith/</w:t>
      </w:r>
    </w:p>
    <w:p w14:paraId="5A943866" w14:textId="77777777" w:rsidR="00560258" w:rsidRPr="00560258" w:rsidRDefault="00560258" w:rsidP="00560258">
      <w:pPr>
        <w:widowControl w:val="0"/>
        <w:autoSpaceDE w:val="0"/>
        <w:autoSpaceDN w:val="0"/>
        <w:adjustRightInd w:val="0"/>
      </w:pPr>
      <w:r w:rsidRPr="00560258">
        <w:t xml:space="preserve">DSHAPS, 2016. </w:t>
      </w:r>
      <w:proofErr w:type="spellStart"/>
      <w:r w:rsidRPr="00560258">
        <w:t>Understanding</w:t>
      </w:r>
      <w:proofErr w:type="spellEnd"/>
      <w:r w:rsidRPr="00560258">
        <w:t xml:space="preserve"> </w:t>
      </w:r>
      <w:proofErr w:type="spellStart"/>
      <w:r w:rsidRPr="00560258">
        <w:t>Component-Based</w:t>
      </w:r>
      <w:proofErr w:type="spellEnd"/>
      <w:r w:rsidRPr="00560258">
        <w:t xml:space="preserve"> </w:t>
      </w:r>
      <w:proofErr w:type="spellStart"/>
      <w:r w:rsidRPr="00560258">
        <w:t>Architecture</w:t>
      </w:r>
      <w:proofErr w:type="spellEnd"/>
      <w:r w:rsidRPr="00560258">
        <w:t xml:space="preserve">. </w:t>
      </w:r>
      <w:r w:rsidRPr="00560258">
        <w:rPr>
          <w:i/>
          <w:iCs/>
        </w:rPr>
        <w:t>Medium</w:t>
      </w:r>
      <w:r w:rsidRPr="00560258">
        <w:t xml:space="preserve"> [vid. 20. září 2020]. Získáno z: https://medium.com/@dan.shapiro1210/understanding-component-based-architecture-3ff48ec0c238</w:t>
      </w:r>
    </w:p>
    <w:p w14:paraId="03447F8B" w14:textId="77777777" w:rsidR="00560258" w:rsidRPr="00560258" w:rsidRDefault="00560258" w:rsidP="00560258">
      <w:pPr>
        <w:widowControl w:val="0"/>
        <w:autoSpaceDE w:val="0"/>
        <w:autoSpaceDN w:val="0"/>
        <w:adjustRightInd w:val="0"/>
      </w:pPr>
      <w:r w:rsidRPr="00560258">
        <w:t xml:space="preserve">FACEBOOK INC., 2020. </w:t>
      </w:r>
      <w:proofErr w:type="spellStart"/>
      <w:r w:rsidRPr="00560258">
        <w:rPr>
          <w:i/>
          <w:iCs/>
        </w:rPr>
        <w:t>Docusaurus</w:t>
      </w:r>
      <w:proofErr w:type="spellEnd"/>
      <w:r w:rsidRPr="00560258">
        <w:rPr>
          <w:i/>
          <w:iCs/>
        </w:rPr>
        <w:t xml:space="preserve"> · </w:t>
      </w:r>
      <w:proofErr w:type="spellStart"/>
      <w:r w:rsidRPr="00560258">
        <w:rPr>
          <w:i/>
          <w:iCs/>
        </w:rPr>
        <w:t>Easy</w:t>
      </w:r>
      <w:proofErr w:type="spellEnd"/>
      <w:r w:rsidRPr="00560258">
        <w:rPr>
          <w:i/>
          <w:iCs/>
        </w:rPr>
        <w:t xml:space="preserve"> to </w:t>
      </w:r>
      <w:proofErr w:type="spellStart"/>
      <w:r w:rsidRPr="00560258">
        <w:rPr>
          <w:i/>
          <w:iCs/>
        </w:rPr>
        <w:t>Maintain</w:t>
      </w:r>
      <w:proofErr w:type="spellEnd"/>
      <w:r w:rsidRPr="00560258">
        <w:rPr>
          <w:i/>
          <w:iCs/>
        </w:rPr>
        <w:t xml:space="preserve"> Open Source </w:t>
      </w:r>
      <w:proofErr w:type="spellStart"/>
      <w:r w:rsidRPr="00560258">
        <w:rPr>
          <w:i/>
          <w:iCs/>
        </w:rPr>
        <w:t>Documentation</w:t>
      </w:r>
      <w:proofErr w:type="spellEnd"/>
      <w:r w:rsidRPr="00560258">
        <w:rPr>
          <w:i/>
          <w:iCs/>
        </w:rPr>
        <w:t xml:space="preserve"> </w:t>
      </w:r>
      <w:proofErr w:type="spellStart"/>
      <w:r w:rsidRPr="00560258">
        <w:rPr>
          <w:i/>
          <w:iCs/>
        </w:rPr>
        <w:t>Websites</w:t>
      </w:r>
      <w:proofErr w:type="spellEnd"/>
      <w:r w:rsidRPr="00560258">
        <w:t xml:space="preserve"> [vid. 6. říjen 2020]. Získáno z: https://docusaurus.io/</w:t>
      </w:r>
    </w:p>
    <w:p w14:paraId="75DDACD8" w14:textId="77777777" w:rsidR="00560258" w:rsidRPr="00560258" w:rsidRDefault="00560258" w:rsidP="00560258">
      <w:pPr>
        <w:widowControl w:val="0"/>
        <w:autoSpaceDE w:val="0"/>
        <w:autoSpaceDN w:val="0"/>
        <w:adjustRightInd w:val="0"/>
      </w:pPr>
      <w:r w:rsidRPr="00560258">
        <w:t xml:space="preserve">FACEBOOK INC., 2021. </w:t>
      </w:r>
      <w:proofErr w:type="spellStart"/>
      <w:r w:rsidRPr="00560258">
        <w:t>Facebook</w:t>
      </w:r>
      <w:proofErr w:type="spellEnd"/>
      <w:r w:rsidRPr="00560258">
        <w:t xml:space="preserve"> </w:t>
      </w:r>
      <w:proofErr w:type="spellStart"/>
      <w:r w:rsidRPr="00560258">
        <w:t>Crawler</w:t>
      </w:r>
      <w:proofErr w:type="spellEnd"/>
      <w:r w:rsidRPr="00560258">
        <w:t xml:space="preserve"> - </w:t>
      </w:r>
      <w:proofErr w:type="spellStart"/>
      <w:r w:rsidRPr="00560258">
        <w:t>Sharing</w:t>
      </w:r>
      <w:proofErr w:type="spellEnd"/>
      <w:r w:rsidRPr="00560258">
        <w:t xml:space="preserve"> - </w:t>
      </w:r>
      <w:proofErr w:type="spellStart"/>
      <w:r w:rsidRPr="00560258">
        <w:t>Documentation</w:t>
      </w:r>
      <w:proofErr w:type="spellEnd"/>
      <w:r w:rsidRPr="00560258">
        <w:t xml:space="preserve">. </w:t>
      </w:r>
      <w:proofErr w:type="spellStart"/>
      <w:r w:rsidRPr="00560258">
        <w:rPr>
          <w:i/>
          <w:iCs/>
        </w:rPr>
        <w:t>Facebook</w:t>
      </w:r>
      <w:proofErr w:type="spellEnd"/>
      <w:r w:rsidRPr="00560258">
        <w:rPr>
          <w:i/>
          <w:iCs/>
        </w:rPr>
        <w:t xml:space="preserve"> </w:t>
      </w:r>
      <w:proofErr w:type="spellStart"/>
      <w:r w:rsidRPr="00560258">
        <w:rPr>
          <w:i/>
          <w:iCs/>
        </w:rPr>
        <w:t>for</w:t>
      </w:r>
      <w:proofErr w:type="spellEnd"/>
      <w:r w:rsidRPr="00560258">
        <w:rPr>
          <w:i/>
          <w:iCs/>
        </w:rPr>
        <w:t xml:space="preserve"> </w:t>
      </w:r>
      <w:proofErr w:type="spellStart"/>
      <w:r w:rsidRPr="00560258">
        <w:rPr>
          <w:i/>
          <w:iCs/>
        </w:rPr>
        <w:t>Developers</w:t>
      </w:r>
      <w:proofErr w:type="spellEnd"/>
      <w:r w:rsidRPr="00560258">
        <w:t xml:space="preserve"> [vid. 20. březen 2021]. Získáno z: https://developers.facebook.com/docs/sharing/webmasters/crawler/</w:t>
      </w:r>
    </w:p>
    <w:p w14:paraId="543CC0E6" w14:textId="77777777" w:rsidR="00560258" w:rsidRPr="00560258" w:rsidRDefault="00560258" w:rsidP="00560258">
      <w:pPr>
        <w:widowControl w:val="0"/>
        <w:autoSpaceDE w:val="0"/>
        <w:autoSpaceDN w:val="0"/>
        <w:adjustRightInd w:val="0"/>
      </w:pPr>
      <w:r w:rsidRPr="00560258">
        <w:t xml:space="preserve">GECHEV, Minko, 2020. </w:t>
      </w:r>
      <w:proofErr w:type="spellStart"/>
      <w:r w:rsidRPr="00560258">
        <w:t>feat</w:t>
      </w:r>
      <w:proofErr w:type="spellEnd"/>
      <w:r w:rsidRPr="00560258">
        <w:t>(</w:t>
      </w:r>
      <w:proofErr w:type="spellStart"/>
      <w:r w:rsidRPr="00560258">
        <w:t>DomRenderer</w:t>
      </w:r>
      <w:proofErr w:type="spellEnd"/>
      <w:r w:rsidRPr="00560258">
        <w:t xml:space="preserve">): </w:t>
      </w:r>
      <w:proofErr w:type="spellStart"/>
      <w:r w:rsidRPr="00560258">
        <w:t>allow</w:t>
      </w:r>
      <w:proofErr w:type="spellEnd"/>
      <w:r w:rsidRPr="00560258">
        <w:t xml:space="preserve"> </w:t>
      </w:r>
      <w:proofErr w:type="spellStart"/>
      <w:r w:rsidRPr="00560258">
        <w:t>partial</w:t>
      </w:r>
      <w:proofErr w:type="spellEnd"/>
      <w:r w:rsidRPr="00560258">
        <w:t xml:space="preserve"> DOM </w:t>
      </w:r>
      <w:proofErr w:type="spellStart"/>
      <w:r w:rsidRPr="00560258">
        <w:t>hydration</w:t>
      </w:r>
      <w:proofErr w:type="spellEnd"/>
      <w:r w:rsidRPr="00560258">
        <w:t xml:space="preserve"> </w:t>
      </w:r>
      <w:proofErr w:type="spellStart"/>
      <w:r w:rsidRPr="00560258">
        <w:t>from</w:t>
      </w:r>
      <w:proofErr w:type="spellEnd"/>
      <w:r w:rsidRPr="00560258">
        <w:t xml:space="preserve"> </w:t>
      </w:r>
      <w:proofErr w:type="spellStart"/>
      <w:r w:rsidRPr="00560258">
        <w:t>pre-rendered</w:t>
      </w:r>
      <w:proofErr w:type="spellEnd"/>
      <w:r w:rsidRPr="00560258">
        <w:t xml:space="preserve"> </w:t>
      </w:r>
      <w:proofErr w:type="spellStart"/>
      <w:r w:rsidRPr="00560258">
        <w:t>content</w:t>
      </w:r>
      <w:proofErr w:type="spellEnd"/>
      <w:r w:rsidRPr="00560258">
        <w:t xml:space="preserve"> · </w:t>
      </w:r>
      <w:proofErr w:type="spellStart"/>
      <w:r w:rsidRPr="00560258">
        <w:t>Issue</w:t>
      </w:r>
      <w:proofErr w:type="spellEnd"/>
      <w:r w:rsidRPr="00560258">
        <w:t xml:space="preserve"> #13446 · </w:t>
      </w:r>
      <w:proofErr w:type="spellStart"/>
      <w:r w:rsidRPr="00560258">
        <w:t>angular</w:t>
      </w:r>
      <w:proofErr w:type="spellEnd"/>
      <w:r w:rsidRPr="00560258">
        <w:t>/</w:t>
      </w:r>
      <w:proofErr w:type="spellStart"/>
      <w:r w:rsidRPr="00560258">
        <w:t>angular</w:t>
      </w:r>
      <w:proofErr w:type="spellEnd"/>
      <w:r w:rsidRPr="00560258">
        <w:t xml:space="preserve">. </w:t>
      </w:r>
      <w:proofErr w:type="spellStart"/>
      <w:r w:rsidRPr="00560258">
        <w:rPr>
          <w:i/>
          <w:iCs/>
        </w:rPr>
        <w:t>GitHub</w:t>
      </w:r>
      <w:proofErr w:type="spellEnd"/>
      <w:r w:rsidRPr="00560258">
        <w:t xml:space="preserve"> [vid. 20. září 2020]. Získáno z: https://github.com/angular/angular/issues/13446</w:t>
      </w:r>
    </w:p>
    <w:p w14:paraId="39C10DA6" w14:textId="77777777" w:rsidR="00560258" w:rsidRPr="00560258" w:rsidRDefault="00560258" w:rsidP="00560258">
      <w:pPr>
        <w:widowControl w:val="0"/>
        <w:autoSpaceDE w:val="0"/>
        <w:autoSpaceDN w:val="0"/>
        <w:adjustRightInd w:val="0"/>
      </w:pPr>
      <w:r w:rsidRPr="00560258">
        <w:t xml:space="preserve">GIANNAKOULOPOULOS, Andreas, Nikos KONSTANTINOU, </w:t>
      </w:r>
      <w:proofErr w:type="spellStart"/>
      <w:r w:rsidRPr="00560258">
        <w:t>Dimitris</w:t>
      </w:r>
      <w:proofErr w:type="spellEnd"/>
      <w:r w:rsidRPr="00560258">
        <w:t xml:space="preserve"> KOUTSOMPOLIS, </w:t>
      </w:r>
      <w:proofErr w:type="spellStart"/>
      <w:r w:rsidRPr="00560258">
        <w:t>Minas</w:t>
      </w:r>
      <w:proofErr w:type="spellEnd"/>
      <w:r w:rsidRPr="00560258">
        <w:t xml:space="preserve"> PERGANTIS a </w:t>
      </w:r>
      <w:proofErr w:type="spellStart"/>
      <w:r w:rsidRPr="00560258">
        <w:t>Iraklis</w:t>
      </w:r>
      <w:proofErr w:type="spellEnd"/>
      <w:r w:rsidRPr="00560258">
        <w:t xml:space="preserve"> VARLAMIS, 2019. </w:t>
      </w:r>
      <w:proofErr w:type="spellStart"/>
      <w:r w:rsidRPr="00560258">
        <w:t>Academic</w:t>
      </w:r>
      <w:proofErr w:type="spellEnd"/>
      <w:r w:rsidRPr="00560258">
        <w:t xml:space="preserve"> Excellence, </w:t>
      </w:r>
      <w:proofErr w:type="spellStart"/>
      <w:r w:rsidRPr="00560258">
        <w:t>Website</w:t>
      </w:r>
      <w:proofErr w:type="spellEnd"/>
      <w:r w:rsidRPr="00560258">
        <w:t xml:space="preserve"> </w:t>
      </w:r>
      <w:proofErr w:type="spellStart"/>
      <w:r w:rsidRPr="00560258">
        <w:t>Quality</w:t>
      </w:r>
      <w:proofErr w:type="spellEnd"/>
      <w:r w:rsidRPr="00560258">
        <w:t xml:space="preserve">, SEO Performance: </w:t>
      </w:r>
      <w:proofErr w:type="spellStart"/>
      <w:r w:rsidRPr="00560258">
        <w:t>Is</w:t>
      </w:r>
      <w:proofErr w:type="spellEnd"/>
      <w:r w:rsidRPr="00560258">
        <w:t xml:space="preserve"> </w:t>
      </w:r>
      <w:proofErr w:type="spellStart"/>
      <w:r w:rsidRPr="00560258">
        <w:t>there</w:t>
      </w:r>
      <w:proofErr w:type="spellEnd"/>
      <w:r w:rsidRPr="00560258">
        <w:t xml:space="preserve"> a </w:t>
      </w:r>
      <w:proofErr w:type="spellStart"/>
      <w:r w:rsidRPr="00560258">
        <w:t>Correlation</w:t>
      </w:r>
      <w:proofErr w:type="spellEnd"/>
      <w:r w:rsidRPr="00560258">
        <w:t xml:space="preserve">? </w:t>
      </w:r>
      <w:proofErr w:type="spellStart"/>
      <w:r w:rsidRPr="00560258">
        <w:rPr>
          <w:i/>
          <w:iCs/>
        </w:rPr>
        <w:t>Future</w:t>
      </w:r>
      <w:proofErr w:type="spellEnd"/>
      <w:r w:rsidRPr="00560258">
        <w:rPr>
          <w:i/>
          <w:iCs/>
        </w:rPr>
        <w:t xml:space="preserve"> Internet</w:t>
      </w:r>
      <w:r w:rsidRPr="00560258">
        <w:t>. 18.11., roč. 11, č. 11, s. 242. ISSN 1999-5903. DOI: 10.3390/fi11110242</w:t>
      </w:r>
    </w:p>
    <w:p w14:paraId="3E3567D4" w14:textId="77777777" w:rsidR="00560258" w:rsidRPr="00560258" w:rsidRDefault="00560258" w:rsidP="00560258">
      <w:pPr>
        <w:widowControl w:val="0"/>
        <w:autoSpaceDE w:val="0"/>
        <w:autoSpaceDN w:val="0"/>
        <w:adjustRightInd w:val="0"/>
      </w:pPr>
      <w:r w:rsidRPr="00560258">
        <w:t xml:space="preserve">GOOGLE LLC, 2019a. </w:t>
      </w:r>
      <w:proofErr w:type="spellStart"/>
      <w:r w:rsidRPr="00560258">
        <w:t>First</w:t>
      </w:r>
      <w:proofErr w:type="spellEnd"/>
      <w:r w:rsidRPr="00560258">
        <w:t xml:space="preserve"> </w:t>
      </w:r>
      <w:proofErr w:type="spellStart"/>
      <w:r w:rsidRPr="00560258">
        <w:t>Contentful</w:t>
      </w:r>
      <w:proofErr w:type="spellEnd"/>
      <w:r w:rsidRPr="00560258">
        <w:t xml:space="preserve"> </w:t>
      </w:r>
      <w:proofErr w:type="spellStart"/>
      <w:r w:rsidRPr="00560258">
        <w:t>Paint</w:t>
      </w:r>
      <w:proofErr w:type="spellEnd"/>
      <w:r w:rsidRPr="00560258">
        <w:t xml:space="preserve">. </w:t>
      </w:r>
      <w:proofErr w:type="spellStart"/>
      <w:r w:rsidRPr="00560258">
        <w:rPr>
          <w:i/>
          <w:iCs/>
        </w:rPr>
        <w:t>web.dev</w:t>
      </w:r>
      <w:proofErr w:type="spellEnd"/>
      <w:r w:rsidRPr="00560258">
        <w:t xml:space="preserve"> [vid. 26. únor 2021]. Získáno z: https://web.dev/first-contentful-paint/</w:t>
      </w:r>
    </w:p>
    <w:p w14:paraId="21DD17A5" w14:textId="77777777" w:rsidR="00560258" w:rsidRPr="00560258" w:rsidRDefault="00560258" w:rsidP="00560258">
      <w:pPr>
        <w:widowControl w:val="0"/>
        <w:autoSpaceDE w:val="0"/>
        <w:autoSpaceDN w:val="0"/>
        <w:adjustRightInd w:val="0"/>
      </w:pPr>
      <w:r w:rsidRPr="00560258">
        <w:t xml:space="preserve">GOOGLE LLC, 2019. </w:t>
      </w:r>
      <w:proofErr w:type="spellStart"/>
      <w:r w:rsidRPr="00560258">
        <w:t>Lighthouse</w:t>
      </w:r>
      <w:proofErr w:type="spellEnd"/>
      <w:r w:rsidRPr="00560258">
        <w:t xml:space="preserve"> Variability | </w:t>
      </w:r>
      <w:proofErr w:type="spellStart"/>
      <w:r w:rsidRPr="00560258">
        <w:t>Tools</w:t>
      </w:r>
      <w:proofErr w:type="spellEnd"/>
      <w:r w:rsidRPr="00560258">
        <w:t xml:space="preserve"> </w:t>
      </w:r>
      <w:proofErr w:type="spellStart"/>
      <w:r w:rsidRPr="00560258">
        <w:t>for</w:t>
      </w:r>
      <w:proofErr w:type="spellEnd"/>
      <w:r w:rsidRPr="00560258">
        <w:t xml:space="preserve"> Web </w:t>
      </w:r>
      <w:proofErr w:type="spellStart"/>
      <w:r w:rsidRPr="00560258">
        <w:t>Developers</w:t>
      </w:r>
      <w:proofErr w:type="spellEnd"/>
      <w:r w:rsidRPr="00560258">
        <w:t xml:space="preserve">. </w:t>
      </w:r>
      <w:r w:rsidRPr="00560258">
        <w:rPr>
          <w:i/>
          <w:iCs/>
        </w:rPr>
        <w:t xml:space="preserve">Google </w:t>
      </w:r>
      <w:proofErr w:type="spellStart"/>
      <w:r w:rsidRPr="00560258">
        <w:rPr>
          <w:i/>
          <w:iCs/>
        </w:rPr>
        <w:t>Developers</w:t>
      </w:r>
      <w:proofErr w:type="spellEnd"/>
      <w:r w:rsidRPr="00560258">
        <w:t xml:space="preserve"> [vid. 5. duben 2021]. Získáno z: https://developers.google.com/web/tools/lighthouse/variability</w:t>
      </w:r>
    </w:p>
    <w:p w14:paraId="39E0D06F" w14:textId="77777777" w:rsidR="00560258" w:rsidRPr="00560258" w:rsidRDefault="00560258" w:rsidP="00560258">
      <w:pPr>
        <w:widowControl w:val="0"/>
        <w:autoSpaceDE w:val="0"/>
        <w:autoSpaceDN w:val="0"/>
        <w:adjustRightInd w:val="0"/>
      </w:pPr>
      <w:r w:rsidRPr="00560258">
        <w:t xml:space="preserve">GOOGLE LLC, 2019b. </w:t>
      </w:r>
      <w:proofErr w:type="spellStart"/>
      <w:r w:rsidRPr="00560258">
        <w:t>Time</w:t>
      </w:r>
      <w:proofErr w:type="spellEnd"/>
      <w:r w:rsidRPr="00560258">
        <w:t xml:space="preserve"> to </w:t>
      </w:r>
      <w:proofErr w:type="spellStart"/>
      <w:r w:rsidRPr="00560258">
        <w:t>Interactive</w:t>
      </w:r>
      <w:proofErr w:type="spellEnd"/>
      <w:r w:rsidRPr="00560258">
        <w:t xml:space="preserve">. </w:t>
      </w:r>
      <w:proofErr w:type="spellStart"/>
      <w:r w:rsidRPr="00560258">
        <w:rPr>
          <w:i/>
          <w:iCs/>
        </w:rPr>
        <w:t>web.dev</w:t>
      </w:r>
      <w:proofErr w:type="spellEnd"/>
      <w:r w:rsidRPr="00560258">
        <w:t xml:space="preserve"> [vid. 13. březen 2021]. Získáno z: https://web.dev/interactive/</w:t>
      </w:r>
    </w:p>
    <w:p w14:paraId="00A914B6" w14:textId="77777777" w:rsidR="00560258" w:rsidRPr="00560258" w:rsidRDefault="00560258" w:rsidP="00560258">
      <w:pPr>
        <w:widowControl w:val="0"/>
        <w:autoSpaceDE w:val="0"/>
        <w:autoSpaceDN w:val="0"/>
        <w:adjustRightInd w:val="0"/>
      </w:pPr>
      <w:r w:rsidRPr="00560258">
        <w:t xml:space="preserve">GOOGLE LLC, 2019c. </w:t>
      </w:r>
      <w:proofErr w:type="spellStart"/>
      <w:r w:rsidRPr="00560258">
        <w:t>Total</w:t>
      </w:r>
      <w:proofErr w:type="spellEnd"/>
      <w:r w:rsidRPr="00560258">
        <w:t xml:space="preserve"> </w:t>
      </w:r>
      <w:proofErr w:type="spellStart"/>
      <w:r w:rsidRPr="00560258">
        <w:t>Blocking</w:t>
      </w:r>
      <w:proofErr w:type="spellEnd"/>
      <w:r w:rsidRPr="00560258">
        <w:t xml:space="preserve"> </w:t>
      </w:r>
      <w:proofErr w:type="spellStart"/>
      <w:r w:rsidRPr="00560258">
        <w:t>Time</w:t>
      </w:r>
      <w:proofErr w:type="spellEnd"/>
      <w:r w:rsidRPr="00560258">
        <w:t xml:space="preserve">. </w:t>
      </w:r>
      <w:proofErr w:type="spellStart"/>
      <w:r w:rsidRPr="00560258">
        <w:rPr>
          <w:i/>
          <w:iCs/>
        </w:rPr>
        <w:t>web.dev</w:t>
      </w:r>
      <w:proofErr w:type="spellEnd"/>
      <w:r w:rsidRPr="00560258">
        <w:t xml:space="preserve"> [vid. 13. březen 2021]. Získáno z: </w:t>
      </w:r>
      <w:r w:rsidRPr="00560258">
        <w:lastRenderedPageBreak/>
        <w:t>https://web.dev/lighthouse-total-blocking-time/</w:t>
      </w:r>
    </w:p>
    <w:p w14:paraId="718C2A2F" w14:textId="77777777" w:rsidR="00560258" w:rsidRPr="00560258" w:rsidRDefault="00560258" w:rsidP="00560258">
      <w:pPr>
        <w:widowControl w:val="0"/>
        <w:autoSpaceDE w:val="0"/>
        <w:autoSpaceDN w:val="0"/>
        <w:adjustRightInd w:val="0"/>
      </w:pPr>
      <w:r w:rsidRPr="00560258">
        <w:t xml:space="preserve">GOOGLE LLC, 2020a. </w:t>
      </w:r>
      <w:proofErr w:type="spellStart"/>
      <w:r w:rsidRPr="00560258">
        <w:t>Implement</w:t>
      </w:r>
      <w:proofErr w:type="spellEnd"/>
      <w:r w:rsidRPr="00560258">
        <w:t xml:space="preserve"> </w:t>
      </w:r>
      <w:proofErr w:type="spellStart"/>
      <w:r w:rsidRPr="00560258">
        <w:t>dynamic</w:t>
      </w:r>
      <w:proofErr w:type="spellEnd"/>
      <w:r w:rsidRPr="00560258">
        <w:t xml:space="preserve"> </w:t>
      </w:r>
      <w:proofErr w:type="spellStart"/>
      <w:r w:rsidRPr="00560258">
        <w:t>rendering</w:t>
      </w:r>
      <w:proofErr w:type="spellEnd"/>
      <w:r w:rsidRPr="00560258">
        <w:t xml:space="preserve"> | </w:t>
      </w:r>
      <w:proofErr w:type="spellStart"/>
      <w:r w:rsidRPr="00560258">
        <w:t>Search</w:t>
      </w:r>
      <w:proofErr w:type="spellEnd"/>
      <w:r w:rsidRPr="00560258">
        <w:t xml:space="preserve"> </w:t>
      </w:r>
      <w:proofErr w:type="spellStart"/>
      <w:r w:rsidRPr="00560258">
        <w:t>for</w:t>
      </w:r>
      <w:proofErr w:type="spellEnd"/>
      <w:r w:rsidRPr="00560258">
        <w:t xml:space="preserve"> </w:t>
      </w:r>
      <w:proofErr w:type="spellStart"/>
      <w:r w:rsidRPr="00560258">
        <w:t>Developers</w:t>
      </w:r>
      <w:proofErr w:type="spellEnd"/>
      <w:r w:rsidRPr="00560258">
        <w:t xml:space="preserve">. </w:t>
      </w:r>
      <w:r w:rsidRPr="00560258">
        <w:rPr>
          <w:i/>
          <w:iCs/>
        </w:rPr>
        <w:t xml:space="preserve">Google </w:t>
      </w:r>
      <w:proofErr w:type="spellStart"/>
      <w:r w:rsidRPr="00560258">
        <w:rPr>
          <w:i/>
          <w:iCs/>
        </w:rPr>
        <w:t>Developers</w:t>
      </w:r>
      <w:proofErr w:type="spellEnd"/>
      <w:r w:rsidRPr="00560258">
        <w:t xml:space="preserve"> [vid. 21. říjen 2020]. Získáno z: https://developers.google.com/search/docs/guides/dynamic-rendering</w:t>
      </w:r>
    </w:p>
    <w:p w14:paraId="293B4364" w14:textId="77777777" w:rsidR="00560258" w:rsidRPr="00560258" w:rsidRDefault="00560258" w:rsidP="00560258">
      <w:pPr>
        <w:widowControl w:val="0"/>
        <w:autoSpaceDE w:val="0"/>
        <w:autoSpaceDN w:val="0"/>
        <w:adjustRightInd w:val="0"/>
      </w:pPr>
      <w:r w:rsidRPr="00560258">
        <w:t xml:space="preserve">GOOGLE LLC, 2020b. </w:t>
      </w:r>
      <w:proofErr w:type="spellStart"/>
      <w:r w:rsidRPr="00560258">
        <w:t>Largest</w:t>
      </w:r>
      <w:proofErr w:type="spellEnd"/>
      <w:r w:rsidRPr="00560258">
        <w:t xml:space="preserve"> </w:t>
      </w:r>
      <w:proofErr w:type="spellStart"/>
      <w:r w:rsidRPr="00560258">
        <w:t>Contentful</w:t>
      </w:r>
      <w:proofErr w:type="spellEnd"/>
      <w:r w:rsidRPr="00560258">
        <w:t xml:space="preserve"> </w:t>
      </w:r>
      <w:proofErr w:type="spellStart"/>
      <w:r w:rsidRPr="00560258">
        <w:t>Paint</w:t>
      </w:r>
      <w:proofErr w:type="spellEnd"/>
      <w:r w:rsidRPr="00560258">
        <w:t xml:space="preserve"> (LCP). </w:t>
      </w:r>
      <w:proofErr w:type="spellStart"/>
      <w:r w:rsidRPr="00560258">
        <w:rPr>
          <w:i/>
          <w:iCs/>
        </w:rPr>
        <w:t>web.dev</w:t>
      </w:r>
      <w:proofErr w:type="spellEnd"/>
      <w:r w:rsidRPr="00560258">
        <w:t xml:space="preserve"> [vid. 10. březen 2021]. Získáno z: https://web.dev/lcp/</w:t>
      </w:r>
    </w:p>
    <w:p w14:paraId="61950B26" w14:textId="77777777" w:rsidR="00560258" w:rsidRPr="00560258" w:rsidRDefault="00560258" w:rsidP="00560258">
      <w:pPr>
        <w:widowControl w:val="0"/>
        <w:autoSpaceDE w:val="0"/>
        <w:autoSpaceDN w:val="0"/>
        <w:adjustRightInd w:val="0"/>
      </w:pPr>
      <w:r w:rsidRPr="00560258">
        <w:t xml:space="preserve">GOOGLE LLC, 2020c. </w:t>
      </w:r>
      <w:r w:rsidRPr="00560258">
        <w:rPr>
          <w:i/>
          <w:iCs/>
        </w:rPr>
        <w:t xml:space="preserve">Maskování - Nápověda </w:t>
      </w:r>
      <w:proofErr w:type="spellStart"/>
      <w:r w:rsidRPr="00560258">
        <w:rPr>
          <w:i/>
          <w:iCs/>
        </w:rPr>
        <w:t>Search</w:t>
      </w:r>
      <w:proofErr w:type="spellEnd"/>
      <w:r w:rsidRPr="00560258">
        <w:rPr>
          <w:i/>
          <w:iCs/>
        </w:rPr>
        <w:t xml:space="preserve"> </w:t>
      </w:r>
      <w:proofErr w:type="spellStart"/>
      <w:r w:rsidRPr="00560258">
        <w:rPr>
          <w:i/>
          <w:iCs/>
        </w:rPr>
        <w:t>Console</w:t>
      </w:r>
      <w:proofErr w:type="spellEnd"/>
      <w:r w:rsidRPr="00560258">
        <w:t xml:space="preserve"> [vid. 21. říjen 2020]. Získáno z: https://support.google.com/webmasters/answer/66355</w:t>
      </w:r>
    </w:p>
    <w:p w14:paraId="2DD99702" w14:textId="77777777" w:rsidR="00560258" w:rsidRPr="00560258" w:rsidRDefault="00560258" w:rsidP="00560258">
      <w:pPr>
        <w:widowControl w:val="0"/>
        <w:autoSpaceDE w:val="0"/>
        <w:autoSpaceDN w:val="0"/>
        <w:adjustRightInd w:val="0"/>
      </w:pPr>
      <w:r w:rsidRPr="00560258">
        <w:t xml:space="preserve">GOOGLE LLC, 2020d. </w:t>
      </w:r>
      <w:proofErr w:type="spellStart"/>
      <w:r w:rsidRPr="00560258">
        <w:t>The</w:t>
      </w:r>
      <w:proofErr w:type="spellEnd"/>
      <w:r w:rsidRPr="00560258">
        <w:t xml:space="preserve"> Science </w:t>
      </w:r>
      <w:proofErr w:type="spellStart"/>
      <w:r w:rsidRPr="00560258">
        <w:t>Behind</w:t>
      </w:r>
      <w:proofErr w:type="spellEnd"/>
      <w:r w:rsidRPr="00560258">
        <w:t xml:space="preserve"> Web </w:t>
      </w:r>
      <w:proofErr w:type="spellStart"/>
      <w:r w:rsidRPr="00560258">
        <w:t>Vitals</w:t>
      </w:r>
      <w:proofErr w:type="spellEnd"/>
      <w:r w:rsidRPr="00560258">
        <w:t xml:space="preserve">. </w:t>
      </w:r>
      <w:proofErr w:type="spellStart"/>
      <w:r w:rsidRPr="00560258">
        <w:rPr>
          <w:i/>
          <w:iCs/>
        </w:rPr>
        <w:t>Chromium</w:t>
      </w:r>
      <w:proofErr w:type="spellEnd"/>
      <w:r w:rsidRPr="00560258">
        <w:rPr>
          <w:i/>
          <w:iCs/>
        </w:rPr>
        <w:t xml:space="preserve"> Blog</w:t>
      </w:r>
      <w:r w:rsidRPr="00560258">
        <w:t>. [vid. 2. listopad 2020]. Získáno z: https://blog.chromium.org/2020/05/the-science-behind-web-vitals.html</w:t>
      </w:r>
    </w:p>
    <w:p w14:paraId="0F82F847" w14:textId="77777777" w:rsidR="00560258" w:rsidRPr="00560258" w:rsidRDefault="00560258" w:rsidP="00560258">
      <w:pPr>
        <w:widowControl w:val="0"/>
        <w:autoSpaceDE w:val="0"/>
        <w:autoSpaceDN w:val="0"/>
        <w:adjustRightInd w:val="0"/>
      </w:pPr>
      <w:r w:rsidRPr="00560258">
        <w:t xml:space="preserve">GOOGLE LLC, 2020e. </w:t>
      </w:r>
      <w:r w:rsidRPr="00560258">
        <w:rPr>
          <w:i/>
          <w:iCs/>
        </w:rPr>
        <w:t xml:space="preserve">Web </w:t>
      </w:r>
      <w:proofErr w:type="spellStart"/>
      <w:r w:rsidRPr="00560258">
        <w:rPr>
          <w:i/>
          <w:iCs/>
        </w:rPr>
        <w:t>Vitals</w:t>
      </w:r>
      <w:proofErr w:type="spellEnd"/>
      <w:r w:rsidRPr="00560258">
        <w:t xml:space="preserve"> [vid. 1. srpen 2020]. Získáno z: https://web.dev/vitals/</w:t>
      </w:r>
    </w:p>
    <w:p w14:paraId="2E7B7963" w14:textId="77777777" w:rsidR="00560258" w:rsidRPr="00560258" w:rsidRDefault="00560258" w:rsidP="00560258">
      <w:pPr>
        <w:widowControl w:val="0"/>
        <w:autoSpaceDE w:val="0"/>
        <w:autoSpaceDN w:val="0"/>
        <w:adjustRightInd w:val="0"/>
      </w:pPr>
      <w:r w:rsidRPr="00560258">
        <w:t xml:space="preserve">GOOGLE LLC, 2021a. </w:t>
      </w:r>
      <w:proofErr w:type="spellStart"/>
      <w:r w:rsidRPr="00560258">
        <w:t>Explore</w:t>
      </w:r>
      <w:proofErr w:type="spellEnd"/>
      <w:r w:rsidRPr="00560258">
        <w:t xml:space="preserve"> </w:t>
      </w:r>
      <w:proofErr w:type="spellStart"/>
      <w:r w:rsidRPr="00560258">
        <w:t>the</w:t>
      </w:r>
      <w:proofErr w:type="spellEnd"/>
      <w:r w:rsidRPr="00560258">
        <w:t xml:space="preserve"> </w:t>
      </w:r>
      <w:proofErr w:type="spellStart"/>
      <w:r w:rsidRPr="00560258">
        <w:t>Search</w:t>
      </w:r>
      <w:proofErr w:type="spellEnd"/>
      <w:r w:rsidRPr="00560258">
        <w:t xml:space="preserve"> </w:t>
      </w:r>
      <w:proofErr w:type="spellStart"/>
      <w:r w:rsidRPr="00560258">
        <w:t>Gallery</w:t>
      </w:r>
      <w:proofErr w:type="spellEnd"/>
      <w:r w:rsidRPr="00560258">
        <w:t xml:space="preserve"> &amp; </w:t>
      </w:r>
      <w:proofErr w:type="spellStart"/>
      <w:r w:rsidRPr="00560258">
        <w:t>Rich</w:t>
      </w:r>
      <w:proofErr w:type="spellEnd"/>
      <w:r w:rsidRPr="00560258">
        <w:t xml:space="preserve"> </w:t>
      </w:r>
      <w:proofErr w:type="spellStart"/>
      <w:r w:rsidRPr="00560258">
        <w:t>Results</w:t>
      </w:r>
      <w:proofErr w:type="spellEnd"/>
      <w:r w:rsidRPr="00560258">
        <w:t xml:space="preserve"> | </w:t>
      </w:r>
      <w:proofErr w:type="spellStart"/>
      <w:r w:rsidRPr="00560258">
        <w:t>Search</w:t>
      </w:r>
      <w:proofErr w:type="spellEnd"/>
      <w:r w:rsidRPr="00560258">
        <w:t xml:space="preserve"> </w:t>
      </w:r>
      <w:proofErr w:type="spellStart"/>
      <w:r w:rsidRPr="00560258">
        <w:t>Central</w:t>
      </w:r>
      <w:proofErr w:type="spellEnd"/>
      <w:r w:rsidRPr="00560258">
        <w:t xml:space="preserve">. </w:t>
      </w:r>
      <w:r w:rsidRPr="00560258">
        <w:rPr>
          <w:i/>
          <w:iCs/>
        </w:rPr>
        <w:t xml:space="preserve">Google </w:t>
      </w:r>
      <w:proofErr w:type="spellStart"/>
      <w:r w:rsidRPr="00560258">
        <w:rPr>
          <w:i/>
          <w:iCs/>
        </w:rPr>
        <w:t>Developers</w:t>
      </w:r>
      <w:proofErr w:type="spellEnd"/>
      <w:r w:rsidRPr="00560258">
        <w:t xml:space="preserve"> [vid. 19. březen 2021]. Získáno z: https://developers.google.com/search/docs/guides/search-gallery</w:t>
      </w:r>
    </w:p>
    <w:p w14:paraId="51EC8A47" w14:textId="77777777" w:rsidR="00560258" w:rsidRPr="00560258" w:rsidRDefault="00560258" w:rsidP="00560258">
      <w:pPr>
        <w:widowControl w:val="0"/>
        <w:autoSpaceDE w:val="0"/>
        <w:autoSpaceDN w:val="0"/>
        <w:adjustRightInd w:val="0"/>
      </w:pPr>
      <w:r w:rsidRPr="00560258">
        <w:t xml:space="preserve">GOOGLE LLC, 2021b. </w:t>
      </w:r>
      <w:proofErr w:type="spellStart"/>
      <w:r w:rsidRPr="00560258">
        <w:rPr>
          <w:i/>
          <w:iCs/>
        </w:rPr>
        <w:t>GoogleChrome</w:t>
      </w:r>
      <w:proofErr w:type="spellEnd"/>
      <w:r w:rsidRPr="00560258">
        <w:rPr>
          <w:i/>
          <w:iCs/>
        </w:rPr>
        <w:t>/web-</w:t>
      </w:r>
      <w:proofErr w:type="spellStart"/>
      <w:r w:rsidRPr="00560258">
        <w:rPr>
          <w:i/>
          <w:iCs/>
        </w:rPr>
        <w:t>vitals</w:t>
      </w:r>
      <w:proofErr w:type="spellEnd"/>
      <w:r w:rsidRPr="00560258">
        <w:t xml:space="preserve">. </w:t>
      </w:r>
      <w:proofErr w:type="spellStart"/>
      <w:r w:rsidRPr="00560258">
        <w:t>JavaScript</w:t>
      </w:r>
      <w:proofErr w:type="spellEnd"/>
      <w:r w:rsidRPr="00560258">
        <w:t xml:space="preserve">. </w:t>
      </w:r>
      <w:proofErr w:type="spellStart"/>
      <w:r w:rsidRPr="00560258">
        <w:t>B.m</w:t>
      </w:r>
      <w:proofErr w:type="spellEnd"/>
      <w:r w:rsidRPr="00560258">
        <w:t xml:space="preserve">.: </w:t>
      </w:r>
      <w:proofErr w:type="spellStart"/>
      <w:r w:rsidRPr="00560258">
        <w:t>GoogleChrome</w:t>
      </w:r>
      <w:proofErr w:type="spellEnd"/>
      <w:r w:rsidRPr="00560258">
        <w:t xml:space="preserve"> [vid. 14. březen 2021]. Získáno z: https://github.com/GoogleChrome/web-vitals</w:t>
      </w:r>
    </w:p>
    <w:p w14:paraId="7A81B249" w14:textId="77777777" w:rsidR="00560258" w:rsidRPr="00560258" w:rsidRDefault="00560258" w:rsidP="00560258">
      <w:pPr>
        <w:widowControl w:val="0"/>
        <w:autoSpaceDE w:val="0"/>
        <w:autoSpaceDN w:val="0"/>
        <w:adjustRightInd w:val="0"/>
      </w:pPr>
      <w:r w:rsidRPr="00560258">
        <w:t xml:space="preserve">GOOGLE LLC, 2021c. </w:t>
      </w:r>
      <w:proofErr w:type="spellStart"/>
      <w:r w:rsidRPr="00560258">
        <w:t>Implement</w:t>
      </w:r>
      <w:proofErr w:type="spellEnd"/>
      <w:r w:rsidRPr="00560258">
        <w:t xml:space="preserve"> </w:t>
      </w:r>
      <w:proofErr w:type="spellStart"/>
      <w:r w:rsidRPr="00560258">
        <w:t>dynamic</w:t>
      </w:r>
      <w:proofErr w:type="spellEnd"/>
      <w:r w:rsidRPr="00560258">
        <w:t xml:space="preserve"> </w:t>
      </w:r>
      <w:proofErr w:type="spellStart"/>
      <w:r w:rsidRPr="00560258">
        <w:t>rendering</w:t>
      </w:r>
      <w:proofErr w:type="spellEnd"/>
      <w:r w:rsidRPr="00560258">
        <w:t xml:space="preserve"> | </w:t>
      </w:r>
      <w:proofErr w:type="spellStart"/>
      <w:r w:rsidRPr="00560258">
        <w:t>Search</w:t>
      </w:r>
      <w:proofErr w:type="spellEnd"/>
      <w:r w:rsidRPr="00560258">
        <w:t xml:space="preserve"> </w:t>
      </w:r>
      <w:proofErr w:type="spellStart"/>
      <w:r w:rsidRPr="00560258">
        <w:t>Central</w:t>
      </w:r>
      <w:proofErr w:type="spellEnd"/>
      <w:r w:rsidRPr="00560258">
        <w:t xml:space="preserve">. </w:t>
      </w:r>
      <w:r w:rsidRPr="00560258">
        <w:rPr>
          <w:i/>
          <w:iCs/>
        </w:rPr>
        <w:t xml:space="preserve">Google </w:t>
      </w:r>
      <w:proofErr w:type="spellStart"/>
      <w:r w:rsidRPr="00560258">
        <w:rPr>
          <w:i/>
          <w:iCs/>
        </w:rPr>
        <w:t>Developers</w:t>
      </w:r>
      <w:proofErr w:type="spellEnd"/>
      <w:r w:rsidRPr="00560258">
        <w:t xml:space="preserve"> [vid. 19. březen 2021]. Získáno z: https://developers.google.com/search/docs/guides/dynamic-rendering</w:t>
      </w:r>
    </w:p>
    <w:p w14:paraId="5CA19B52" w14:textId="77777777" w:rsidR="00560258" w:rsidRPr="00560258" w:rsidRDefault="00560258" w:rsidP="00560258">
      <w:pPr>
        <w:widowControl w:val="0"/>
        <w:autoSpaceDE w:val="0"/>
        <w:autoSpaceDN w:val="0"/>
        <w:adjustRightInd w:val="0"/>
      </w:pPr>
      <w:r w:rsidRPr="00560258">
        <w:t xml:space="preserve">GOOGLE LLC, 2021d. SEO </w:t>
      </w:r>
      <w:proofErr w:type="spellStart"/>
      <w:r w:rsidRPr="00560258">
        <w:t>Starter</w:t>
      </w:r>
      <w:proofErr w:type="spellEnd"/>
      <w:r w:rsidRPr="00560258">
        <w:t xml:space="preserve"> </w:t>
      </w:r>
      <w:proofErr w:type="spellStart"/>
      <w:r w:rsidRPr="00560258">
        <w:t>Guide</w:t>
      </w:r>
      <w:proofErr w:type="spellEnd"/>
      <w:r w:rsidRPr="00560258">
        <w:t xml:space="preserve">: </w:t>
      </w:r>
      <w:proofErr w:type="spellStart"/>
      <w:r w:rsidRPr="00560258">
        <w:t>The</w:t>
      </w:r>
      <w:proofErr w:type="spellEnd"/>
      <w:r w:rsidRPr="00560258">
        <w:t xml:space="preserve"> </w:t>
      </w:r>
      <w:proofErr w:type="spellStart"/>
      <w:r w:rsidRPr="00560258">
        <w:t>Basics</w:t>
      </w:r>
      <w:proofErr w:type="spellEnd"/>
      <w:r w:rsidRPr="00560258">
        <w:t xml:space="preserve"> | Google </w:t>
      </w:r>
      <w:proofErr w:type="spellStart"/>
      <w:r w:rsidRPr="00560258">
        <w:t>Search</w:t>
      </w:r>
      <w:proofErr w:type="spellEnd"/>
      <w:r w:rsidRPr="00560258">
        <w:t xml:space="preserve"> </w:t>
      </w:r>
      <w:proofErr w:type="spellStart"/>
      <w:r w:rsidRPr="00560258">
        <w:t>Central</w:t>
      </w:r>
      <w:proofErr w:type="spellEnd"/>
      <w:r w:rsidRPr="00560258">
        <w:t xml:space="preserve">. </w:t>
      </w:r>
      <w:r w:rsidRPr="00560258">
        <w:rPr>
          <w:i/>
          <w:iCs/>
        </w:rPr>
        <w:t xml:space="preserve">Google </w:t>
      </w:r>
      <w:proofErr w:type="spellStart"/>
      <w:r w:rsidRPr="00560258">
        <w:rPr>
          <w:i/>
          <w:iCs/>
        </w:rPr>
        <w:t>Developers</w:t>
      </w:r>
      <w:proofErr w:type="spellEnd"/>
      <w:r w:rsidRPr="00560258">
        <w:t xml:space="preserve"> [vid. 17. březen 2021]. Získáno z: https://developers.google.com/search/docs/beginner/seo-starter-guide</w:t>
      </w:r>
    </w:p>
    <w:p w14:paraId="3ED07BEB" w14:textId="77777777" w:rsidR="00560258" w:rsidRPr="00560258" w:rsidRDefault="00560258" w:rsidP="00560258">
      <w:pPr>
        <w:widowControl w:val="0"/>
        <w:autoSpaceDE w:val="0"/>
        <w:autoSpaceDN w:val="0"/>
        <w:adjustRightInd w:val="0"/>
      </w:pPr>
      <w:r w:rsidRPr="00560258">
        <w:t xml:space="preserve">GOOGLE LLC, 2021e. </w:t>
      </w:r>
      <w:r w:rsidRPr="00560258">
        <w:rPr>
          <w:i/>
          <w:iCs/>
        </w:rPr>
        <w:t xml:space="preserve">Test použitelnosti v mobilech – Google </w:t>
      </w:r>
      <w:proofErr w:type="spellStart"/>
      <w:r w:rsidRPr="00560258">
        <w:rPr>
          <w:i/>
          <w:iCs/>
        </w:rPr>
        <w:t>Search</w:t>
      </w:r>
      <w:proofErr w:type="spellEnd"/>
      <w:r w:rsidRPr="00560258">
        <w:rPr>
          <w:i/>
          <w:iCs/>
        </w:rPr>
        <w:t xml:space="preserve"> </w:t>
      </w:r>
      <w:proofErr w:type="spellStart"/>
      <w:r w:rsidRPr="00560258">
        <w:rPr>
          <w:i/>
          <w:iCs/>
        </w:rPr>
        <w:t>Console</w:t>
      </w:r>
      <w:proofErr w:type="spellEnd"/>
      <w:r w:rsidRPr="00560258">
        <w:t xml:space="preserve"> [vid. 19. březen 2021]. Získáno z: https://search.google.com/test/mobile-friendly</w:t>
      </w:r>
    </w:p>
    <w:p w14:paraId="5F2ECC1F" w14:textId="77777777" w:rsidR="00560258" w:rsidRPr="00560258" w:rsidRDefault="00560258" w:rsidP="00560258">
      <w:pPr>
        <w:widowControl w:val="0"/>
        <w:autoSpaceDE w:val="0"/>
        <w:autoSpaceDN w:val="0"/>
        <w:adjustRightInd w:val="0"/>
      </w:pPr>
      <w:r w:rsidRPr="00560258">
        <w:t xml:space="preserve">GOOGLE LLC, 2021f. </w:t>
      </w:r>
      <w:proofErr w:type="spellStart"/>
      <w:r w:rsidRPr="00560258">
        <w:t>Understand</w:t>
      </w:r>
      <w:proofErr w:type="spellEnd"/>
      <w:r w:rsidRPr="00560258">
        <w:t xml:space="preserve"> </w:t>
      </w:r>
      <w:proofErr w:type="spellStart"/>
      <w:r w:rsidRPr="00560258">
        <w:t>the</w:t>
      </w:r>
      <w:proofErr w:type="spellEnd"/>
      <w:r w:rsidRPr="00560258">
        <w:t xml:space="preserve"> </w:t>
      </w:r>
      <w:proofErr w:type="spellStart"/>
      <w:r w:rsidRPr="00560258">
        <w:t>JavaScript</w:t>
      </w:r>
      <w:proofErr w:type="spellEnd"/>
      <w:r w:rsidRPr="00560258">
        <w:t xml:space="preserve"> SEO </w:t>
      </w:r>
      <w:proofErr w:type="spellStart"/>
      <w:r w:rsidRPr="00560258">
        <w:t>basics</w:t>
      </w:r>
      <w:proofErr w:type="spellEnd"/>
      <w:r w:rsidRPr="00560258">
        <w:t xml:space="preserve"> | </w:t>
      </w:r>
      <w:proofErr w:type="spellStart"/>
      <w:r w:rsidRPr="00560258">
        <w:t>Search</w:t>
      </w:r>
      <w:proofErr w:type="spellEnd"/>
      <w:r w:rsidRPr="00560258">
        <w:t xml:space="preserve"> </w:t>
      </w:r>
      <w:proofErr w:type="spellStart"/>
      <w:r w:rsidRPr="00560258">
        <w:t>Central</w:t>
      </w:r>
      <w:proofErr w:type="spellEnd"/>
      <w:r w:rsidRPr="00560258">
        <w:t xml:space="preserve">. </w:t>
      </w:r>
      <w:r w:rsidRPr="00560258">
        <w:rPr>
          <w:i/>
          <w:iCs/>
        </w:rPr>
        <w:t xml:space="preserve">Google </w:t>
      </w:r>
      <w:proofErr w:type="spellStart"/>
      <w:r w:rsidRPr="00560258">
        <w:rPr>
          <w:i/>
          <w:iCs/>
        </w:rPr>
        <w:t>Developers</w:t>
      </w:r>
      <w:proofErr w:type="spellEnd"/>
      <w:r w:rsidRPr="00560258">
        <w:t xml:space="preserve"> [vid. 19. březen 2021]. Získáno z: https://developers.google.com/search/docs/guides/javascript-seo-basics</w:t>
      </w:r>
    </w:p>
    <w:p w14:paraId="2159B4BA" w14:textId="77777777" w:rsidR="00560258" w:rsidRPr="00560258" w:rsidRDefault="00560258" w:rsidP="00560258">
      <w:pPr>
        <w:widowControl w:val="0"/>
        <w:autoSpaceDE w:val="0"/>
        <w:autoSpaceDN w:val="0"/>
        <w:adjustRightInd w:val="0"/>
      </w:pPr>
      <w:r w:rsidRPr="00560258">
        <w:t xml:space="preserve">GOOGLECHROME, 2020. </w:t>
      </w:r>
      <w:proofErr w:type="spellStart"/>
      <w:r w:rsidRPr="00560258">
        <w:rPr>
          <w:i/>
          <w:iCs/>
        </w:rPr>
        <w:t>GoogleChrome</w:t>
      </w:r>
      <w:proofErr w:type="spellEnd"/>
      <w:r w:rsidRPr="00560258">
        <w:rPr>
          <w:i/>
          <w:iCs/>
        </w:rPr>
        <w:t>/</w:t>
      </w:r>
      <w:proofErr w:type="spellStart"/>
      <w:r w:rsidRPr="00560258">
        <w:rPr>
          <w:i/>
          <w:iCs/>
        </w:rPr>
        <w:t>rendertron</w:t>
      </w:r>
      <w:proofErr w:type="spellEnd"/>
      <w:r w:rsidRPr="00560258">
        <w:t xml:space="preserve">. </w:t>
      </w:r>
      <w:proofErr w:type="spellStart"/>
      <w:r w:rsidRPr="00560258">
        <w:t>TypeScript</w:t>
      </w:r>
      <w:proofErr w:type="spellEnd"/>
      <w:r w:rsidRPr="00560258">
        <w:t xml:space="preserve">. </w:t>
      </w:r>
      <w:proofErr w:type="spellStart"/>
      <w:r w:rsidRPr="00560258">
        <w:t>B.m</w:t>
      </w:r>
      <w:proofErr w:type="spellEnd"/>
      <w:r w:rsidRPr="00560258">
        <w:t xml:space="preserve">.: </w:t>
      </w:r>
      <w:proofErr w:type="spellStart"/>
      <w:r w:rsidRPr="00560258">
        <w:t>GoogleChrome</w:t>
      </w:r>
      <w:proofErr w:type="spellEnd"/>
      <w:r w:rsidRPr="00560258">
        <w:t xml:space="preserve"> [vid. 21. říjen 2020]. Získáno z: https://github.com/GoogleChrome/rendertron</w:t>
      </w:r>
    </w:p>
    <w:p w14:paraId="097719E4" w14:textId="77777777" w:rsidR="00560258" w:rsidRPr="00560258" w:rsidRDefault="00560258" w:rsidP="00560258">
      <w:pPr>
        <w:widowControl w:val="0"/>
        <w:autoSpaceDE w:val="0"/>
        <w:autoSpaceDN w:val="0"/>
        <w:adjustRightInd w:val="0"/>
      </w:pPr>
      <w:r w:rsidRPr="00560258">
        <w:t xml:space="preserve">GRAPHQL FOUNDATION, 2020. </w:t>
      </w:r>
      <w:proofErr w:type="spellStart"/>
      <w:r w:rsidRPr="00560258">
        <w:rPr>
          <w:i/>
          <w:iCs/>
        </w:rPr>
        <w:t>GraphQL</w:t>
      </w:r>
      <w:proofErr w:type="spellEnd"/>
      <w:r w:rsidRPr="00560258">
        <w:rPr>
          <w:i/>
          <w:iCs/>
        </w:rPr>
        <w:t xml:space="preserve">: A </w:t>
      </w:r>
      <w:proofErr w:type="spellStart"/>
      <w:r w:rsidRPr="00560258">
        <w:rPr>
          <w:i/>
          <w:iCs/>
        </w:rPr>
        <w:t>query</w:t>
      </w:r>
      <w:proofErr w:type="spellEnd"/>
      <w:r w:rsidRPr="00560258">
        <w:rPr>
          <w:i/>
          <w:iCs/>
        </w:rPr>
        <w:t xml:space="preserve"> </w:t>
      </w:r>
      <w:proofErr w:type="spellStart"/>
      <w:r w:rsidRPr="00560258">
        <w:rPr>
          <w:i/>
          <w:iCs/>
        </w:rPr>
        <w:t>language</w:t>
      </w:r>
      <w:proofErr w:type="spellEnd"/>
      <w:r w:rsidRPr="00560258">
        <w:rPr>
          <w:i/>
          <w:iCs/>
        </w:rPr>
        <w:t xml:space="preserve"> </w:t>
      </w:r>
      <w:proofErr w:type="spellStart"/>
      <w:r w:rsidRPr="00560258">
        <w:rPr>
          <w:i/>
          <w:iCs/>
        </w:rPr>
        <w:t>for</w:t>
      </w:r>
      <w:proofErr w:type="spellEnd"/>
      <w:r w:rsidRPr="00560258">
        <w:rPr>
          <w:i/>
          <w:iCs/>
        </w:rPr>
        <w:t xml:space="preserve"> </w:t>
      </w:r>
      <w:proofErr w:type="spellStart"/>
      <w:r w:rsidRPr="00560258">
        <w:rPr>
          <w:i/>
          <w:iCs/>
        </w:rPr>
        <w:t>APIs</w:t>
      </w:r>
      <w:proofErr w:type="spellEnd"/>
      <w:r w:rsidRPr="00560258">
        <w:rPr>
          <w:i/>
          <w:iCs/>
        </w:rPr>
        <w:t>.</w:t>
      </w:r>
      <w:r w:rsidRPr="00560258">
        <w:t xml:space="preserve"> [vid. 20. září 2020]. Získáno z: http://graphql.org/</w:t>
      </w:r>
    </w:p>
    <w:p w14:paraId="3928FCE5" w14:textId="77777777" w:rsidR="00560258" w:rsidRPr="00560258" w:rsidRDefault="00560258" w:rsidP="00560258">
      <w:pPr>
        <w:widowControl w:val="0"/>
        <w:autoSpaceDE w:val="0"/>
        <w:autoSpaceDN w:val="0"/>
        <w:adjustRightInd w:val="0"/>
      </w:pPr>
      <w:r w:rsidRPr="00560258">
        <w:t xml:space="preserve">JAHODA, Bohumil, 2016. </w:t>
      </w:r>
      <w:r w:rsidRPr="00560258">
        <w:rPr>
          <w:i/>
          <w:iCs/>
        </w:rPr>
        <w:t xml:space="preserve">Indexování </w:t>
      </w:r>
      <w:proofErr w:type="spellStart"/>
      <w:r w:rsidRPr="00560258">
        <w:rPr>
          <w:i/>
          <w:iCs/>
        </w:rPr>
        <w:t>JavaScriptu</w:t>
      </w:r>
      <w:proofErr w:type="spellEnd"/>
      <w:r w:rsidRPr="00560258">
        <w:t xml:space="preserve"> [vid. 20. březen 2021]. Získáno z: https://jecas.cz/seo-javascript</w:t>
      </w:r>
    </w:p>
    <w:p w14:paraId="747AB874" w14:textId="77777777" w:rsidR="00560258" w:rsidRPr="00560258" w:rsidRDefault="00560258" w:rsidP="00560258">
      <w:pPr>
        <w:widowControl w:val="0"/>
        <w:autoSpaceDE w:val="0"/>
        <w:autoSpaceDN w:val="0"/>
        <w:adjustRightInd w:val="0"/>
      </w:pPr>
      <w:r w:rsidRPr="00560258">
        <w:t xml:space="preserve">KOMUNITNÍ CENTRUM MATKY TEREZY, 2020. </w:t>
      </w:r>
      <w:r w:rsidRPr="00560258">
        <w:rPr>
          <w:i/>
          <w:iCs/>
        </w:rPr>
        <w:t>Akce</w:t>
      </w:r>
      <w:r w:rsidRPr="00560258">
        <w:t xml:space="preserve"> [vid. 20. únor 2021]. Získáno z: https://www.kcmt.cz/kalendar-akci/</w:t>
      </w:r>
    </w:p>
    <w:p w14:paraId="23031D1F" w14:textId="77777777" w:rsidR="00560258" w:rsidRPr="00560258" w:rsidRDefault="00560258" w:rsidP="00560258">
      <w:pPr>
        <w:widowControl w:val="0"/>
        <w:autoSpaceDE w:val="0"/>
        <w:autoSpaceDN w:val="0"/>
        <w:adjustRightInd w:val="0"/>
      </w:pPr>
      <w:r w:rsidRPr="00560258">
        <w:t xml:space="preserve">LAVALL, Anthony, 2020. </w:t>
      </w:r>
      <w:proofErr w:type="spellStart"/>
      <w:r w:rsidRPr="00560258">
        <w:t>JavaScript</w:t>
      </w:r>
      <w:proofErr w:type="spellEnd"/>
      <w:r w:rsidRPr="00560258">
        <w:t xml:space="preserve"> </w:t>
      </w:r>
      <w:proofErr w:type="spellStart"/>
      <w:r w:rsidRPr="00560258">
        <w:t>rendering</w:t>
      </w:r>
      <w:proofErr w:type="spellEnd"/>
      <w:r w:rsidRPr="00560258">
        <w:t xml:space="preserve"> and </w:t>
      </w:r>
      <w:proofErr w:type="spellStart"/>
      <w:r w:rsidRPr="00560258">
        <w:t>the</w:t>
      </w:r>
      <w:proofErr w:type="spellEnd"/>
      <w:r w:rsidRPr="00560258">
        <w:t xml:space="preserve"> </w:t>
      </w:r>
      <w:proofErr w:type="spellStart"/>
      <w:r w:rsidRPr="00560258">
        <w:t>problems</w:t>
      </w:r>
      <w:proofErr w:type="spellEnd"/>
      <w:r w:rsidRPr="00560258">
        <w:t xml:space="preserve"> </w:t>
      </w:r>
      <w:proofErr w:type="spellStart"/>
      <w:r w:rsidRPr="00560258">
        <w:t>for</w:t>
      </w:r>
      <w:proofErr w:type="spellEnd"/>
      <w:r w:rsidRPr="00560258">
        <w:t xml:space="preserve"> SEO in 2020. </w:t>
      </w:r>
      <w:proofErr w:type="spellStart"/>
      <w:r w:rsidRPr="00560258">
        <w:rPr>
          <w:i/>
          <w:iCs/>
        </w:rPr>
        <w:t>Search</w:t>
      </w:r>
      <w:proofErr w:type="spellEnd"/>
      <w:r w:rsidRPr="00560258">
        <w:rPr>
          <w:i/>
          <w:iCs/>
        </w:rPr>
        <w:t xml:space="preserve"> </w:t>
      </w:r>
      <w:proofErr w:type="spellStart"/>
      <w:r w:rsidRPr="00560258">
        <w:rPr>
          <w:i/>
          <w:iCs/>
        </w:rPr>
        <w:t>Engine</w:t>
      </w:r>
      <w:proofErr w:type="spellEnd"/>
      <w:r w:rsidRPr="00560258">
        <w:rPr>
          <w:i/>
          <w:iCs/>
        </w:rPr>
        <w:t xml:space="preserve"> </w:t>
      </w:r>
      <w:proofErr w:type="spellStart"/>
      <w:r w:rsidRPr="00560258">
        <w:rPr>
          <w:i/>
          <w:iCs/>
        </w:rPr>
        <w:t>Watch</w:t>
      </w:r>
      <w:proofErr w:type="spellEnd"/>
      <w:r w:rsidRPr="00560258">
        <w:t xml:space="preserve"> [vid. 21. říjen 2020]. Získáno z: https://www.searchenginewatch.com/2020/05/06/javascript-rendering-and-the-problems-for-seo-in-2020/</w:t>
      </w:r>
    </w:p>
    <w:p w14:paraId="49810627" w14:textId="77777777" w:rsidR="00560258" w:rsidRPr="00560258" w:rsidRDefault="00560258" w:rsidP="00560258">
      <w:pPr>
        <w:widowControl w:val="0"/>
        <w:autoSpaceDE w:val="0"/>
        <w:autoSpaceDN w:val="0"/>
        <w:adjustRightInd w:val="0"/>
      </w:pPr>
      <w:r w:rsidRPr="00560258">
        <w:t xml:space="preserve">LEDFORD, </w:t>
      </w:r>
      <w:proofErr w:type="spellStart"/>
      <w:r w:rsidRPr="00560258">
        <w:t>Jerri</w:t>
      </w:r>
      <w:proofErr w:type="spellEnd"/>
      <w:r w:rsidRPr="00560258">
        <w:t xml:space="preserve"> L, 2008. </w:t>
      </w:r>
      <w:r w:rsidRPr="00560258">
        <w:rPr>
          <w:i/>
          <w:iCs/>
        </w:rPr>
        <w:t xml:space="preserve">SEO </w:t>
      </w:r>
      <w:proofErr w:type="spellStart"/>
      <w:r w:rsidRPr="00560258">
        <w:rPr>
          <w:i/>
          <w:iCs/>
        </w:rPr>
        <w:t>Search</w:t>
      </w:r>
      <w:proofErr w:type="spellEnd"/>
      <w:r w:rsidRPr="00560258">
        <w:rPr>
          <w:i/>
          <w:iCs/>
        </w:rPr>
        <w:t xml:space="preserve"> </w:t>
      </w:r>
      <w:proofErr w:type="spellStart"/>
      <w:r w:rsidRPr="00560258">
        <w:rPr>
          <w:i/>
          <w:iCs/>
        </w:rPr>
        <w:t>Engine</w:t>
      </w:r>
      <w:proofErr w:type="spellEnd"/>
      <w:r w:rsidRPr="00560258">
        <w:rPr>
          <w:i/>
          <w:iCs/>
        </w:rPr>
        <w:t xml:space="preserve"> </w:t>
      </w:r>
      <w:proofErr w:type="spellStart"/>
      <w:r w:rsidRPr="00560258">
        <w:rPr>
          <w:i/>
          <w:iCs/>
        </w:rPr>
        <w:t>Optimization</w:t>
      </w:r>
      <w:proofErr w:type="spellEnd"/>
      <w:r w:rsidRPr="00560258">
        <w:rPr>
          <w:i/>
          <w:iCs/>
        </w:rPr>
        <w:t xml:space="preserve"> Bible</w:t>
      </w:r>
      <w:r w:rsidRPr="00560258">
        <w:t xml:space="preserve"> [vid. 19. březen 2021]. ISBN 978-0-470-26211-5. Získáno z: https://nbn-resolving.org/urn:nbn:de:101:1-201502085974</w:t>
      </w:r>
    </w:p>
    <w:p w14:paraId="75D5E27A" w14:textId="77777777" w:rsidR="00560258" w:rsidRPr="00560258" w:rsidRDefault="00560258" w:rsidP="00560258">
      <w:pPr>
        <w:widowControl w:val="0"/>
        <w:autoSpaceDE w:val="0"/>
        <w:autoSpaceDN w:val="0"/>
        <w:adjustRightInd w:val="0"/>
      </w:pPr>
      <w:r w:rsidRPr="00560258">
        <w:lastRenderedPageBreak/>
        <w:t xml:space="preserve">MALÝ, Martin, 2009. Web </w:t>
      </w:r>
      <w:proofErr w:type="spellStart"/>
      <w:r w:rsidRPr="00560258">
        <w:t>Sockets</w:t>
      </w:r>
      <w:proofErr w:type="spellEnd"/>
      <w:r w:rsidRPr="00560258">
        <w:t xml:space="preserve">. </w:t>
      </w:r>
      <w:proofErr w:type="spellStart"/>
      <w:r w:rsidRPr="00560258">
        <w:rPr>
          <w:i/>
          <w:iCs/>
        </w:rPr>
        <w:t>Zdroják</w:t>
      </w:r>
      <w:proofErr w:type="spellEnd"/>
      <w:r w:rsidRPr="00560258">
        <w:t>. [vid. 20. září 2020]. Získáno z: https://www.zdrojak.cz/clanky/web-sockets/</w:t>
      </w:r>
    </w:p>
    <w:p w14:paraId="295E5A22" w14:textId="77777777" w:rsidR="00560258" w:rsidRPr="00560258" w:rsidRDefault="00560258" w:rsidP="00560258">
      <w:pPr>
        <w:widowControl w:val="0"/>
        <w:autoSpaceDE w:val="0"/>
        <w:autoSpaceDN w:val="0"/>
        <w:adjustRightInd w:val="0"/>
      </w:pPr>
      <w:r w:rsidRPr="00560258">
        <w:t xml:space="preserve">MARKBÅGE, Sebastian, 2019. </w:t>
      </w:r>
      <w:proofErr w:type="spellStart"/>
      <w:r w:rsidRPr="00560258">
        <w:t>Partial</w:t>
      </w:r>
      <w:proofErr w:type="spellEnd"/>
      <w:r w:rsidRPr="00560258">
        <w:t xml:space="preserve"> </w:t>
      </w:r>
      <w:proofErr w:type="spellStart"/>
      <w:r w:rsidRPr="00560258">
        <w:t>Hydration</w:t>
      </w:r>
      <w:proofErr w:type="spellEnd"/>
      <w:r w:rsidRPr="00560258">
        <w:t xml:space="preserve"> by </w:t>
      </w:r>
      <w:proofErr w:type="spellStart"/>
      <w:r w:rsidRPr="00560258">
        <w:t>sebmarkbage</w:t>
      </w:r>
      <w:proofErr w:type="spellEnd"/>
      <w:r w:rsidRPr="00560258">
        <w:t xml:space="preserve"> · </w:t>
      </w:r>
      <w:proofErr w:type="spellStart"/>
      <w:r w:rsidRPr="00560258">
        <w:t>Pull</w:t>
      </w:r>
      <w:proofErr w:type="spellEnd"/>
      <w:r w:rsidRPr="00560258">
        <w:t xml:space="preserve"> </w:t>
      </w:r>
      <w:proofErr w:type="spellStart"/>
      <w:r w:rsidRPr="00560258">
        <w:t>Request</w:t>
      </w:r>
      <w:proofErr w:type="spellEnd"/>
      <w:r w:rsidRPr="00560258">
        <w:t xml:space="preserve"> #14717 · </w:t>
      </w:r>
      <w:proofErr w:type="spellStart"/>
      <w:r w:rsidRPr="00560258">
        <w:t>facebook</w:t>
      </w:r>
      <w:proofErr w:type="spellEnd"/>
      <w:r w:rsidRPr="00560258">
        <w:t>/</w:t>
      </w:r>
      <w:proofErr w:type="spellStart"/>
      <w:r w:rsidRPr="00560258">
        <w:t>react</w:t>
      </w:r>
      <w:proofErr w:type="spellEnd"/>
      <w:r w:rsidRPr="00560258">
        <w:t xml:space="preserve">. </w:t>
      </w:r>
      <w:proofErr w:type="spellStart"/>
      <w:r w:rsidRPr="00560258">
        <w:rPr>
          <w:i/>
          <w:iCs/>
        </w:rPr>
        <w:t>GitHub</w:t>
      </w:r>
      <w:proofErr w:type="spellEnd"/>
      <w:r w:rsidRPr="00560258">
        <w:t xml:space="preserve"> [vid. 20. září 2020]. Získáno z: https://github.com/facebook/react/pull/14717</w:t>
      </w:r>
    </w:p>
    <w:p w14:paraId="23B48EEA" w14:textId="77777777" w:rsidR="00560258" w:rsidRPr="00560258" w:rsidRDefault="00560258" w:rsidP="00560258">
      <w:pPr>
        <w:widowControl w:val="0"/>
        <w:autoSpaceDE w:val="0"/>
        <w:autoSpaceDN w:val="0"/>
        <w:adjustRightInd w:val="0"/>
      </w:pPr>
      <w:r w:rsidRPr="00560258">
        <w:t xml:space="preserve">MICROSOFT CORPORATION, 2021. </w:t>
      </w:r>
      <w:r w:rsidRPr="00560258">
        <w:rPr>
          <w:i/>
          <w:iCs/>
        </w:rPr>
        <w:t xml:space="preserve">Webmaster </w:t>
      </w:r>
      <w:proofErr w:type="spellStart"/>
      <w:r w:rsidRPr="00560258">
        <w:rPr>
          <w:i/>
          <w:iCs/>
        </w:rPr>
        <w:t>Guidelines</w:t>
      </w:r>
      <w:proofErr w:type="spellEnd"/>
      <w:r w:rsidRPr="00560258">
        <w:rPr>
          <w:i/>
          <w:iCs/>
        </w:rPr>
        <w:t xml:space="preserve"> - Bing Webmaster </w:t>
      </w:r>
      <w:proofErr w:type="spellStart"/>
      <w:r w:rsidRPr="00560258">
        <w:rPr>
          <w:i/>
          <w:iCs/>
        </w:rPr>
        <w:t>Tools</w:t>
      </w:r>
      <w:proofErr w:type="spellEnd"/>
      <w:r w:rsidRPr="00560258">
        <w:t xml:space="preserve"> [vid. 17. březen 2021]. Získáno z: https://www.bing.com/webmasters/help/webmasters-guidelines-30fba23a</w:t>
      </w:r>
    </w:p>
    <w:p w14:paraId="60DB6233" w14:textId="77777777" w:rsidR="00560258" w:rsidRPr="00560258" w:rsidRDefault="00560258" w:rsidP="00560258">
      <w:pPr>
        <w:widowControl w:val="0"/>
        <w:autoSpaceDE w:val="0"/>
        <w:autoSpaceDN w:val="0"/>
        <w:adjustRightInd w:val="0"/>
      </w:pPr>
      <w:r w:rsidRPr="00560258">
        <w:t xml:space="preserve">MICHÁLEK, Martin, 2018. Prohlížeče v Česku: </w:t>
      </w:r>
      <w:proofErr w:type="spellStart"/>
      <w:r w:rsidRPr="00560258">
        <w:t>Webdesignérův</w:t>
      </w:r>
      <w:proofErr w:type="spellEnd"/>
      <w:r w:rsidRPr="00560258">
        <w:t xml:space="preserve"> průvodce pro rok 2018. </w:t>
      </w:r>
      <w:r w:rsidRPr="00560258">
        <w:rPr>
          <w:i/>
          <w:iCs/>
        </w:rPr>
        <w:t>Vzhůru dolů</w:t>
      </w:r>
      <w:r w:rsidRPr="00560258">
        <w:t xml:space="preserve"> [vid. 2. listopad 2020]. Získáno z: https://www.vzhurudolu.cz/prirucka/prohlizece</w:t>
      </w:r>
    </w:p>
    <w:p w14:paraId="5B532B66" w14:textId="77777777" w:rsidR="00560258" w:rsidRPr="00560258" w:rsidRDefault="00560258" w:rsidP="00560258">
      <w:pPr>
        <w:widowControl w:val="0"/>
        <w:autoSpaceDE w:val="0"/>
        <w:autoSpaceDN w:val="0"/>
        <w:adjustRightInd w:val="0"/>
      </w:pPr>
      <w:r w:rsidRPr="00560258">
        <w:t>MICHÁLEK, Martin, 2019a. Metrika „Čas do interaktivity“ (</w:t>
      </w:r>
      <w:proofErr w:type="spellStart"/>
      <w:r w:rsidRPr="00560258">
        <w:t>Time</w:t>
      </w:r>
      <w:proofErr w:type="spellEnd"/>
      <w:r w:rsidRPr="00560258">
        <w:t xml:space="preserve"> To </w:t>
      </w:r>
      <w:proofErr w:type="spellStart"/>
      <w:r w:rsidRPr="00560258">
        <w:t>Interactive</w:t>
      </w:r>
      <w:proofErr w:type="spellEnd"/>
      <w:r w:rsidRPr="00560258">
        <w:t xml:space="preserve">, TTI). </w:t>
      </w:r>
      <w:r w:rsidRPr="00560258">
        <w:rPr>
          <w:i/>
          <w:iCs/>
        </w:rPr>
        <w:t>Vzhůru dolů</w:t>
      </w:r>
      <w:r w:rsidRPr="00560258">
        <w:t xml:space="preserve"> [vid. 3. srpen 2020]. Získáno z: https://www.vzhurudolu.cz/prirucka/metrika-tti</w:t>
      </w:r>
    </w:p>
    <w:p w14:paraId="20B4BEF9" w14:textId="77777777" w:rsidR="00560258" w:rsidRPr="00560258" w:rsidRDefault="00560258" w:rsidP="00560258">
      <w:pPr>
        <w:widowControl w:val="0"/>
        <w:autoSpaceDE w:val="0"/>
        <w:autoSpaceDN w:val="0"/>
        <w:adjustRightInd w:val="0"/>
      </w:pPr>
      <w:r w:rsidRPr="00560258">
        <w:t xml:space="preserve">MICHÁLEK, Martin, 2019b. Metrika „Index rychlosti“ (Speed Index, SI). </w:t>
      </w:r>
      <w:r w:rsidRPr="00560258">
        <w:rPr>
          <w:i/>
          <w:iCs/>
        </w:rPr>
        <w:t>Vzhůru dolů</w:t>
      </w:r>
      <w:r w:rsidRPr="00560258">
        <w:t xml:space="preserve"> [vid. 13. březen 2021]. Získáno z: https://www.vzhurudolu.cz/prirucka/speedindex</w:t>
      </w:r>
    </w:p>
    <w:p w14:paraId="510F24E8" w14:textId="77777777" w:rsidR="00560258" w:rsidRPr="00560258" w:rsidRDefault="00560258" w:rsidP="00560258">
      <w:pPr>
        <w:widowControl w:val="0"/>
        <w:autoSpaceDE w:val="0"/>
        <w:autoSpaceDN w:val="0"/>
        <w:adjustRightInd w:val="0"/>
      </w:pPr>
      <w:r w:rsidRPr="00560258">
        <w:t>MICHÁLEK, Martin, 2019c. Metrika „První nečinnost procesoru“ (</w:t>
      </w:r>
      <w:proofErr w:type="spellStart"/>
      <w:r w:rsidRPr="00560258">
        <w:t>First</w:t>
      </w:r>
      <w:proofErr w:type="spellEnd"/>
      <w:r w:rsidRPr="00560258">
        <w:t xml:space="preserve"> Input </w:t>
      </w:r>
      <w:proofErr w:type="spellStart"/>
      <w:r w:rsidRPr="00560258">
        <w:t>Delay</w:t>
      </w:r>
      <w:proofErr w:type="spellEnd"/>
      <w:r w:rsidRPr="00560258">
        <w:t xml:space="preserve">, FID). </w:t>
      </w:r>
      <w:r w:rsidRPr="00560258">
        <w:rPr>
          <w:i/>
          <w:iCs/>
        </w:rPr>
        <w:t>Vzhůru dolů</w:t>
      </w:r>
      <w:r w:rsidRPr="00560258">
        <w:t xml:space="preserve"> [vid. 13. březen 2021]. Získáno z: https://www.vzhurudolu.cz/prirucka/metrika-fid</w:t>
      </w:r>
    </w:p>
    <w:p w14:paraId="4D07B8F0" w14:textId="77777777" w:rsidR="00560258" w:rsidRPr="00560258" w:rsidRDefault="00560258" w:rsidP="00560258">
      <w:pPr>
        <w:widowControl w:val="0"/>
        <w:autoSpaceDE w:val="0"/>
        <w:autoSpaceDN w:val="0"/>
        <w:adjustRightInd w:val="0"/>
      </w:pPr>
      <w:r w:rsidRPr="00560258">
        <w:t>MICHÁLEK, Martin, 2019d. Metrika „První smysluplné vykreslení“ (</w:t>
      </w:r>
      <w:proofErr w:type="spellStart"/>
      <w:r w:rsidRPr="00560258">
        <w:t>First</w:t>
      </w:r>
      <w:proofErr w:type="spellEnd"/>
      <w:r w:rsidRPr="00560258">
        <w:t xml:space="preserve"> </w:t>
      </w:r>
      <w:proofErr w:type="spellStart"/>
      <w:r w:rsidRPr="00560258">
        <w:t>Meaningful</w:t>
      </w:r>
      <w:proofErr w:type="spellEnd"/>
      <w:r w:rsidRPr="00560258">
        <w:t xml:space="preserve"> </w:t>
      </w:r>
      <w:proofErr w:type="spellStart"/>
      <w:r w:rsidRPr="00560258">
        <w:t>Paint</w:t>
      </w:r>
      <w:proofErr w:type="spellEnd"/>
      <w:r w:rsidRPr="00560258">
        <w:t xml:space="preserve">, FMP). </w:t>
      </w:r>
      <w:r w:rsidRPr="00560258">
        <w:rPr>
          <w:i/>
          <w:iCs/>
        </w:rPr>
        <w:t>Vzhůru dolů</w:t>
      </w:r>
      <w:r w:rsidRPr="00560258">
        <w:t xml:space="preserve"> [vid. 3. srpen 2020]. Získáno z: https://www.vzhurudolu.cz/prirucka/metrika-fmp</w:t>
      </w:r>
    </w:p>
    <w:p w14:paraId="3C4EB52A" w14:textId="77777777" w:rsidR="00560258" w:rsidRPr="00560258" w:rsidRDefault="00560258" w:rsidP="00560258">
      <w:pPr>
        <w:widowControl w:val="0"/>
        <w:autoSpaceDE w:val="0"/>
        <w:autoSpaceDN w:val="0"/>
        <w:adjustRightInd w:val="0"/>
      </w:pPr>
      <w:r w:rsidRPr="00560258">
        <w:t xml:space="preserve">MICHÁLEK, Martin, 2019e. Me­t­ri­ky rych­los­ti webů: Prů­vod­ce s de­tail­ním vy­svět­le­ním. </w:t>
      </w:r>
      <w:r w:rsidRPr="00560258">
        <w:rPr>
          <w:i/>
          <w:iCs/>
        </w:rPr>
        <w:t>Vzhůru dolů</w:t>
      </w:r>
      <w:r w:rsidRPr="00560258">
        <w:t xml:space="preserve"> [vid. 1. srpen 2020]. Získáno z: https://www.vzhurudolu.cz/prirucka/metriky-rychlosti</w:t>
      </w:r>
    </w:p>
    <w:p w14:paraId="3288EE44" w14:textId="77777777" w:rsidR="00560258" w:rsidRPr="00560258" w:rsidRDefault="00560258" w:rsidP="00560258">
      <w:pPr>
        <w:widowControl w:val="0"/>
        <w:autoSpaceDE w:val="0"/>
        <w:autoSpaceDN w:val="0"/>
        <w:adjustRightInd w:val="0"/>
      </w:pPr>
      <w:r w:rsidRPr="00560258">
        <w:t xml:space="preserve">MICHÁLEK, Martin, 2019f. Událost DOM </w:t>
      </w:r>
      <w:proofErr w:type="spellStart"/>
      <w:r w:rsidRPr="00560258">
        <w:t>Content</w:t>
      </w:r>
      <w:proofErr w:type="spellEnd"/>
      <w:r w:rsidRPr="00560258">
        <w:t xml:space="preserve"> </w:t>
      </w:r>
      <w:proofErr w:type="spellStart"/>
      <w:r w:rsidRPr="00560258">
        <w:t>Loaded</w:t>
      </w:r>
      <w:proofErr w:type="spellEnd"/>
      <w:r w:rsidRPr="00560258">
        <w:t xml:space="preserve"> (DCL). </w:t>
      </w:r>
      <w:r w:rsidRPr="00560258">
        <w:rPr>
          <w:i/>
          <w:iCs/>
        </w:rPr>
        <w:t>Vzhůru dolů</w:t>
      </w:r>
      <w:r w:rsidRPr="00560258">
        <w:t xml:space="preserve"> [vid. 5. březen 2021]. Získáno z: https://www.vzhurudolu.cz/prirucka/udalost-dcl</w:t>
      </w:r>
    </w:p>
    <w:p w14:paraId="4A2970A8" w14:textId="77777777" w:rsidR="00560258" w:rsidRPr="00560258" w:rsidRDefault="00560258" w:rsidP="00560258">
      <w:pPr>
        <w:widowControl w:val="0"/>
        <w:autoSpaceDE w:val="0"/>
        <w:autoSpaceDN w:val="0"/>
        <w:adjustRightInd w:val="0"/>
      </w:pPr>
      <w:r w:rsidRPr="00560258">
        <w:t xml:space="preserve">MICHÁLEK, Martin, 2019g. Událost </w:t>
      </w:r>
      <w:proofErr w:type="spellStart"/>
      <w:r w:rsidRPr="00560258">
        <w:t>Load</w:t>
      </w:r>
      <w:proofErr w:type="spellEnd"/>
      <w:r w:rsidRPr="00560258">
        <w:t xml:space="preserve">. </w:t>
      </w:r>
      <w:r w:rsidRPr="00560258">
        <w:rPr>
          <w:i/>
          <w:iCs/>
        </w:rPr>
        <w:t>Vzhůru dolů</w:t>
      </w:r>
      <w:r w:rsidRPr="00560258">
        <w:t xml:space="preserve"> [vid. 13. březen 2021]. Získáno z: https://www.vzhurudolu.cz/prirucka/load</w:t>
      </w:r>
    </w:p>
    <w:p w14:paraId="32D3C196" w14:textId="77777777" w:rsidR="00560258" w:rsidRPr="00560258" w:rsidRDefault="00560258" w:rsidP="00560258">
      <w:pPr>
        <w:widowControl w:val="0"/>
        <w:autoSpaceDE w:val="0"/>
        <w:autoSpaceDN w:val="0"/>
        <w:adjustRightInd w:val="0"/>
      </w:pPr>
      <w:r w:rsidRPr="00560258">
        <w:t>MICHÁLEK, Martin, 2019h. Událost „První vykreslení“ (</w:t>
      </w:r>
      <w:proofErr w:type="spellStart"/>
      <w:r w:rsidRPr="00560258">
        <w:t>First</w:t>
      </w:r>
      <w:proofErr w:type="spellEnd"/>
      <w:r w:rsidRPr="00560258">
        <w:t xml:space="preserve"> </w:t>
      </w:r>
      <w:proofErr w:type="spellStart"/>
      <w:r w:rsidRPr="00560258">
        <w:t>Paint</w:t>
      </w:r>
      <w:proofErr w:type="spellEnd"/>
      <w:r w:rsidRPr="00560258">
        <w:t xml:space="preserve">, FP). </w:t>
      </w:r>
      <w:r w:rsidRPr="00560258">
        <w:rPr>
          <w:i/>
          <w:iCs/>
        </w:rPr>
        <w:t>Vzhůru dolů</w:t>
      </w:r>
      <w:r w:rsidRPr="00560258">
        <w:t xml:space="preserve"> [vid. 3. srpen 2020]. Získáno z: https://www.vzhurudolu.cz/prirucka/metrika-fp</w:t>
      </w:r>
    </w:p>
    <w:p w14:paraId="00B66832" w14:textId="77777777" w:rsidR="00560258" w:rsidRPr="00560258" w:rsidRDefault="00560258" w:rsidP="00560258">
      <w:pPr>
        <w:widowControl w:val="0"/>
        <w:autoSpaceDE w:val="0"/>
        <w:autoSpaceDN w:val="0"/>
        <w:adjustRightInd w:val="0"/>
      </w:pPr>
      <w:r w:rsidRPr="00560258">
        <w:t xml:space="preserve">MICHÁLEK, Martin, 2020a. </w:t>
      </w:r>
      <w:proofErr w:type="spellStart"/>
      <w:r w:rsidRPr="00560258">
        <w:t>Lighthouse</w:t>
      </w:r>
      <w:proofErr w:type="spellEnd"/>
      <w:r w:rsidRPr="00560258">
        <w:t xml:space="preserve"> Performance </w:t>
      </w:r>
      <w:proofErr w:type="spellStart"/>
      <w:r w:rsidRPr="00560258">
        <w:t>Score</w:t>
      </w:r>
      <w:proofErr w:type="spellEnd"/>
      <w:r w:rsidRPr="00560258">
        <w:t xml:space="preserve"> (LPS): krásy i pasti metriky všech metrik. </w:t>
      </w:r>
      <w:r w:rsidRPr="00560258">
        <w:rPr>
          <w:i/>
          <w:iCs/>
        </w:rPr>
        <w:t>Vzhůru dolů</w:t>
      </w:r>
      <w:r w:rsidRPr="00560258">
        <w:t xml:space="preserve"> [vid. 13. březen 2021]. Získáno z: https://www.vzhurudolu.cz/prirucka/metrika-lps</w:t>
      </w:r>
    </w:p>
    <w:p w14:paraId="70C7EB53" w14:textId="77777777" w:rsidR="00560258" w:rsidRPr="00560258" w:rsidRDefault="00560258" w:rsidP="00560258">
      <w:pPr>
        <w:widowControl w:val="0"/>
        <w:autoSpaceDE w:val="0"/>
        <w:autoSpaceDN w:val="0"/>
        <w:adjustRightInd w:val="0"/>
      </w:pPr>
      <w:r w:rsidRPr="00560258">
        <w:t>MICHÁLEK, Martin, 2020b. Metrika „Kumulativní posun layoutu“ (</w:t>
      </w:r>
      <w:proofErr w:type="spellStart"/>
      <w:r w:rsidRPr="00560258">
        <w:t>Cumulative</w:t>
      </w:r>
      <w:proofErr w:type="spellEnd"/>
      <w:r w:rsidRPr="00560258">
        <w:t xml:space="preserve"> Layout Shift, CLS). </w:t>
      </w:r>
      <w:r w:rsidRPr="00560258">
        <w:rPr>
          <w:i/>
          <w:iCs/>
        </w:rPr>
        <w:t>Vzhůru dolů</w:t>
      </w:r>
      <w:r w:rsidRPr="00560258">
        <w:t xml:space="preserve"> [vid. 13. březen 2021]. Získáno z: https://www.vzhurudolu.cz/prirucka/metrika-cls</w:t>
      </w:r>
    </w:p>
    <w:p w14:paraId="409BD2F4" w14:textId="77777777" w:rsidR="00560258" w:rsidRPr="00560258" w:rsidRDefault="00560258" w:rsidP="00560258">
      <w:pPr>
        <w:widowControl w:val="0"/>
        <w:autoSpaceDE w:val="0"/>
        <w:autoSpaceDN w:val="0"/>
        <w:adjustRightInd w:val="0"/>
      </w:pPr>
      <w:r w:rsidRPr="00560258">
        <w:t>MICHÁLEK, Martin, 2020c. Metrika „Největší vykreslení obsahu“ (</w:t>
      </w:r>
      <w:proofErr w:type="spellStart"/>
      <w:r w:rsidRPr="00560258">
        <w:t>Largest</w:t>
      </w:r>
      <w:proofErr w:type="spellEnd"/>
      <w:r w:rsidRPr="00560258">
        <w:t xml:space="preserve"> </w:t>
      </w:r>
      <w:proofErr w:type="spellStart"/>
      <w:r w:rsidRPr="00560258">
        <w:t>Contentful</w:t>
      </w:r>
      <w:proofErr w:type="spellEnd"/>
      <w:r w:rsidRPr="00560258">
        <w:t xml:space="preserve"> </w:t>
      </w:r>
      <w:proofErr w:type="spellStart"/>
      <w:r w:rsidRPr="00560258">
        <w:t>Paint</w:t>
      </w:r>
      <w:proofErr w:type="spellEnd"/>
      <w:r w:rsidRPr="00560258">
        <w:t xml:space="preserve">, LCP): Kdy se vykreslí hlavní obsah stránky? </w:t>
      </w:r>
      <w:r w:rsidRPr="00560258">
        <w:rPr>
          <w:i/>
          <w:iCs/>
        </w:rPr>
        <w:t>Vzhůru dolů</w:t>
      </w:r>
      <w:r w:rsidRPr="00560258">
        <w:t xml:space="preserve"> [vid. 10. březen 2021]. Získáno z: https://www.vzhurudolu.cz/prirucka/metrika-lcp</w:t>
      </w:r>
    </w:p>
    <w:p w14:paraId="34F8AD23" w14:textId="77777777" w:rsidR="00560258" w:rsidRPr="00560258" w:rsidRDefault="00560258" w:rsidP="00560258">
      <w:pPr>
        <w:widowControl w:val="0"/>
        <w:autoSpaceDE w:val="0"/>
        <w:autoSpaceDN w:val="0"/>
        <w:adjustRightInd w:val="0"/>
      </w:pPr>
      <w:r w:rsidRPr="00560258">
        <w:t xml:space="preserve">MICHÁLEK, Martin, 2020d. Metrika </w:t>
      </w:r>
      <w:proofErr w:type="spellStart"/>
      <w:r w:rsidRPr="00560258">
        <w:t>Total</w:t>
      </w:r>
      <w:proofErr w:type="spellEnd"/>
      <w:r w:rsidRPr="00560258">
        <w:t xml:space="preserve"> </w:t>
      </w:r>
      <w:proofErr w:type="spellStart"/>
      <w:r w:rsidRPr="00560258">
        <w:t>Blocking</w:t>
      </w:r>
      <w:proofErr w:type="spellEnd"/>
      <w:r w:rsidRPr="00560258">
        <w:t xml:space="preserve"> </w:t>
      </w:r>
      <w:proofErr w:type="spellStart"/>
      <w:r w:rsidRPr="00560258">
        <w:t>Time</w:t>
      </w:r>
      <w:proofErr w:type="spellEnd"/>
      <w:r w:rsidRPr="00560258">
        <w:t xml:space="preserve"> (TBT), zaměřeno na pomalý </w:t>
      </w:r>
      <w:proofErr w:type="spellStart"/>
      <w:r w:rsidRPr="00560258">
        <w:t>JavaScript</w:t>
      </w:r>
      <w:proofErr w:type="spellEnd"/>
      <w:r w:rsidRPr="00560258">
        <w:t xml:space="preserve">. </w:t>
      </w:r>
      <w:r w:rsidRPr="00560258">
        <w:rPr>
          <w:i/>
          <w:iCs/>
        </w:rPr>
        <w:t>Vzhůru dolů</w:t>
      </w:r>
      <w:r w:rsidRPr="00560258">
        <w:t xml:space="preserve"> [vid. 13. březen 2021]. Získáno z: https://www.vzhurudolu.cz/prirucka/metrika-tbt</w:t>
      </w:r>
    </w:p>
    <w:p w14:paraId="4316F108" w14:textId="77777777" w:rsidR="00560258" w:rsidRPr="00560258" w:rsidRDefault="00560258" w:rsidP="00560258">
      <w:pPr>
        <w:widowControl w:val="0"/>
        <w:autoSpaceDE w:val="0"/>
        <w:autoSpaceDN w:val="0"/>
        <w:adjustRightInd w:val="0"/>
      </w:pPr>
      <w:r w:rsidRPr="00560258">
        <w:lastRenderedPageBreak/>
        <w:t xml:space="preserve">MILLER, </w:t>
      </w:r>
      <w:proofErr w:type="spellStart"/>
      <w:r w:rsidRPr="00560258">
        <w:t>Jason</w:t>
      </w:r>
      <w:proofErr w:type="spellEnd"/>
      <w:r w:rsidRPr="00560258">
        <w:t xml:space="preserve"> a </w:t>
      </w:r>
      <w:proofErr w:type="spellStart"/>
      <w:r w:rsidRPr="00560258">
        <w:t>Addy</w:t>
      </w:r>
      <w:proofErr w:type="spellEnd"/>
      <w:r w:rsidRPr="00560258">
        <w:t xml:space="preserve"> OSMANI, 2019. </w:t>
      </w:r>
      <w:proofErr w:type="spellStart"/>
      <w:r w:rsidRPr="00560258">
        <w:t>Rendering</w:t>
      </w:r>
      <w:proofErr w:type="spellEnd"/>
      <w:r w:rsidRPr="00560258">
        <w:t xml:space="preserve"> on </w:t>
      </w:r>
      <w:proofErr w:type="spellStart"/>
      <w:r w:rsidRPr="00560258">
        <w:t>the</w:t>
      </w:r>
      <w:proofErr w:type="spellEnd"/>
      <w:r w:rsidRPr="00560258">
        <w:t xml:space="preserve"> Web. </w:t>
      </w:r>
      <w:r w:rsidRPr="00560258">
        <w:rPr>
          <w:i/>
          <w:iCs/>
        </w:rPr>
        <w:t xml:space="preserve">Google </w:t>
      </w:r>
      <w:proofErr w:type="spellStart"/>
      <w:r w:rsidRPr="00560258">
        <w:rPr>
          <w:i/>
          <w:iCs/>
        </w:rPr>
        <w:t>Developers</w:t>
      </w:r>
      <w:proofErr w:type="spellEnd"/>
      <w:r w:rsidRPr="00560258">
        <w:t xml:space="preserve"> [vid. 18. srpen 2020]. Získáno z: https://developers.google.com/web/updates/2019/02/rendering-on-the-web</w:t>
      </w:r>
    </w:p>
    <w:p w14:paraId="62298729" w14:textId="77777777" w:rsidR="00560258" w:rsidRPr="00560258" w:rsidRDefault="00560258" w:rsidP="00560258">
      <w:pPr>
        <w:widowControl w:val="0"/>
        <w:autoSpaceDE w:val="0"/>
        <w:autoSpaceDN w:val="0"/>
        <w:adjustRightInd w:val="0"/>
      </w:pPr>
      <w:r w:rsidRPr="00560258">
        <w:t xml:space="preserve">MOZILLA CONTRIBUTORS, 2019. </w:t>
      </w:r>
      <w:proofErr w:type="spellStart"/>
      <w:r w:rsidRPr="00560258">
        <w:t>Time</w:t>
      </w:r>
      <w:proofErr w:type="spellEnd"/>
      <w:r w:rsidRPr="00560258">
        <w:t xml:space="preserve"> to </w:t>
      </w:r>
      <w:proofErr w:type="spellStart"/>
      <w:r w:rsidRPr="00560258">
        <w:t>first</w:t>
      </w:r>
      <w:proofErr w:type="spellEnd"/>
      <w:r w:rsidRPr="00560258">
        <w:t xml:space="preserve"> byte. </w:t>
      </w:r>
      <w:r w:rsidRPr="00560258">
        <w:rPr>
          <w:i/>
          <w:iCs/>
        </w:rPr>
        <w:t xml:space="preserve">MDN Web </w:t>
      </w:r>
      <w:proofErr w:type="spellStart"/>
      <w:r w:rsidRPr="00560258">
        <w:rPr>
          <w:i/>
          <w:iCs/>
        </w:rPr>
        <w:t>Docs</w:t>
      </w:r>
      <w:proofErr w:type="spellEnd"/>
      <w:r w:rsidRPr="00560258">
        <w:t xml:space="preserve"> [vid. 1. srpen 2020]. Získáno z: https://developer.mozilla.org/en-US/docs/Glossary/time_to_first_byte</w:t>
      </w:r>
    </w:p>
    <w:p w14:paraId="6E332621" w14:textId="77777777" w:rsidR="00560258" w:rsidRPr="00560258" w:rsidRDefault="00560258" w:rsidP="00560258">
      <w:pPr>
        <w:widowControl w:val="0"/>
        <w:autoSpaceDE w:val="0"/>
        <w:autoSpaceDN w:val="0"/>
        <w:adjustRightInd w:val="0"/>
      </w:pPr>
      <w:r w:rsidRPr="00560258">
        <w:t xml:space="preserve">MOZILLA CONTRIBUTORS, 2020a. </w:t>
      </w:r>
      <w:proofErr w:type="spellStart"/>
      <w:r w:rsidRPr="00560258">
        <w:rPr>
          <w:i/>
          <w:iCs/>
        </w:rPr>
        <w:t>First</w:t>
      </w:r>
      <w:proofErr w:type="spellEnd"/>
      <w:r w:rsidRPr="00560258">
        <w:rPr>
          <w:i/>
          <w:iCs/>
        </w:rPr>
        <w:t xml:space="preserve"> </w:t>
      </w:r>
      <w:proofErr w:type="spellStart"/>
      <w:r w:rsidRPr="00560258">
        <w:rPr>
          <w:i/>
          <w:iCs/>
        </w:rPr>
        <w:t>contentful</w:t>
      </w:r>
      <w:proofErr w:type="spellEnd"/>
      <w:r w:rsidRPr="00560258">
        <w:rPr>
          <w:i/>
          <w:iCs/>
        </w:rPr>
        <w:t xml:space="preserve"> </w:t>
      </w:r>
      <w:proofErr w:type="spellStart"/>
      <w:r w:rsidRPr="00560258">
        <w:rPr>
          <w:i/>
          <w:iCs/>
        </w:rPr>
        <w:t>paint</w:t>
      </w:r>
      <w:proofErr w:type="spellEnd"/>
      <w:r w:rsidRPr="00560258">
        <w:rPr>
          <w:i/>
          <w:iCs/>
        </w:rPr>
        <w:t xml:space="preserve"> - MDN Web </w:t>
      </w:r>
      <w:proofErr w:type="spellStart"/>
      <w:r w:rsidRPr="00560258">
        <w:rPr>
          <w:i/>
          <w:iCs/>
        </w:rPr>
        <w:t>Docs</w:t>
      </w:r>
      <w:proofErr w:type="spellEnd"/>
      <w:r w:rsidRPr="00560258">
        <w:rPr>
          <w:i/>
          <w:iCs/>
        </w:rPr>
        <w:t xml:space="preserve"> </w:t>
      </w:r>
      <w:proofErr w:type="spellStart"/>
      <w:r w:rsidRPr="00560258">
        <w:rPr>
          <w:i/>
          <w:iCs/>
        </w:rPr>
        <w:t>Glossary</w:t>
      </w:r>
      <w:proofErr w:type="spellEnd"/>
      <w:r w:rsidRPr="00560258">
        <w:rPr>
          <w:i/>
          <w:iCs/>
        </w:rPr>
        <w:t xml:space="preserve">: </w:t>
      </w:r>
      <w:proofErr w:type="spellStart"/>
      <w:r w:rsidRPr="00560258">
        <w:rPr>
          <w:i/>
          <w:iCs/>
        </w:rPr>
        <w:t>Definitions</w:t>
      </w:r>
      <w:proofErr w:type="spellEnd"/>
      <w:r w:rsidRPr="00560258">
        <w:rPr>
          <w:i/>
          <w:iCs/>
        </w:rPr>
        <w:t xml:space="preserve"> </w:t>
      </w:r>
      <w:proofErr w:type="spellStart"/>
      <w:r w:rsidRPr="00560258">
        <w:rPr>
          <w:i/>
          <w:iCs/>
        </w:rPr>
        <w:t>of</w:t>
      </w:r>
      <w:proofErr w:type="spellEnd"/>
      <w:r w:rsidRPr="00560258">
        <w:rPr>
          <w:i/>
          <w:iCs/>
        </w:rPr>
        <w:t xml:space="preserve"> Web-</w:t>
      </w:r>
      <w:proofErr w:type="spellStart"/>
      <w:r w:rsidRPr="00560258">
        <w:rPr>
          <w:i/>
          <w:iCs/>
        </w:rPr>
        <w:t>related</w:t>
      </w:r>
      <w:proofErr w:type="spellEnd"/>
      <w:r w:rsidRPr="00560258">
        <w:rPr>
          <w:i/>
          <w:iCs/>
        </w:rPr>
        <w:t xml:space="preserve"> </w:t>
      </w:r>
      <w:proofErr w:type="spellStart"/>
      <w:r w:rsidRPr="00560258">
        <w:rPr>
          <w:i/>
          <w:iCs/>
        </w:rPr>
        <w:t>terms</w:t>
      </w:r>
      <w:proofErr w:type="spellEnd"/>
      <w:r w:rsidRPr="00560258">
        <w:rPr>
          <w:i/>
          <w:iCs/>
        </w:rPr>
        <w:t xml:space="preserve"> | MDN</w:t>
      </w:r>
      <w:r w:rsidRPr="00560258">
        <w:t xml:space="preserve"> [vid. 26. únor 2021]. Získáno z: https://developer.mozilla.org/en-US/docs/Glossary/First_contentful_paint</w:t>
      </w:r>
    </w:p>
    <w:p w14:paraId="3B4AB1F4" w14:textId="77777777" w:rsidR="00560258" w:rsidRPr="00560258" w:rsidRDefault="00560258" w:rsidP="00560258">
      <w:pPr>
        <w:widowControl w:val="0"/>
        <w:autoSpaceDE w:val="0"/>
        <w:autoSpaceDN w:val="0"/>
        <w:adjustRightInd w:val="0"/>
      </w:pPr>
      <w:r w:rsidRPr="00560258">
        <w:t xml:space="preserve">MOZILLA CONTRIBUTORS, 2020b. </w:t>
      </w:r>
      <w:proofErr w:type="spellStart"/>
      <w:r w:rsidRPr="00560258">
        <w:rPr>
          <w:i/>
          <w:iCs/>
        </w:rPr>
        <w:t>First</w:t>
      </w:r>
      <w:proofErr w:type="spellEnd"/>
      <w:r w:rsidRPr="00560258">
        <w:rPr>
          <w:i/>
          <w:iCs/>
        </w:rPr>
        <w:t xml:space="preserve"> </w:t>
      </w:r>
      <w:proofErr w:type="spellStart"/>
      <w:r w:rsidRPr="00560258">
        <w:rPr>
          <w:i/>
          <w:iCs/>
        </w:rPr>
        <w:t>Meaningful</w:t>
      </w:r>
      <w:proofErr w:type="spellEnd"/>
      <w:r w:rsidRPr="00560258">
        <w:rPr>
          <w:i/>
          <w:iCs/>
        </w:rPr>
        <w:t xml:space="preserve"> </w:t>
      </w:r>
      <w:proofErr w:type="spellStart"/>
      <w:r w:rsidRPr="00560258">
        <w:rPr>
          <w:i/>
          <w:iCs/>
        </w:rPr>
        <w:t>Paint</w:t>
      </w:r>
      <w:proofErr w:type="spellEnd"/>
      <w:r w:rsidRPr="00560258">
        <w:rPr>
          <w:i/>
          <w:iCs/>
        </w:rPr>
        <w:t xml:space="preserve"> - MDN Web </w:t>
      </w:r>
      <w:proofErr w:type="spellStart"/>
      <w:r w:rsidRPr="00560258">
        <w:rPr>
          <w:i/>
          <w:iCs/>
        </w:rPr>
        <w:t>Docs</w:t>
      </w:r>
      <w:proofErr w:type="spellEnd"/>
      <w:r w:rsidRPr="00560258">
        <w:rPr>
          <w:i/>
          <w:iCs/>
        </w:rPr>
        <w:t xml:space="preserve"> </w:t>
      </w:r>
      <w:proofErr w:type="spellStart"/>
      <w:r w:rsidRPr="00560258">
        <w:rPr>
          <w:i/>
          <w:iCs/>
        </w:rPr>
        <w:t>Glossary</w:t>
      </w:r>
      <w:proofErr w:type="spellEnd"/>
      <w:r w:rsidRPr="00560258">
        <w:rPr>
          <w:i/>
          <w:iCs/>
        </w:rPr>
        <w:t xml:space="preserve">: </w:t>
      </w:r>
      <w:proofErr w:type="spellStart"/>
      <w:r w:rsidRPr="00560258">
        <w:rPr>
          <w:i/>
          <w:iCs/>
        </w:rPr>
        <w:t>Definitions</w:t>
      </w:r>
      <w:proofErr w:type="spellEnd"/>
      <w:r w:rsidRPr="00560258">
        <w:rPr>
          <w:i/>
          <w:iCs/>
        </w:rPr>
        <w:t xml:space="preserve"> </w:t>
      </w:r>
      <w:proofErr w:type="spellStart"/>
      <w:r w:rsidRPr="00560258">
        <w:rPr>
          <w:i/>
          <w:iCs/>
        </w:rPr>
        <w:t>of</w:t>
      </w:r>
      <w:proofErr w:type="spellEnd"/>
      <w:r w:rsidRPr="00560258">
        <w:rPr>
          <w:i/>
          <w:iCs/>
        </w:rPr>
        <w:t xml:space="preserve"> Web-</w:t>
      </w:r>
      <w:proofErr w:type="spellStart"/>
      <w:r w:rsidRPr="00560258">
        <w:rPr>
          <w:i/>
          <w:iCs/>
        </w:rPr>
        <w:t>related</w:t>
      </w:r>
      <w:proofErr w:type="spellEnd"/>
      <w:r w:rsidRPr="00560258">
        <w:rPr>
          <w:i/>
          <w:iCs/>
        </w:rPr>
        <w:t xml:space="preserve"> </w:t>
      </w:r>
      <w:proofErr w:type="spellStart"/>
      <w:r w:rsidRPr="00560258">
        <w:rPr>
          <w:i/>
          <w:iCs/>
        </w:rPr>
        <w:t>terms</w:t>
      </w:r>
      <w:proofErr w:type="spellEnd"/>
      <w:r w:rsidRPr="00560258">
        <w:rPr>
          <w:i/>
          <w:iCs/>
        </w:rPr>
        <w:t xml:space="preserve"> | MDN</w:t>
      </w:r>
      <w:r w:rsidRPr="00560258">
        <w:t xml:space="preserve"> [vid. 5. březen 2021]. Získáno z: https://developer.mozilla.org/en-US/docs/Glossary/first_meaningful_paint</w:t>
      </w:r>
    </w:p>
    <w:p w14:paraId="3B99C21F" w14:textId="77777777" w:rsidR="00560258" w:rsidRPr="00560258" w:rsidRDefault="00560258" w:rsidP="00560258">
      <w:pPr>
        <w:widowControl w:val="0"/>
        <w:autoSpaceDE w:val="0"/>
        <w:autoSpaceDN w:val="0"/>
        <w:adjustRightInd w:val="0"/>
      </w:pPr>
      <w:r w:rsidRPr="00560258">
        <w:t xml:space="preserve">MOZILLA CONTRIBUTORS, 2020c. </w:t>
      </w:r>
      <w:proofErr w:type="spellStart"/>
      <w:r w:rsidRPr="00560258">
        <w:rPr>
          <w:i/>
          <w:iCs/>
        </w:rPr>
        <w:t>Window</w:t>
      </w:r>
      <w:proofErr w:type="spellEnd"/>
      <w:r w:rsidRPr="00560258">
        <w:rPr>
          <w:i/>
          <w:iCs/>
        </w:rPr>
        <w:t xml:space="preserve">: </w:t>
      </w:r>
      <w:proofErr w:type="spellStart"/>
      <w:r w:rsidRPr="00560258">
        <w:rPr>
          <w:i/>
          <w:iCs/>
        </w:rPr>
        <w:t>DOMContentLoaded</w:t>
      </w:r>
      <w:proofErr w:type="spellEnd"/>
      <w:r w:rsidRPr="00560258">
        <w:rPr>
          <w:i/>
          <w:iCs/>
        </w:rPr>
        <w:t xml:space="preserve"> </w:t>
      </w:r>
      <w:proofErr w:type="spellStart"/>
      <w:r w:rsidRPr="00560258">
        <w:rPr>
          <w:i/>
          <w:iCs/>
        </w:rPr>
        <w:t>event</w:t>
      </w:r>
      <w:proofErr w:type="spellEnd"/>
      <w:r w:rsidRPr="00560258">
        <w:rPr>
          <w:i/>
          <w:iCs/>
        </w:rPr>
        <w:t xml:space="preserve"> - Web </w:t>
      </w:r>
      <w:proofErr w:type="spellStart"/>
      <w:r w:rsidRPr="00560258">
        <w:rPr>
          <w:i/>
          <w:iCs/>
        </w:rPr>
        <w:t>APIs</w:t>
      </w:r>
      <w:proofErr w:type="spellEnd"/>
      <w:r w:rsidRPr="00560258">
        <w:rPr>
          <w:i/>
          <w:iCs/>
        </w:rPr>
        <w:t xml:space="preserve"> | MDN</w:t>
      </w:r>
      <w:r w:rsidRPr="00560258">
        <w:t xml:space="preserve"> [vid. 5. březen 2021]. Získáno z: https://developer.mozilla.org/en-US/docs/Web/API/Window/DOMContentLoaded_event</w:t>
      </w:r>
    </w:p>
    <w:p w14:paraId="14B8E8FE" w14:textId="77777777" w:rsidR="00560258" w:rsidRPr="00560258" w:rsidRDefault="00560258" w:rsidP="00560258">
      <w:pPr>
        <w:widowControl w:val="0"/>
        <w:autoSpaceDE w:val="0"/>
        <w:autoSpaceDN w:val="0"/>
        <w:adjustRightInd w:val="0"/>
      </w:pPr>
      <w:r w:rsidRPr="00560258">
        <w:t xml:space="preserve">MOZILLA CONTRIBUTORS, 2020d. </w:t>
      </w:r>
      <w:proofErr w:type="spellStart"/>
      <w:r w:rsidRPr="00560258">
        <w:rPr>
          <w:i/>
          <w:iCs/>
        </w:rPr>
        <w:t>Window</w:t>
      </w:r>
      <w:proofErr w:type="spellEnd"/>
      <w:r w:rsidRPr="00560258">
        <w:rPr>
          <w:i/>
          <w:iCs/>
        </w:rPr>
        <w:t xml:space="preserve">: </w:t>
      </w:r>
      <w:proofErr w:type="spellStart"/>
      <w:r w:rsidRPr="00560258">
        <w:rPr>
          <w:i/>
          <w:iCs/>
        </w:rPr>
        <w:t>load</w:t>
      </w:r>
      <w:proofErr w:type="spellEnd"/>
      <w:r w:rsidRPr="00560258">
        <w:rPr>
          <w:i/>
          <w:iCs/>
        </w:rPr>
        <w:t xml:space="preserve"> </w:t>
      </w:r>
      <w:proofErr w:type="spellStart"/>
      <w:r w:rsidRPr="00560258">
        <w:rPr>
          <w:i/>
          <w:iCs/>
        </w:rPr>
        <w:t>event</w:t>
      </w:r>
      <w:proofErr w:type="spellEnd"/>
      <w:r w:rsidRPr="00560258">
        <w:rPr>
          <w:i/>
          <w:iCs/>
        </w:rPr>
        <w:t xml:space="preserve"> - Web </w:t>
      </w:r>
      <w:proofErr w:type="spellStart"/>
      <w:r w:rsidRPr="00560258">
        <w:rPr>
          <w:i/>
          <w:iCs/>
        </w:rPr>
        <w:t>APIs</w:t>
      </w:r>
      <w:proofErr w:type="spellEnd"/>
      <w:r w:rsidRPr="00560258">
        <w:rPr>
          <w:i/>
          <w:iCs/>
        </w:rPr>
        <w:t xml:space="preserve"> | MDN</w:t>
      </w:r>
      <w:r w:rsidRPr="00560258">
        <w:t xml:space="preserve"> [vid. 13. březen 2021]. Získáno z: https://developer.mozilla.org/en-US/docs/Web/API/Window/load_event</w:t>
      </w:r>
    </w:p>
    <w:p w14:paraId="14CF27ED" w14:textId="77777777" w:rsidR="00560258" w:rsidRPr="00560258" w:rsidRDefault="00560258" w:rsidP="00560258">
      <w:pPr>
        <w:widowControl w:val="0"/>
        <w:autoSpaceDE w:val="0"/>
        <w:autoSpaceDN w:val="0"/>
        <w:adjustRightInd w:val="0"/>
      </w:pPr>
      <w:r w:rsidRPr="00560258">
        <w:t xml:space="preserve">MOZILLA CONTRIBUTORS, 2021a. </w:t>
      </w:r>
      <w:proofErr w:type="spellStart"/>
      <w:r w:rsidRPr="00560258">
        <w:rPr>
          <w:i/>
          <w:iCs/>
        </w:rPr>
        <w:t>First</w:t>
      </w:r>
      <w:proofErr w:type="spellEnd"/>
      <w:r w:rsidRPr="00560258">
        <w:rPr>
          <w:i/>
          <w:iCs/>
        </w:rPr>
        <w:t xml:space="preserve"> input </w:t>
      </w:r>
      <w:proofErr w:type="spellStart"/>
      <w:r w:rsidRPr="00560258">
        <w:rPr>
          <w:i/>
          <w:iCs/>
        </w:rPr>
        <w:t>delay</w:t>
      </w:r>
      <w:proofErr w:type="spellEnd"/>
      <w:r w:rsidRPr="00560258">
        <w:rPr>
          <w:i/>
          <w:iCs/>
        </w:rPr>
        <w:t xml:space="preserve"> - MDN Web </w:t>
      </w:r>
      <w:proofErr w:type="spellStart"/>
      <w:r w:rsidRPr="00560258">
        <w:rPr>
          <w:i/>
          <w:iCs/>
        </w:rPr>
        <w:t>Docs</w:t>
      </w:r>
      <w:proofErr w:type="spellEnd"/>
      <w:r w:rsidRPr="00560258">
        <w:rPr>
          <w:i/>
          <w:iCs/>
        </w:rPr>
        <w:t xml:space="preserve"> </w:t>
      </w:r>
      <w:proofErr w:type="spellStart"/>
      <w:r w:rsidRPr="00560258">
        <w:rPr>
          <w:i/>
          <w:iCs/>
        </w:rPr>
        <w:t>Glossary</w:t>
      </w:r>
      <w:proofErr w:type="spellEnd"/>
      <w:r w:rsidRPr="00560258">
        <w:rPr>
          <w:i/>
          <w:iCs/>
        </w:rPr>
        <w:t xml:space="preserve">: </w:t>
      </w:r>
      <w:proofErr w:type="spellStart"/>
      <w:r w:rsidRPr="00560258">
        <w:rPr>
          <w:i/>
          <w:iCs/>
        </w:rPr>
        <w:t>Definitions</w:t>
      </w:r>
      <w:proofErr w:type="spellEnd"/>
      <w:r w:rsidRPr="00560258">
        <w:rPr>
          <w:i/>
          <w:iCs/>
        </w:rPr>
        <w:t xml:space="preserve"> </w:t>
      </w:r>
      <w:proofErr w:type="spellStart"/>
      <w:r w:rsidRPr="00560258">
        <w:rPr>
          <w:i/>
          <w:iCs/>
        </w:rPr>
        <w:t>of</w:t>
      </w:r>
      <w:proofErr w:type="spellEnd"/>
      <w:r w:rsidRPr="00560258">
        <w:rPr>
          <w:i/>
          <w:iCs/>
        </w:rPr>
        <w:t xml:space="preserve"> Web-</w:t>
      </w:r>
      <w:proofErr w:type="spellStart"/>
      <w:r w:rsidRPr="00560258">
        <w:rPr>
          <w:i/>
          <w:iCs/>
        </w:rPr>
        <w:t>related</w:t>
      </w:r>
      <w:proofErr w:type="spellEnd"/>
      <w:r w:rsidRPr="00560258">
        <w:rPr>
          <w:i/>
          <w:iCs/>
        </w:rPr>
        <w:t xml:space="preserve"> </w:t>
      </w:r>
      <w:proofErr w:type="spellStart"/>
      <w:r w:rsidRPr="00560258">
        <w:rPr>
          <w:i/>
          <w:iCs/>
        </w:rPr>
        <w:t>terms</w:t>
      </w:r>
      <w:proofErr w:type="spellEnd"/>
      <w:r w:rsidRPr="00560258">
        <w:rPr>
          <w:i/>
          <w:iCs/>
        </w:rPr>
        <w:t xml:space="preserve"> | MDN</w:t>
      </w:r>
      <w:r w:rsidRPr="00560258">
        <w:t xml:space="preserve"> [vid. 10. březen 2021]. Získáno z: https://developer.mozilla.org/en-US/docs/Glossary/First_input_delay</w:t>
      </w:r>
    </w:p>
    <w:p w14:paraId="6A3B65CB" w14:textId="77777777" w:rsidR="00560258" w:rsidRPr="00560258" w:rsidRDefault="00560258" w:rsidP="00560258">
      <w:pPr>
        <w:widowControl w:val="0"/>
        <w:autoSpaceDE w:val="0"/>
        <w:autoSpaceDN w:val="0"/>
        <w:adjustRightInd w:val="0"/>
      </w:pPr>
      <w:r w:rsidRPr="00560258">
        <w:t xml:space="preserve">MOZILLA CONTRIBUTORS, 2021b. </w:t>
      </w:r>
      <w:proofErr w:type="spellStart"/>
      <w:r w:rsidRPr="00560258">
        <w:rPr>
          <w:i/>
          <w:iCs/>
        </w:rPr>
        <w:t>First</w:t>
      </w:r>
      <w:proofErr w:type="spellEnd"/>
      <w:r w:rsidRPr="00560258">
        <w:rPr>
          <w:i/>
          <w:iCs/>
        </w:rPr>
        <w:t xml:space="preserve"> </w:t>
      </w:r>
      <w:proofErr w:type="spellStart"/>
      <w:r w:rsidRPr="00560258">
        <w:rPr>
          <w:i/>
          <w:iCs/>
        </w:rPr>
        <w:t>paint</w:t>
      </w:r>
      <w:proofErr w:type="spellEnd"/>
      <w:r w:rsidRPr="00560258">
        <w:rPr>
          <w:i/>
          <w:iCs/>
        </w:rPr>
        <w:t xml:space="preserve"> - MDN Web </w:t>
      </w:r>
      <w:proofErr w:type="spellStart"/>
      <w:r w:rsidRPr="00560258">
        <w:rPr>
          <w:i/>
          <w:iCs/>
        </w:rPr>
        <w:t>Docs</w:t>
      </w:r>
      <w:proofErr w:type="spellEnd"/>
      <w:r w:rsidRPr="00560258">
        <w:rPr>
          <w:i/>
          <w:iCs/>
        </w:rPr>
        <w:t xml:space="preserve"> </w:t>
      </w:r>
      <w:proofErr w:type="spellStart"/>
      <w:r w:rsidRPr="00560258">
        <w:rPr>
          <w:i/>
          <w:iCs/>
        </w:rPr>
        <w:t>Glossary</w:t>
      </w:r>
      <w:proofErr w:type="spellEnd"/>
      <w:r w:rsidRPr="00560258">
        <w:rPr>
          <w:i/>
          <w:iCs/>
        </w:rPr>
        <w:t xml:space="preserve">: </w:t>
      </w:r>
      <w:proofErr w:type="spellStart"/>
      <w:r w:rsidRPr="00560258">
        <w:rPr>
          <w:i/>
          <w:iCs/>
        </w:rPr>
        <w:t>Definitions</w:t>
      </w:r>
      <w:proofErr w:type="spellEnd"/>
      <w:r w:rsidRPr="00560258">
        <w:rPr>
          <w:i/>
          <w:iCs/>
        </w:rPr>
        <w:t xml:space="preserve"> </w:t>
      </w:r>
      <w:proofErr w:type="spellStart"/>
      <w:r w:rsidRPr="00560258">
        <w:rPr>
          <w:i/>
          <w:iCs/>
        </w:rPr>
        <w:t>of</w:t>
      </w:r>
      <w:proofErr w:type="spellEnd"/>
      <w:r w:rsidRPr="00560258">
        <w:rPr>
          <w:i/>
          <w:iCs/>
        </w:rPr>
        <w:t xml:space="preserve"> Web-</w:t>
      </w:r>
      <w:proofErr w:type="spellStart"/>
      <w:r w:rsidRPr="00560258">
        <w:rPr>
          <w:i/>
          <w:iCs/>
        </w:rPr>
        <w:t>related</w:t>
      </w:r>
      <w:proofErr w:type="spellEnd"/>
      <w:r w:rsidRPr="00560258">
        <w:rPr>
          <w:i/>
          <w:iCs/>
        </w:rPr>
        <w:t xml:space="preserve"> </w:t>
      </w:r>
      <w:proofErr w:type="spellStart"/>
      <w:r w:rsidRPr="00560258">
        <w:rPr>
          <w:i/>
          <w:iCs/>
        </w:rPr>
        <w:t>terms</w:t>
      </w:r>
      <w:proofErr w:type="spellEnd"/>
      <w:r w:rsidRPr="00560258">
        <w:rPr>
          <w:i/>
          <w:iCs/>
        </w:rPr>
        <w:t xml:space="preserve"> | MDN</w:t>
      </w:r>
      <w:r w:rsidRPr="00560258">
        <w:t xml:space="preserve"> [vid. 26. únor 2021]. Získáno z: https://developer.mozilla.org/en-US/docs/Glossary/First_paint</w:t>
      </w:r>
    </w:p>
    <w:p w14:paraId="03BD0D84" w14:textId="77777777" w:rsidR="00560258" w:rsidRPr="00560258" w:rsidRDefault="00560258" w:rsidP="00560258">
      <w:pPr>
        <w:widowControl w:val="0"/>
        <w:autoSpaceDE w:val="0"/>
        <w:autoSpaceDN w:val="0"/>
        <w:adjustRightInd w:val="0"/>
      </w:pPr>
      <w:r w:rsidRPr="00560258">
        <w:t xml:space="preserve">MOZILLA CONTRIBUTORS, 2021c. </w:t>
      </w:r>
      <w:r w:rsidRPr="00560258">
        <w:rPr>
          <w:i/>
          <w:iCs/>
        </w:rPr>
        <w:t xml:space="preserve">Speed index - MDN Web </w:t>
      </w:r>
      <w:proofErr w:type="spellStart"/>
      <w:r w:rsidRPr="00560258">
        <w:rPr>
          <w:i/>
          <w:iCs/>
        </w:rPr>
        <w:t>Docs</w:t>
      </w:r>
      <w:proofErr w:type="spellEnd"/>
      <w:r w:rsidRPr="00560258">
        <w:rPr>
          <w:i/>
          <w:iCs/>
        </w:rPr>
        <w:t xml:space="preserve"> </w:t>
      </w:r>
      <w:proofErr w:type="spellStart"/>
      <w:r w:rsidRPr="00560258">
        <w:rPr>
          <w:i/>
          <w:iCs/>
        </w:rPr>
        <w:t>Glossary</w:t>
      </w:r>
      <w:proofErr w:type="spellEnd"/>
      <w:r w:rsidRPr="00560258">
        <w:rPr>
          <w:i/>
          <w:iCs/>
        </w:rPr>
        <w:t xml:space="preserve">: </w:t>
      </w:r>
      <w:proofErr w:type="spellStart"/>
      <w:r w:rsidRPr="00560258">
        <w:rPr>
          <w:i/>
          <w:iCs/>
        </w:rPr>
        <w:t>Definitions</w:t>
      </w:r>
      <w:proofErr w:type="spellEnd"/>
      <w:r w:rsidRPr="00560258">
        <w:rPr>
          <w:i/>
          <w:iCs/>
        </w:rPr>
        <w:t xml:space="preserve"> </w:t>
      </w:r>
      <w:proofErr w:type="spellStart"/>
      <w:r w:rsidRPr="00560258">
        <w:rPr>
          <w:i/>
          <w:iCs/>
        </w:rPr>
        <w:t>of</w:t>
      </w:r>
      <w:proofErr w:type="spellEnd"/>
      <w:r w:rsidRPr="00560258">
        <w:rPr>
          <w:i/>
          <w:iCs/>
        </w:rPr>
        <w:t xml:space="preserve"> Web-</w:t>
      </w:r>
      <w:proofErr w:type="spellStart"/>
      <w:r w:rsidRPr="00560258">
        <w:rPr>
          <w:i/>
          <w:iCs/>
        </w:rPr>
        <w:t>related</w:t>
      </w:r>
      <w:proofErr w:type="spellEnd"/>
      <w:r w:rsidRPr="00560258">
        <w:rPr>
          <w:i/>
          <w:iCs/>
        </w:rPr>
        <w:t xml:space="preserve"> </w:t>
      </w:r>
      <w:proofErr w:type="spellStart"/>
      <w:r w:rsidRPr="00560258">
        <w:rPr>
          <w:i/>
          <w:iCs/>
        </w:rPr>
        <w:t>terms</w:t>
      </w:r>
      <w:proofErr w:type="spellEnd"/>
      <w:r w:rsidRPr="00560258">
        <w:rPr>
          <w:i/>
          <w:iCs/>
        </w:rPr>
        <w:t xml:space="preserve"> | MDN</w:t>
      </w:r>
      <w:r w:rsidRPr="00560258">
        <w:t xml:space="preserve"> [vid. 13. březen 2021]. Získáno z: https://developer.mozilla.org/en-US/docs/Glossary/Speed_index</w:t>
      </w:r>
    </w:p>
    <w:p w14:paraId="06BC4298" w14:textId="77777777" w:rsidR="00560258" w:rsidRPr="00560258" w:rsidRDefault="00560258" w:rsidP="00560258">
      <w:pPr>
        <w:widowControl w:val="0"/>
        <w:autoSpaceDE w:val="0"/>
        <w:autoSpaceDN w:val="0"/>
        <w:adjustRightInd w:val="0"/>
      </w:pPr>
      <w:r w:rsidRPr="00560258">
        <w:t xml:space="preserve">NAVRCHOLU.CZ, 2021. NAVRCHOLU.cz: Žebříček Náboženství a církve (9. 2. 2021). </w:t>
      </w:r>
      <w:r w:rsidRPr="00560258">
        <w:rPr>
          <w:i/>
          <w:iCs/>
        </w:rPr>
        <w:t>NAVRCHOLU.cz</w:t>
      </w:r>
      <w:r w:rsidRPr="00560258">
        <w:t xml:space="preserve"> [vid. 20. únor 2021]. Získáno z: https://navrcholu.cz/Zebricek/Instituce-urady/Nabozenstvi-cirkve/2021/02/09/</w:t>
      </w:r>
    </w:p>
    <w:p w14:paraId="7F537930" w14:textId="77777777" w:rsidR="00560258" w:rsidRPr="00560258" w:rsidRDefault="00560258" w:rsidP="00560258">
      <w:pPr>
        <w:widowControl w:val="0"/>
        <w:autoSpaceDE w:val="0"/>
        <w:autoSpaceDN w:val="0"/>
        <w:adjustRightInd w:val="0"/>
      </w:pPr>
      <w:r w:rsidRPr="00560258">
        <w:t xml:space="preserve">NEXT.JS, 2021. </w:t>
      </w:r>
      <w:r w:rsidRPr="00560258">
        <w:rPr>
          <w:i/>
          <w:iCs/>
        </w:rPr>
        <w:t xml:space="preserve">Basic </w:t>
      </w:r>
      <w:proofErr w:type="spellStart"/>
      <w:r w:rsidRPr="00560258">
        <w:rPr>
          <w:i/>
          <w:iCs/>
        </w:rPr>
        <w:t>Features</w:t>
      </w:r>
      <w:proofErr w:type="spellEnd"/>
      <w:r w:rsidRPr="00560258">
        <w:rPr>
          <w:i/>
          <w:iCs/>
        </w:rPr>
        <w:t xml:space="preserve">: </w:t>
      </w:r>
      <w:proofErr w:type="spellStart"/>
      <w:r w:rsidRPr="00560258">
        <w:rPr>
          <w:i/>
          <w:iCs/>
        </w:rPr>
        <w:t>Pages</w:t>
      </w:r>
      <w:proofErr w:type="spellEnd"/>
      <w:r w:rsidRPr="00560258">
        <w:rPr>
          <w:i/>
          <w:iCs/>
        </w:rPr>
        <w:t xml:space="preserve"> | Next.js</w:t>
      </w:r>
      <w:r w:rsidRPr="00560258">
        <w:t xml:space="preserve"> [vid. 31. březen 2021]. Získáno z: https://nextjs.org/docs/basic-features/pages</w:t>
      </w:r>
    </w:p>
    <w:p w14:paraId="405D1A94" w14:textId="77777777" w:rsidR="00560258" w:rsidRPr="00560258" w:rsidRDefault="00560258" w:rsidP="00560258">
      <w:pPr>
        <w:widowControl w:val="0"/>
        <w:autoSpaceDE w:val="0"/>
        <w:autoSpaceDN w:val="0"/>
        <w:adjustRightInd w:val="0"/>
      </w:pPr>
      <w:r w:rsidRPr="00560258">
        <w:t xml:space="preserve">PAGESPEED.CZ, 2021. PageSpeed.cz - Na rychlosti záleží. </w:t>
      </w:r>
      <w:r w:rsidRPr="00560258">
        <w:rPr>
          <w:i/>
          <w:iCs/>
        </w:rPr>
        <w:t>PageSpeed.cz</w:t>
      </w:r>
      <w:r w:rsidRPr="00560258">
        <w:t xml:space="preserve"> [vid. 5. duben 2021]. Získáno z: https://pagespeed.cz/</w:t>
      </w:r>
    </w:p>
    <w:p w14:paraId="4ED16839" w14:textId="77777777" w:rsidR="00560258" w:rsidRPr="00560258" w:rsidRDefault="00560258" w:rsidP="00560258">
      <w:pPr>
        <w:widowControl w:val="0"/>
        <w:autoSpaceDE w:val="0"/>
        <w:autoSpaceDN w:val="0"/>
        <w:adjustRightInd w:val="0"/>
      </w:pPr>
      <w:r w:rsidRPr="00560258">
        <w:t xml:space="preserve">PICHLÍK, Roman, 2017. A REST. </w:t>
      </w:r>
      <w:r w:rsidRPr="00560258">
        <w:rPr>
          <w:i/>
          <w:iCs/>
        </w:rPr>
        <w:t>Medium</w:t>
      </w:r>
      <w:r w:rsidRPr="00560258">
        <w:t xml:space="preserve"> [vid. 20. září 2020]. Získáno z: https://dagblog.cz/a-rest-c5156313d79e</w:t>
      </w:r>
    </w:p>
    <w:p w14:paraId="52981EFC" w14:textId="77777777" w:rsidR="00560258" w:rsidRPr="00560258" w:rsidRDefault="00560258" w:rsidP="00560258">
      <w:pPr>
        <w:widowControl w:val="0"/>
        <w:autoSpaceDE w:val="0"/>
        <w:autoSpaceDN w:val="0"/>
        <w:adjustRightInd w:val="0"/>
      </w:pPr>
      <w:r w:rsidRPr="00560258">
        <w:t xml:space="preserve">PINTEREST ENGINEERING, 2015. </w:t>
      </w:r>
      <w:proofErr w:type="spellStart"/>
      <w:r w:rsidRPr="00560258">
        <w:rPr>
          <w:i/>
          <w:iCs/>
        </w:rPr>
        <w:t>Demystifying</w:t>
      </w:r>
      <w:proofErr w:type="spellEnd"/>
      <w:r w:rsidRPr="00560258">
        <w:rPr>
          <w:i/>
          <w:iCs/>
        </w:rPr>
        <w:t xml:space="preserve"> SEO </w:t>
      </w:r>
      <w:proofErr w:type="spellStart"/>
      <w:r w:rsidRPr="00560258">
        <w:rPr>
          <w:i/>
          <w:iCs/>
        </w:rPr>
        <w:t>with</w:t>
      </w:r>
      <w:proofErr w:type="spellEnd"/>
      <w:r w:rsidRPr="00560258">
        <w:rPr>
          <w:i/>
          <w:iCs/>
        </w:rPr>
        <w:t xml:space="preserve"> </w:t>
      </w:r>
      <w:proofErr w:type="spellStart"/>
      <w:r w:rsidRPr="00560258">
        <w:rPr>
          <w:i/>
          <w:iCs/>
        </w:rPr>
        <w:t>experiments</w:t>
      </w:r>
      <w:proofErr w:type="spellEnd"/>
      <w:r w:rsidRPr="00560258">
        <w:rPr>
          <w:i/>
          <w:iCs/>
        </w:rPr>
        <w:t xml:space="preserve"> | by </w:t>
      </w:r>
      <w:proofErr w:type="spellStart"/>
      <w:r w:rsidRPr="00560258">
        <w:rPr>
          <w:i/>
          <w:iCs/>
        </w:rPr>
        <w:t>Pinterest</w:t>
      </w:r>
      <w:proofErr w:type="spellEnd"/>
      <w:r w:rsidRPr="00560258">
        <w:rPr>
          <w:i/>
          <w:iCs/>
        </w:rPr>
        <w:t xml:space="preserve"> </w:t>
      </w:r>
      <w:proofErr w:type="spellStart"/>
      <w:r w:rsidRPr="00560258">
        <w:rPr>
          <w:i/>
          <w:iCs/>
        </w:rPr>
        <w:t>Engineering</w:t>
      </w:r>
      <w:proofErr w:type="spellEnd"/>
      <w:r w:rsidRPr="00560258">
        <w:rPr>
          <w:i/>
          <w:iCs/>
        </w:rPr>
        <w:t xml:space="preserve"> | </w:t>
      </w:r>
      <w:proofErr w:type="spellStart"/>
      <w:r w:rsidRPr="00560258">
        <w:rPr>
          <w:i/>
          <w:iCs/>
        </w:rPr>
        <w:t>Pinterest</w:t>
      </w:r>
      <w:proofErr w:type="spellEnd"/>
      <w:r w:rsidRPr="00560258">
        <w:rPr>
          <w:i/>
          <w:iCs/>
        </w:rPr>
        <w:t xml:space="preserve"> </w:t>
      </w:r>
      <w:proofErr w:type="spellStart"/>
      <w:r w:rsidRPr="00560258">
        <w:rPr>
          <w:i/>
          <w:iCs/>
        </w:rPr>
        <w:t>Engineering</w:t>
      </w:r>
      <w:proofErr w:type="spellEnd"/>
      <w:r w:rsidRPr="00560258">
        <w:rPr>
          <w:i/>
          <w:iCs/>
        </w:rPr>
        <w:t xml:space="preserve"> Blog | Medium</w:t>
      </w:r>
      <w:r w:rsidRPr="00560258">
        <w:t xml:space="preserve"> [vid. 19. březen 2021]. Získáno z: https://medium.com/pinterest-engineering/demystifying-seo-with-experiments-a183b325cf4c</w:t>
      </w:r>
    </w:p>
    <w:p w14:paraId="30E97FF1" w14:textId="77777777" w:rsidR="00560258" w:rsidRPr="00560258" w:rsidRDefault="00560258" w:rsidP="00560258">
      <w:pPr>
        <w:widowControl w:val="0"/>
        <w:autoSpaceDE w:val="0"/>
        <w:autoSpaceDN w:val="0"/>
        <w:adjustRightInd w:val="0"/>
      </w:pPr>
      <w:r w:rsidRPr="00560258">
        <w:t xml:space="preserve">PRERENDER, 2020. </w:t>
      </w:r>
      <w:proofErr w:type="spellStart"/>
      <w:r w:rsidRPr="00560258">
        <w:rPr>
          <w:i/>
          <w:iCs/>
        </w:rPr>
        <w:t>prerender</w:t>
      </w:r>
      <w:proofErr w:type="spellEnd"/>
      <w:r w:rsidRPr="00560258">
        <w:rPr>
          <w:i/>
          <w:iCs/>
        </w:rPr>
        <w:t>/</w:t>
      </w:r>
      <w:proofErr w:type="spellStart"/>
      <w:r w:rsidRPr="00560258">
        <w:rPr>
          <w:i/>
          <w:iCs/>
        </w:rPr>
        <w:t>prerender</w:t>
      </w:r>
      <w:proofErr w:type="spellEnd"/>
      <w:r w:rsidRPr="00560258">
        <w:t xml:space="preserve">. </w:t>
      </w:r>
      <w:proofErr w:type="spellStart"/>
      <w:r w:rsidRPr="00560258">
        <w:t>JavaScript</w:t>
      </w:r>
      <w:proofErr w:type="spellEnd"/>
      <w:r w:rsidRPr="00560258">
        <w:t xml:space="preserve">. </w:t>
      </w:r>
      <w:proofErr w:type="spellStart"/>
      <w:r w:rsidRPr="00560258">
        <w:t>B.m</w:t>
      </w:r>
      <w:proofErr w:type="spellEnd"/>
      <w:r w:rsidRPr="00560258">
        <w:t xml:space="preserve">.: </w:t>
      </w:r>
      <w:proofErr w:type="spellStart"/>
      <w:r w:rsidRPr="00560258">
        <w:t>Prerender</w:t>
      </w:r>
      <w:proofErr w:type="spellEnd"/>
      <w:r w:rsidRPr="00560258">
        <w:t xml:space="preserve"> [vid. 21. říjen 2020]. Získáno z: https://github.com/prerender/prerender</w:t>
      </w:r>
    </w:p>
    <w:p w14:paraId="08DE0497" w14:textId="77777777" w:rsidR="00560258" w:rsidRPr="00560258" w:rsidRDefault="00560258" w:rsidP="00560258">
      <w:pPr>
        <w:widowControl w:val="0"/>
        <w:autoSpaceDE w:val="0"/>
        <w:autoSpaceDN w:val="0"/>
        <w:adjustRightInd w:val="0"/>
      </w:pPr>
      <w:r w:rsidRPr="00560258">
        <w:t xml:space="preserve">SEZNAM.CZ, A.S., 2021. </w:t>
      </w:r>
      <w:r w:rsidRPr="00560258">
        <w:rPr>
          <w:i/>
          <w:iCs/>
        </w:rPr>
        <w:t>Optimalizace webu | Seznam Nápověda</w:t>
      </w:r>
      <w:r w:rsidRPr="00560258">
        <w:t xml:space="preserve"> [vid. 17. březen 2021]. Získáno z: https://napoveda.seznam.cz/cz/fulltext-hledani-v-internetu/optimalizace-webu/</w:t>
      </w:r>
    </w:p>
    <w:p w14:paraId="4862C5A2" w14:textId="77777777" w:rsidR="00560258" w:rsidRPr="00560258" w:rsidRDefault="00560258" w:rsidP="00560258">
      <w:pPr>
        <w:widowControl w:val="0"/>
        <w:autoSpaceDE w:val="0"/>
        <w:autoSpaceDN w:val="0"/>
        <w:adjustRightInd w:val="0"/>
      </w:pPr>
      <w:r w:rsidRPr="00560258">
        <w:lastRenderedPageBreak/>
        <w:t xml:space="preserve">SITEMAPS.ORG, 2016. </w:t>
      </w:r>
      <w:r w:rsidRPr="00560258">
        <w:rPr>
          <w:i/>
          <w:iCs/>
        </w:rPr>
        <w:t xml:space="preserve">sitemaps.org - </w:t>
      </w:r>
      <w:proofErr w:type="spellStart"/>
      <w:r w:rsidRPr="00560258">
        <w:rPr>
          <w:i/>
          <w:iCs/>
        </w:rPr>
        <w:t>Protocol</w:t>
      </w:r>
      <w:proofErr w:type="spellEnd"/>
      <w:r w:rsidRPr="00560258">
        <w:t xml:space="preserve"> [vid. 19. březen 2021]. Získáno z: https://www.sitemaps.org/protocol.html</w:t>
      </w:r>
    </w:p>
    <w:p w14:paraId="1044BB36" w14:textId="77777777" w:rsidR="00560258" w:rsidRPr="00560258" w:rsidRDefault="00560258" w:rsidP="00560258">
      <w:pPr>
        <w:widowControl w:val="0"/>
        <w:autoSpaceDE w:val="0"/>
        <w:autoSpaceDN w:val="0"/>
        <w:adjustRightInd w:val="0"/>
      </w:pPr>
      <w:r w:rsidRPr="00560258">
        <w:t xml:space="preserve">STATCOUNTER, 2021. </w:t>
      </w:r>
      <w:proofErr w:type="spellStart"/>
      <w:r w:rsidRPr="00560258">
        <w:t>Search</w:t>
      </w:r>
      <w:proofErr w:type="spellEnd"/>
      <w:r w:rsidRPr="00560258">
        <w:t xml:space="preserve"> </w:t>
      </w:r>
      <w:proofErr w:type="spellStart"/>
      <w:r w:rsidRPr="00560258">
        <w:t>Engine</w:t>
      </w:r>
      <w:proofErr w:type="spellEnd"/>
      <w:r w:rsidRPr="00560258">
        <w:t xml:space="preserve"> Market </w:t>
      </w:r>
      <w:proofErr w:type="spellStart"/>
      <w:r w:rsidRPr="00560258">
        <w:t>Share</w:t>
      </w:r>
      <w:proofErr w:type="spellEnd"/>
      <w:r w:rsidRPr="00560258">
        <w:t xml:space="preserve"> Czech Republic. </w:t>
      </w:r>
      <w:proofErr w:type="spellStart"/>
      <w:r w:rsidRPr="00560258">
        <w:rPr>
          <w:i/>
          <w:iCs/>
        </w:rPr>
        <w:t>StatCounter</w:t>
      </w:r>
      <w:proofErr w:type="spellEnd"/>
      <w:r w:rsidRPr="00560258">
        <w:rPr>
          <w:i/>
          <w:iCs/>
        </w:rPr>
        <w:t xml:space="preserve"> </w:t>
      </w:r>
      <w:proofErr w:type="spellStart"/>
      <w:r w:rsidRPr="00560258">
        <w:rPr>
          <w:i/>
          <w:iCs/>
        </w:rPr>
        <w:t>Global</w:t>
      </w:r>
      <w:proofErr w:type="spellEnd"/>
      <w:r w:rsidRPr="00560258">
        <w:rPr>
          <w:i/>
          <w:iCs/>
        </w:rPr>
        <w:t xml:space="preserve"> </w:t>
      </w:r>
      <w:proofErr w:type="spellStart"/>
      <w:r w:rsidRPr="00560258">
        <w:rPr>
          <w:i/>
          <w:iCs/>
        </w:rPr>
        <w:t>Stats</w:t>
      </w:r>
      <w:proofErr w:type="spellEnd"/>
      <w:r w:rsidRPr="00560258">
        <w:t xml:space="preserve"> [vid. 20. březen 2021]. Získáno z: https://gs.statcounter.com/search-engine-market-share/all/czech-republic</w:t>
      </w:r>
    </w:p>
    <w:p w14:paraId="37CEB48D" w14:textId="77777777" w:rsidR="00560258" w:rsidRPr="00560258" w:rsidRDefault="00560258" w:rsidP="00560258">
      <w:pPr>
        <w:widowControl w:val="0"/>
        <w:autoSpaceDE w:val="0"/>
        <w:autoSpaceDN w:val="0"/>
        <w:adjustRightInd w:val="0"/>
      </w:pPr>
      <w:r w:rsidRPr="00560258">
        <w:t xml:space="preserve">SUBRAMANIAN‎, </w:t>
      </w:r>
      <w:proofErr w:type="spellStart"/>
      <w:r w:rsidRPr="00560258">
        <w:t>Sowmya</w:t>
      </w:r>
      <w:proofErr w:type="spellEnd"/>
      <w:r w:rsidRPr="00560258">
        <w:t xml:space="preserve">, 2020. </w:t>
      </w:r>
      <w:proofErr w:type="spellStart"/>
      <w:r w:rsidRPr="00560258">
        <w:t>Evaluating</w:t>
      </w:r>
      <w:proofErr w:type="spellEnd"/>
      <w:r w:rsidRPr="00560258">
        <w:t xml:space="preserve"> </w:t>
      </w:r>
      <w:proofErr w:type="spellStart"/>
      <w:r w:rsidRPr="00560258">
        <w:t>page</w:t>
      </w:r>
      <w:proofErr w:type="spellEnd"/>
      <w:r w:rsidRPr="00560258">
        <w:t xml:space="preserve"> </w:t>
      </w:r>
      <w:proofErr w:type="spellStart"/>
      <w:r w:rsidRPr="00560258">
        <w:t>experience</w:t>
      </w:r>
      <w:proofErr w:type="spellEnd"/>
      <w:r w:rsidRPr="00560258">
        <w:t xml:space="preserve"> </w:t>
      </w:r>
      <w:proofErr w:type="spellStart"/>
      <w:r w:rsidRPr="00560258">
        <w:t>for</w:t>
      </w:r>
      <w:proofErr w:type="spellEnd"/>
      <w:r w:rsidRPr="00560258">
        <w:t xml:space="preserve"> a </w:t>
      </w:r>
      <w:proofErr w:type="spellStart"/>
      <w:r w:rsidRPr="00560258">
        <w:t>better</w:t>
      </w:r>
      <w:proofErr w:type="spellEnd"/>
      <w:r w:rsidRPr="00560258">
        <w:t xml:space="preserve"> web. </w:t>
      </w:r>
      <w:proofErr w:type="spellStart"/>
      <w:r w:rsidRPr="00560258">
        <w:rPr>
          <w:i/>
          <w:iCs/>
        </w:rPr>
        <w:t>Official</w:t>
      </w:r>
      <w:proofErr w:type="spellEnd"/>
      <w:r w:rsidRPr="00560258">
        <w:rPr>
          <w:i/>
          <w:iCs/>
        </w:rPr>
        <w:t xml:space="preserve"> Google Webmaster </w:t>
      </w:r>
      <w:proofErr w:type="spellStart"/>
      <w:r w:rsidRPr="00560258">
        <w:rPr>
          <w:i/>
          <w:iCs/>
        </w:rPr>
        <w:t>Central</w:t>
      </w:r>
      <w:proofErr w:type="spellEnd"/>
      <w:r w:rsidRPr="00560258">
        <w:rPr>
          <w:i/>
          <w:iCs/>
        </w:rPr>
        <w:t xml:space="preserve"> Blog</w:t>
      </w:r>
      <w:r w:rsidRPr="00560258">
        <w:t>. [vid. 18. srpen 2020]. Získáno z: https://webmasters.googleblog.com/2020/05/evaluating-page-experience.html</w:t>
      </w:r>
    </w:p>
    <w:p w14:paraId="0FF145F7" w14:textId="77777777" w:rsidR="00560258" w:rsidRPr="00560258" w:rsidRDefault="00560258" w:rsidP="00560258">
      <w:pPr>
        <w:widowControl w:val="0"/>
        <w:autoSpaceDE w:val="0"/>
        <w:autoSpaceDN w:val="0"/>
        <w:adjustRightInd w:val="0"/>
      </w:pPr>
      <w:r w:rsidRPr="00560258">
        <w:t xml:space="preserve">THE OPEN UNIVERSITY, 2020. </w:t>
      </w:r>
      <w:proofErr w:type="spellStart"/>
      <w:r w:rsidRPr="00560258">
        <w:t>An</w:t>
      </w:r>
      <w:proofErr w:type="spellEnd"/>
      <w:r w:rsidRPr="00560258">
        <w:t xml:space="preserve"> </w:t>
      </w:r>
      <w:proofErr w:type="spellStart"/>
      <w:r w:rsidRPr="00560258">
        <w:t>introduction</w:t>
      </w:r>
      <w:proofErr w:type="spellEnd"/>
      <w:r w:rsidRPr="00560258">
        <w:t xml:space="preserve"> to web </w:t>
      </w:r>
      <w:proofErr w:type="spellStart"/>
      <w:r w:rsidRPr="00560258">
        <w:t>applications</w:t>
      </w:r>
      <w:proofErr w:type="spellEnd"/>
      <w:r w:rsidRPr="00560258">
        <w:t xml:space="preserve"> </w:t>
      </w:r>
      <w:proofErr w:type="spellStart"/>
      <w:r w:rsidRPr="00560258">
        <w:t>architecture</w:t>
      </w:r>
      <w:proofErr w:type="spellEnd"/>
      <w:r w:rsidRPr="00560258">
        <w:t xml:space="preserve">. </w:t>
      </w:r>
      <w:proofErr w:type="spellStart"/>
      <w:r w:rsidRPr="00560258">
        <w:rPr>
          <w:i/>
          <w:iCs/>
        </w:rPr>
        <w:t>OpenLearn</w:t>
      </w:r>
      <w:proofErr w:type="spellEnd"/>
      <w:r w:rsidRPr="00560258">
        <w:t xml:space="preserve"> [vid. 20. září 2020]. Získáno z: https://www.open.edu/openlearn/science-maths-technology/introduction-web-applications-architecture/content-section-0</w:t>
      </w:r>
    </w:p>
    <w:p w14:paraId="3615C5CF" w14:textId="77777777" w:rsidR="00560258" w:rsidRPr="00560258" w:rsidRDefault="00560258" w:rsidP="00560258">
      <w:pPr>
        <w:widowControl w:val="0"/>
        <w:autoSpaceDE w:val="0"/>
        <w:autoSpaceDN w:val="0"/>
        <w:adjustRightInd w:val="0"/>
      </w:pPr>
      <w:r w:rsidRPr="00560258">
        <w:t xml:space="preserve">TWITTER, INC., 2021. </w:t>
      </w:r>
      <w:proofErr w:type="spellStart"/>
      <w:r w:rsidRPr="00560258">
        <w:rPr>
          <w:i/>
          <w:iCs/>
        </w:rPr>
        <w:t>Getting</w:t>
      </w:r>
      <w:proofErr w:type="spellEnd"/>
      <w:r w:rsidRPr="00560258">
        <w:rPr>
          <w:i/>
          <w:iCs/>
        </w:rPr>
        <w:t xml:space="preserve"> </w:t>
      </w:r>
      <w:proofErr w:type="spellStart"/>
      <w:r w:rsidRPr="00560258">
        <w:rPr>
          <w:i/>
          <w:iCs/>
        </w:rPr>
        <w:t>started</w:t>
      </w:r>
      <w:proofErr w:type="spellEnd"/>
      <w:r w:rsidRPr="00560258">
        <w:rPr>
          <w:i/>
          <w:iCs/>
        </w:rPr>
        <w:t xml:space="preserve"> </w:t>
      </w:r>
      <w:proofErr w:type="spellStart"/>
      <w:r w:rsidRPr="00560258">
        <w:rPr>
          <w:i/>
          <w:iCs/>
        </w:rPr>
        <w:t>with</w:t>
      </w:r>
      <w:proofErr w:type="spellEnd"/>
      <w:r w:rsidRPr="00560258">
        <w:rPr>
          <w:i/>
          <w:iCs/>
        </w:rPr>
        <w:t xml:space="preserve"> </w:t>
      </w:r>
      <w:proofErr w:type="spellStart"/>
      <w:r w:rsidRPr="00560258">
        <w:rPr>
          <w:i/>
          <w:iCs/>
        </w:rPr>
        <w:t>Cards</w:t>
      </w:r>
      <w:proofErr w:type="spellEnd"/>
      <w:r w:rsidRPr="00560258">
        <w:t xml:space="preserve"> [vid. 20. březen 2021]. Získáno z: https://developer.twitter.com/en/docs/twitter-for-websites/cards/guides/getting-started</w:t>
      </w:r>
    </w:p>
    <w:p w14:paraId="7C526F10" w14:textId="77777777" w:rsidR="00560258" w:rsidRPr="00560258" w:rsidRDefault="00560258" w:rsidP="00560258">
      <w:pPr>
        <w:widowControl w:val="0"/>
        <w:autoSpaceDE w:val="0"/>
        <w:autoSpaceDN w:val="0"/>
        <w:adjustRightInd w:val="0"/>
      </w:pPr>
      <w:r w:rsidRPr="00560258">
        <w:t xml:space="preserve">VEGLIS a GIOMELAKIS, 2019. </w:t>
      </w:r>
      <w:proofErr w:type="spellStart"/>
      <w:r w:rsidRPr="00560258">
        <w:t>Search</w:t>
      </w:r>
      <w:proofErr w:type="spellEnd"/>
      <w:r w:rsidRPr="00560258">
        <w:t xml:space="preserve"> </w:t>
      </w:r>
      <w:proofErr w:type="spellStart"/>
      <w:r w:rsidRPr="00560258">
        <w:t>Engine</w:t>
      </w:r>
      <w:proofErr w:type="spellEnd"/>
      <w:r w:rsidRPr="00560258">
        <w:t xml:space="preserve"> </w:t>
      </w:r>
      <w:proofErr w:type="spellStart"/>
      <w:r w:rsidRPr="00560258">
        <w:t>Optimization</w:t>
      </w:r>
      <w:proofErr w:type="spellEnd"/>
      <w:r w:rsidRPr="00560258">
        <w:t xml:space="preserve">. </w:t>
      </w:r>
      <w:proofErr w:type="spellStart"/>
      <w:r w:rsidRPr="00560258">
        <w:rPr>
          <w:i/>
          <w:iCs/>
        </w:rPr>
        <w:t>Future</w:t>
      </w:r>
      <w:proofErr w:type="spellEnd"/>
      <w:r w:rsidRPr="00560258">
        <w:rPr>
          <w:i/>
          <w:iCs/>
        </w:rPr>
        <w:t xml:space="preserve"> Internet</w:t>
      </w:r>
      <w:r w:rsidRPr="00560258">
        <w:t>. 31.12., roč. 12, č. 1, s. 6. ISSN 1999-5903. DOI: 10.3390/fi12010006</w:t>
      </w:r>
    </w:p>
    <w:p w14:paraId="017BA2FD" w14:textId="77777777" w:rsidR="00560258" w:rsidRPr="00560258" w:rsidRDefault="00560258" w:rsidP="00560258">
      <w:pPr>
        <w:widowControl w:val="0"/>
        <w:autoSpaceDE w:val="0"/>
        <w:autoSpaceDN w:val="0"/>
        <w:adjustRightInd w:val="0"/>
      </w:pPr>
      <w:r w:rsidRPr="00560258">
        <w:t xml:space="preserve">VUEJS, 2021. </w:t>
      </w:r>
      <w:r w:rsidRPr="00560258">
        <w:rPr>
          <w:i/>
          <w:iCs/>
        </w:rPr>
        <w:t>Vue.js Server-</w:t>
      </w:r>
      <w:proofErr w:type="spellStart"/>
      <w:r w:rsidRPr="00560258">
        <w:rPr>
          <w:i/>
          <w:iCs/>
        </w:rPr>
        <w:t>Side</w:t>
      </w:r>
      <w:proofErr w:type="spellEnd"/>
      <w:r w:rsidRPr="00560258">
        <w:rPr>
          <w:i/>
          <w:iCs/>
        </w:rPr>
        <w:t xml:space="preserve"> </w:t>
      </w:r>
      <w:proofErr w:type="spellStart"/>
      <w:r w:rsidRPr="00560258">
        <w:rPr>
          <w:i/>
          <w:iCs/>
        </w:rPr>
        <w:t>Rendering</w:t>
      </w:r>
      <w:proofErr w:type="spellEnd"/>
      <w:r w:rsidRPr="00560258">
        <w:rPr>
          <w:i/>
          <w:iCs/>
        </w:rPr>
        <w:t xml:space="preserve"> </w:t>
      </w:r>
      <w:proofErr w:type="spellStart"/>
      <w:r w:rsidRPr="00560258">
        <w:rPr>
          <w:i/>
          <w:iCs/>
        </w:rPr>
        <w:t>Guide</w:t>
      </w:r>
      <w:proofErr w:type="spellEnd"/>
      <w:r w:rsidRPr="00560258">
        <w:rPr>
          <w:i/>
          <w:iCs/>
        </w:rPr>
        <w:t xml:space="preserve"> | </w:t>
      </w:r>
      <w:proofErr w:type="spellStart"/>
      <w:r w:rsidRPr="00560258">
        <w:rPr>
          <w:i/>
          <w:iCs/>
        </w:rPr>
        <w:t>Vue</w:t>
      </w:r>
      <w:proofErr w:type="spellEnd"/>
      <w:r w:rsidRPr="00560258">
        <w:rPr>
          <w:i/>
          <w:iCs/>
        </w:rPr>
        <w:t xml:space="preserve"> SSR </w:t>
      </w:r>
      <w:proofErr w:type="spellStart"/>
      <w:r w:rsidRPr="00560258">
        <w:rPr>
          <w:i/>
          <w:iCs/>
        </w:rPr>
        <w:t>Guide</w:t>
      </w:r>
      <w:proofErr w:type="spellEnd"/>
      <w:r w:rsidRPr="00560258">
        <w:t xml:space="preserve"> [vid. 31. březen 2021]. Získáno z: https://ssr.vuejs.org/</w:t>
      </w:r>
    </w:p>
    <w:p w14:paraId="7F288638" w14:textId="77777777" w:rsidR="00560258" w:rsidRPr="00560258" w:rsidRDefault="00560258" w:rsidP="00560258">
      <w:pPr>
        <w:widowControl w:val="0"/>
        <w:autoSpaceDE w:val="0"/>
        <w:autoSpaceDN w:val="0"/>
        <w:adjustRightInd w:val="0"/>
      </w:pPr>
      <w:r w:rsidRPr="00560258">
        <w:t xml:space="preserve">W3TECHS.COM, 2020. </w:t>
      </w:r>
      <w:proofErr w:type="spellStart"/>
      <w:r w:rsidRPr="00560258">
        <w:rPr>
          <w:i/>
          <w:iCs/>
        </w:rPr>
        <w:t>Usage</w:t>
      </w:r>
      <w:proofErr w:type="spellEnd"/>
      <w:r w:rsidRPr="00560258">
        <w:rPr>
          <w:i/>
          <w:iCs/>
        </w:rPr>
        <w:t xml:space="preserve"> </w:t>
      </w:r>
      <w:proofErr w:type="spellStart"/>
      <w:r w:rsidRPr="00560258">
        <w:rPr>
          <w:i/>
          <w:iCs/>
        </w:rPr>
        <w:t>Statistics</w:t>
      </w:r>
      <w:proofErr w:type="spellEnd"/>
      <w:r w:rsidRPr="00560258">
        <w:rPr>
          <w:i/>
          <w:iCs/>
        </w:rPr>
        <w:t xml:space="preserve"> and Market </w:t>
      </w:r>
      <w:proofErr w:type="spellStart"/>
      <w:r w:rsidRPr="00560258">
        <w:rPr>
          <w:i/>
          <w:iCs/>
        </w:rPr>
        <w:t>Share</w:t>
      </w:r>
      <w:proofErr w:type="spellEnd"/>
      <w:r w:rsidRPr="00560258">
        <w:rPr>
          <w:i/>
          <w:iCs/>
        </w:rPr>
        <w:t xml:space="preserve"> </w:t>
      </w:r>
      <w:proofErr w:type="spellStart"/>
      <w:r w:rsidRPr="00560258">
        <w:rPr>
          <w:i/>
          <w:iCs/>
        </w:rPr>
        <w:t>of</w:t>
      </w:r>
      <w:proofErr w:type="spellEnd"/>
      <w:r w:rsidRPr="00560258">
        <w:rPr>
          <w:i/>
          <w:iCs/>
        </w:rPr>
        <w:t xml:space="preserve"> Server-</w:t>
      </w:r>
      <w:proofErr w:type="spellStart"/>
      <w:r w:rsidRPr="00560258">
        <w:rPr>
          <w:i/>
          <w:iCs/>
        </w:rPr>
        <w:t>side</w:t>
      </w:r>
      <w:proofErr w:type="spellEnd"/>
      <w:r w:rsidRPr="00560258">
        <w:rPr>
          <w:i/>
          <w:iCs/>
        </w:rPr>
        <w:t xml:space="preserve"> </w:t>
      </w:r>
      <w:proofErr w:type="spellStart"/>
      <w:r w:rsidRPr="00560258">
        <w:rPr>
          <w:i/>
          <w:iCs/>
        </w:rPr>
        <w:t>Programming</w:t>
      </w:r>
      <w:proofErr w:type="spellEnd"/>
      <w:r w:rsidRPr="00560258">
        <w:rPr>
          <w:i/>
          <w:iCs/>
        </w:rPr>
        <w:t xml:space="preserve"> </w:t>
      </w:r>
      <w:proofErr w:type="spellStart"/>
      <w:r w:rsidRPr="00560258">
        <w:rPr>
          <w:i/>
          <w:iCs/>
        </w:rPr>
        <w:t>Languages</w:t>
      </w:r>
      <w:proofErr w:type="spellEnd"/>
      <w:r w:rsidRPr="00560258">
        <w:rPr>
          <w:i/>
          <w:iCs/>
        </w:rPr>
        <w:t xml:space="preserve"> </w:t>
      </w:r>
      <w:proofErr w:type="spellStart"/>
      <w:r w:rsidRPr="00560258">
        <w:rPr>
          <w:i/>
          <w:iCs/>
        </w:rPr>
        <w:t>for</w:t>
      </w:r>
      <w:proofErr w:type="spellEnd"/>
      <w:r w:rsidRPr="00560258">
        <w:rPr>
          <w:i/>
          <w:iCs/>
        </w:rPr>
        <w:t xml:space="preserve"> </w:t>
      </w:r>
      <w:proofErr w:type="spellStart"/>
      <w:r w:rsidRPr="00560258">
        <w:rPr>
          <w:i/>
          <w:iCs/>
        </w:rPr>
        <w:t>Websites</w:t>
      </w:r>
      <w:proofErr w:type="spellEnd"/>
      <w:r w:rsidRPr="00560258">
        <w:rPr>
          <w:i/>
          <w:iCs/>
        </w:rPr>
        <w:t xml:space="preserve">, </w:t>
      </w:r>
      <w:proofErr w:type="spellStart"/>
      <w:r w:rsidRPr="00560258">
        <w:rPr>
          <w:i/>
          <w:iCs/>
        </w:rPr>
        <w:t>October</w:t>
      </w:r>
      <w:proofErr w:type="spellEnd"/>
      <w:r w:rsidRPr="00560258">
        <w:rPr>
          <w:i/>
          <w:iCs/>
        </w:rPr>
        <w:t xml:space="preserve"> 2020</w:t>
      </w:r>
      <w:r w:rsidRPr="00560258">
        <w:t xml:space="preserve"> [vid. 17. říjen 2020]. Získáno z: https://w3techs.com/technologies/overview/programming_language</w:t>
      </w:r>
    </w:p>
    <w:p w14:paraId="50B20908" w14:textId="77777777" w:rsidR="00560258" w:rsidRPr="00560258" w:rsidRDefault="00560258" w:rsidP="00560258">
      <w:pPr>
        <w:widowControl w:val="0"/>
        <w:autoSpaceDE w:val="0"/>
        <w:autoSpaceDN w:val="0"/>
        <w:adjustRightInd w:val="0"/>
      </w:pPr>
      <w:r w:rsidRPr="00560258">
        <w:t xml:space="preserve">WAGNER, </w:t>
      </w:r>
      <w:proofErr w:type="spellStart"/>
      <w:r w:rsidRPr="00560258">
        <w:t>Jeremy</w:t>
      </w:r>
      <w:proofErr w:type="spellEnd"/>
      <w:r w:rsidRPr="00560258">
        <w:t xml:space="preserve">, </w:t>
      </w:r>
      <w:proofErr w:type="spellStart"/>
      <w:r w:rsidRPr="00560258">
        <w:t>Chris</w:t>
      </w:r>
      <w:proofErr w:type="spellEnd"/>
      <w:r w:rsidRPr="00560258">
        <w:t xml:space="preserve"> ANSTEY a Bojan PAVIC, 2020. </w:t>
      </w:r>
      <w:proofErr w:type="spellStart"/>
      <w:r w:rsidRPr="00560258">
        <w:t>Why</w:t>
      </w:r>
      <w:proofErr w:type="spellEnd"/>
      <w:r w:rsidRPr="00560258">
        <w:t xml:space="preserve"> </w:t>
      </w:r>
      <w:proofErr w:type="spellStart"/>
      <w:r w:rsidRPr="00560258">
        <w:t>does</w:t>
      </w:r>
      <w:proofErr w:type="spellEnd"/>
      <w:r w:rsidRPr="00560258">
        <w:t xml:space="preserve"> speed </w:t>
      </w:r>
      <w:proofErr w:type="spellStart"/>
      <w:r w:rsidRPr="00560258">
        <w:t>matter</w:t>
      </w:r>
      <w:proofErr w:type="spellEnd"/>
      <w:r w:rsidRPr="00560258">
        <w:t xml:space="preserve">? </w:t>
      </w:r>
      <w:proofErr w:type="spellStart"/>
      <w:r w:rsidRPr="00560258">
        <w:rPr>
          <w:i/>
          <w:iCs/>
        </w:rPr>
        <w:t>web.dev</w:t>
      </w:r>
      <w:proofErr w:type="spellEnd"/>
      <w:r w:rsidRPr="00560258">
        <w:t xml:space="preserve"> [vid. 31. březen 2021]. Získáno z: https://web.dev/why-speed-matters/</w:t>
      </w:r>
    </w:p>
    <w:p w14:paraId="5911527E" w14:textId="77777777" w:rsidR="00560258" w:rsidRPr="00560258" w:rsidRDefault="00560258" w:rsidP="00560258">
      <w:pPr>
        <w:widowControl w:val="0"/>
        <w:autoSpaceDE w:val="0"/>
        <w:autoSpaceDN w:val="0"/>
        <w:adjustRightInd w:val="0"/>
      </w:pPr>
      <w:r w:rsidRPr="00560258">
        <w:t xml:space="preserve">WALLMINE, 2020. </w:t>
      </w:r>
      <w:proofErr w:type="spellStart"/>
      <w:r w:rsidRPr="00560258">
        <w:rPr>
          <w:i/>
          <w:iCs/>
        </w:rPr>
        <w:t>wallmine</w:t>
      </w:r>
      <w:proofErr w:type="spellEnd"/>
      <w:r w:rsidRPr="00560258">
        <w:rPr>
          <w:i/>
          <w:iCs/>
        </w:rPr>
        <w:t xml:space="preserve"> – Finance &amp; </w:t>
      </w:r>
      <w:proofErr w:type="spellStart"/>
      <w:r w:rsidRPr="00560258">
        <w:rPr>
          <w:i/>
          <w:iCs/>
        </w:rPr>
        <w:t>Investing</w:t>
      </w:r>
      <w:proofErr w:type="spellEnd"/>
      <w:r w:rsidRPr="00560258">
        <w:rPr>
          <w:i/>
          <w:iCs/>
        </w:rPr>
        <w:t xml:space="preserve">: </w:t>
      </w:r>
      <w:proofErr w:type="spellStart"/>
      <w:r w:rsidRPr="00560258">
        <w:rPr>
          <w:i/>
          <w:iCs/>
        </w:rPr>
        <w:t>Stocks</w:t>
      </w:r>
      <w:proofErr w:type="spellEnd"/>
      <w:r w:rsidRPr="00560258">
        <w:rPr>
          <w:i/>
          <w:iCs/>
        </w:rPr>
        <w:t xml:space="preserve">, </w:t>
      </w:r>
      <w:proofErr w:type="spellStart"/>
      <w:r w:rsidRPr="00560258">
        <w:rPr>
          <w:i/>
          <w:iCs/>
        </w:rPr>
        <w:t>Crypto</w:t>
      </w:r>
      <w:proofErr w:type="spellEnd"/>
      <w:r w:rsidRPr="00560258">
        <w:rPr>
          <w:i/>
          <w:iCs/>
        </w:rPr>
        <w:t xml:space="preserve">, </w:t>
      </w:r>
      <w:proofErr w:type="spellStart"/>
      <w:r w:rsidRPr="00560258">
        <w:rPr>
          <w:i/>
          <w:iCs/>
        </w:rPr>
        <w:t>Forex</w:t>
      </w:r>
      <w:proofErr w:type="spellEnd"/>
      <w:r w:rsidRPr="00560258">
        <w:rPr>
          <w:i/>
          <w:iCs/>
        </w:rPr>
        <w:t xml:space="preserve">, </w:t>
      </w:r>
      <w:proofErr w:type="spellStart"/>
      <w:r w:rsidRPr="00560258">
        <w:rPr>
          <w:i/>
          <w:iCs/>
        </w:rPr>
        <w:t>ETFs</w:t>
      </w:r>
      <w:proofErr w:type="spellEnd"/>
      <w:r w:rsidRPr="00560258">
        <w:t xml:space="preserve"> [vid. 6. říjen 2020]. Získáno z: https://wallmine.com/</w:t>
      </w:r>
    </w:p>
    <w:p w14:paraId="08969CC5" w14:textId="77777777" w:rsidR="00560258" w:rsidRPr="00560258" w:rsidRDefault="00560258" w:rsidP="00560258">
      <w:pPr>
        <w:widowControl w:val="0"/>
        <w:autoSpaceDE w:val="0"/>
        <w:autoSpaceDN w:val="0"/>
        <w:adjustRightInd w:val="0"/>
      </w:pPr>
      <w:r w:rsidRPr="00560258">
        <w:t xml:space="preserve">WALTON, Philip a </w:t>
      </w:r>
      <w:proofErr w:type="spellStart"/>
      <w:r w:rsidRPr="00560258">
        <w:t>Milica</w:t>
      </w:r>
      <w:proofErr w:type="spellEnd"/>
      <w:r w:rsidRPr="00560258">
        <w:t xml:space="preserve"> MIHAJLIJA, 2020. </w:t>
      </w:r>
      <w:proofErr w:type="spellStart"/>
      <w:r w:rsidRPr="00560258">
        <w:t>Cumulative</w:t>
      </w:r>
      <w:proofErr w:type="spellEnd"/>
      <w:r w:rsidRPr="00560258">
        <w:t xml:space="preserve"> Layout Shift (CLS). </w:t>
      </w:r>
      <w:proofErr w:type="spellStart"/>
      <w:r w:rsidRPr="00560258">
        <w:rPr>
          <w:i/>
          <w:iCs/>
        </w:rPr>
        <w:t>web.dev</w:t>
      </w:r>
      <w:proofErr w:type="spellEnd"/>
      <w:r w:rsidRPr="00560258">
        <w:t xml:space="preserve"> [vid. 13. březen 2021]. Získáno z: https://web.dev/cls/</w:t>
      </w:r>
    </w:p>
    <w:p w14:paraId="1508E1C0" w14:textId="77777777" w:rsidR="00560258" w:rsidRPr="00560258" w:rsidRDefault="00560258" w:rsidP="00560258">
      <w:pPr>
        <w:widowControl w:val="0"/>
        <w:autoSpaceDE w:val="0"/>
        <w:autoSpaceDN w:val="0"/>
        <w:adjustRightInd w:val="0"/>
      </w:pPr>
      <w:r w:rsidRPr="00560258">
        <w:t xml:space="preserve">WEB.DEV, 2020. </w:t>
      </w:r>
      <w:proofErr w:type="spellStart"/>
      <w:r w:rsidRPr="00560258">
        <w:t>How</w:t>
      </w:r>
      <w:proofErr w:type="spellEnd"/>
      <w:r w:rsidRPr="00560258">
        <w:t xml:space="preserve"> </w:t>
      </w:r>
      <w:proofErr w:type="spellStart"/>
      <w:r w:rsidRPr="00560258">
        <w:t>focusing</w:t>
      </w:r>
      <w:proofErr w:type="spellEnd"/>
      <w:r w:rsidRPr="00560258">
        <w:t xml:space="preserve"> on web performance </w:t>
      </w:r>
      <w:proofErr w:type="spellStart"/>
      <w:r w:rsidRPr="00560258">
        <w:t>improved</w:t>
      </w:r>
      <w:proofErr w:type="spellEnd"/>
      <w:r w:rsidRPr="00560258">
        <w:t xml:space="preserve"> </w:t>
      </w:r>
      <w:proofErr w:type="spellStart"/>
      <w:r w:rsidRPr="00560258">
        <w:t>Tokopedia’s</w:t>
      </w:r>
      <w:proofErr w:type="spellEnd"/>
      <w:r w:rsidRPr="00560258">
        <w:t xml:space="preserve"> </w:t>
      </w:r>
      <w:proofErr w:type="spellStart"/>
      <w:r w:rsidRPr="00560258">
        <w:t>click-through</w:t>
      </w:r>
      <w:proofErr w:type="spellEnd"/>
      <w:r w:rsidRPr="00560258">
        <w:t xml:space="preserve"> </w:t>
      </w:r>
      <w:proofErr w:type="spellStart"/>
      <w:r w:rsidRPr="00560258">
        <w:t>rate</w:t>
      </w:r>
      <w:proofErr w:type="spellEnd"/>
      <w:r w:rsidRPr="00560258">
        <w:t xml:space="preserve"> by 35%. </w:t>
      </w:r>
      <w:proofErr w:type="spellStart"/>
      <w:r w:rsidRPr="00560258">
        <w:rPr>
          <w:i/>
          <w:iCs/>
        </w:rPr>
        <w:t>web.dev</w:t>
      </w:r>
      <w:proofErr w:type="spellEnd"/>
      <w:r w:rsidRPr="00560258">
        <w:t xml:space="preserve"> [vid. 31. březen 2021]. Získáno z: https://web.dev/tokopedia/</w:t>
      </w:r>
    </w:p>
    <w:p w14:paraId="682EE0FA" w14:textId="58535830" w:rsidR="00FB30B7" w:rsidRPr="006A3D6E" w:rsidRDefault="00A5116C" w:rsidP="00E052FB">
      <w:pPr>
        <w:rPr>
          <w:sz w:val="22"/>
        </w:rPr>
      </w:pPr>
      <w:r>
        <w:rPr>
          <w:sz w:val="22"/>
        </w:rPr>
        <w:fldChar w:fldCharType="end"/>
      </w:r>
    </w:p>
    <w:p w14:paraId="3FCD3FD9" w14:textId="77777777" w:rsidR="00E052FB" w:rsidRPr="00CC2A1F" w:rsidRDefault="00E052FB" w:rsidP="00E052FB"/>
    <w:p w14:paraId="7527693B" w14:textId="6E8357D4" w:rsidR="00E052FB" w:rsidRPr="00CC2A1F" w:rsidRDefault="00E052FB" w:rsidP="00E052FB">
      <w:pPr>
        <w:sectPr w:rsidR="00E052FB" w:rsidRPr="00CC2A1F" w:rsidSect="00FA0C12">
          <w:footerReference w:type="default" r:id="rId55"/>
          <w:type w:val="continuous"/>
          <w:pgSz w:w="11906" w:h="16838" w:code="9"/>
          <w:pgMar w:top="1418" w:right="1418" w:bottom="1418" w:left="1418" w:header="709" w:footer="709" w:gutter="284"/>
          <w:cols w:space="708"/>
          <w:docGrid w:linePitch="360"/>
        </w:sectPr>
      </w:pPr>
    </w:p>
    <w:p w14:paraId="304439C8" w14:textId="55D60F50" w:rsidR="004E2530" w:rsidRPr="00CC2A1F" w:rsidRDefault="004E2530" w:rsidP="00D9373F">
      <w:pPr>
        <w:pStyle w:val="Nadpis1neslovan"/>
      </w:pPr>
      <w:bookmarkStart w:id="262" w:name="_Toc69471892"/>
      <w:r w:rsidRPr="00CC2A1F">
        <w:lastRenderedPageBreak/>
        <w:t>Přílohy</w:t>
      </w:r>
      <w:bookmarkEnd w:id="262"/>
      <w:r w:rsidR="004D46DE" w:rsidRPr="00CC2A1F">
        <w:t xml:space="preserve"> </w:t>
      </w:r>
    </w:p>
    <w:p w14:paraId="44697DD4" w14:textId="77777777" w:rsidR="006D2806" w:rsidRPr="00CC2A1F" w:rsidRDefault="006D2806" w:rsidP="004E2530">
      <w:proofErr w:type="spellStart"/>
      <w:r w:rsidRPr="00CC2A1F">
        <w:t>Lorem</w:t>
      </w:r>
      <w:proofErr w:type="spellEnd"/>
      <w:r w:rsidRPr="00CC2A1F">
        <w:t xml:space="preserve"> </w:t>
      </w:r>
      <w:proofErr w:type="spellStart"/>
      <w:r w:rsidRPr="00CC2A1F">
        <w:t>ipsum</w:t>
      </w:r>
      <w:proofErr w:type="spellEnd"/>
      <w:r w:rsidRPr="00CC2A1F">
        <w:t xml:space="preserve"> </w:t>
      </w:r>
      <w:proofErr w:type="spellStart"/>
      <w:r w:rsidRPr="00CC2A1F">
        <w:t>dolor</w:t>
      </w:r>
      <w:proofErr w:type="spellEnd"/>
      <w:r w:rsidRPr="00CC2A1F">
        <w:t xml:space="preserve"> </w:t>
      </w:r>
      <w:proofErr w:type="spellStart"/>
      <w:r w:rsidRPr="00CC2A1F">
        <w:t>sit</w:t>
      </w:r>
      <w:proofErr w:type="spellEnd"/>
      <w:r w:rsidRPr="00CC2A1F">
        <w:t xml:space="preserve"> </w:t>
      </w:r>
      <w:proofErr w:type="spellStart"/>
      <w:r w:rsidRPr="00CC2A1F">
        <w:t>amet</w:t>
      </w:r>
      <w:proofErr w:type="spellEnd"/>
      <w:r w:rsidRPr="00CC2A1F">
        <w:t xml:space="preserve">, </w:t>
      </w:r>
      <w:proofErr w:type="spellStart"/>
      <w:r w:rsidRPr="00CC2A1F">
        <w:t>consectetuer</w:t>
      </w:r>
      <w:proofErr w:type="spellEnd"/>
      <w:r w:rsidRPr="00CC2A1F">
        <w:t xml:space="preserve"> </w:t>
      </w:r>
      <w:proofErr w:type="spellStart"/>
      <w:r w:rsidRPr="00CC2A1F">
        <w:t>adipiscing</w:t>
      </w:r>
      <w:proofErr w:type="spellEnd"/>
      <w:r w:rsidRPr="00CC2A1F">
        <w:t xml:space="preserve"> elit. </w:t>
      </w:r>
      <w:proofErr w:type="spellStart"/>
      <w:r w:rsidRPr="00CC2A1F">
        <w:t>Aenean</w:t>
      </w:r>
      <w:proofErr w:type="spellEnd"/>
      <w:r w:rsidRPr="00CC2A1F">
        <w:t xml:space="preserve"> id </w:t>
      </w:r>
      <w:proofErr w:type="spellStart"/>
      <w:r w:rsidRPr="00CC2A1F">
        <w:t>metus</w:t>
      </w:r>
      <w:proofErr w:type="spellEnd"/>
      <w:r w:rsidRPr="00CC2A1F">
        <w:t xml:space="preserve"> id </w:t>
      </w:r>
      <w:proofErr w:type="spellStart"/>
      <w:r w:rsidRPr="00CC2A1F">
        <w:t>velit</w:t>
      </w:r>
      <w:proofErr w:type="spellEnd"/>
      <w:r w:rsidRPr="00CC2A1F">
        <w:t xml:space="preserve"> </w:t>
      </w:r>
      <w:proofErr w:type="spellStart"/>
      <w:r w:rsidRPr="00CC2A1F">
        <w:t>ullamcorper</w:t>
      </w:r>
      <w:proofErr w:type="spellEnd"/>
      <w:r w:rsidRPr="00CC2A1F">
        <w:t xml:space="preserve"> </w:t>
      </w:r>
      <w:proofErr w:type="spellStart"/>
      <w:r w:rsidRPr="00CC2A1F">
        <w:t>pulvinar</w:t>
      </w:r>
      <w:proofErr w:type="spellEnd"/>
      <w:r w:rsidRPr="00CC2A1F">
        <w:t xml:space="preserve">. In </w:t>
      </w:r>
      <w:proofErr w:type="spellStart"/>
      <w:r w:rsidRPr="00CC2A1F">
        <w:t>convallis</w:t>
      </w:r>
      <w:proofErr w:type="spellEnd"/>
      <w:r w:rsidRPr="00CC2A1F">
        <w:t xml:space="preserve">. Sed </w:t>
      </w:r>
      <w:proofErr w:type="spellStart"/>
      <w:r w:rsidRPr="00CC2A1F">
        <w:t>convallis</w:t>
      </w:r>
      <w:proofErr w:type="spellEnd"/>
      <w:r w:rsidRPr="00CC2A1F">
        <w:t xml:space="preserve"> </w:t>
      </w:r>
      <w:proofErr w:type="spellStart"/>
      <w:r w:rsidRPr="00CC2A1F">
        <w:t>magna</w:t>
      </w:r>
      <w:proofErr w:type="spellEnd"/>
      <w:r w:rsidRPr="00CC2A1F">
        <w:t xml:space="preserve"> </w:t>
      </w:r>
      <w:proofErr w:type="spellStart"/>
      <w:r w:rsidRPr="00CC2A1F">
        <w:t>eu</w:t>
      </w:r>
      <w:proofErr w:type="spellEnd"/>
      <w:r w:rsidRPr="00CC2A1F">
        <w:t xml:space="preserve"> sem. </w:t>
      </w:r>
      <w:proofErr w:type="spellStart"/>
      <w:r w:rsidRPr="00CC2A1F">
        <w:t>Maecenas</w:t>
      </w:r>
      <w:proofErr w:type="spellEnd"/>
      <w:r w:rsidRPr="00CC2A1F">
        <w:t xml:space="preserve"> </w:t>
      </w:r>
      <w:proofErr w:type="spellStart"/>
      <w:r w:rsidRPr="00CC2A1F">
        <w:t>lorem</w:t>
      </w:r>
      <w:proofErr w:type="spellEnd"/>
      <w:r w:rsidRPr="00CC2A1F">
        <w:t xml:space="preserve">. </w:t>
      </w:r>
      <w:proofErr w:type="spellStart"/>
      <w:r w:rsidRPr="00CC2A1F">
        <w:t>Excepteur</w:t>
      </w:r>
      <w:proofErr w:type="spellEnd"/>
      <w:r w:rsidRPr="00CC2A1F">
        <w:t xml:space="preserve"> </w:t>
      </w:r>
      <w:proofErr w:type="spellStart"/>
      <w:r w:rsidRPr="00CC2A1F">
        <w:t>sint</w:t>
      </w:r>
      <w:proofErr w:type="spellEnd"/>
      <w:r w:rsidRPr="00CC2A1F">
        <w:t xml:space="preserve"> </w:t>
      </w:r>
      <w:proofErr w:type="spellStart"/>
      <w:r w:rsidRPr="00CC2A1F">
        <w:t>occaecat</w:t>
      </w:r>
      <w:proofErr w:type="spellEnd"/>
      <w:r w:rsidRPr="00CC2A1F">
        <w:t xml:space="preserve"> </w:t>
      </w:r>
      <w:proofErr w:type="spellStart"/>
      <w:r w:rsidRPr="00CC2A1F">
        <w:t>cupidatat</w:t>
      </w:r>
      <w:proofErr w:type="spellEnd"/>
      <w:r w:rsidRPr="00CC2A1F">
        <w:t xml:space="preserve"> non </w:t>
      </w:r>
      <w:proofErr w:type="spellStart"/>
      <w:r w:rsidRPr="00CC2A1F">
        <w:t>proident</w:t>
      </w:r>
      <w:proofErr w:type="spellEnd"/>
      <w:r w:rsidRPr="00CC2A1F">
        <w:t xml:space="preserve">, </w:t>
      </w:r>
      <w:proofErr w:type="spellStart"/>
      <w:r w:rsidRPr="00CC2A1F">
        <w:t>sunt</w:t>
      </w:r>
      <w:proofErr w:type="spellEnd"/>
      <w:r w:rsidRPr="00CC2A1F">
        <w:t xml:space="preserve"> in culpa qui </w:t>
      </w:r>
      <w:proofErr w:type="spellStart"/>
      <w:r w:rsidRPr="00CC2A1F">
        <w:t>officia</w:t>
      </w:r>
      <w:proofErr w:type="spellEnd"/>
      <w:r w:rsidRPr="00CC2A1F">
        <w:t xml:space="preserve"> </w:t>
      </w:r>
      <w:proofErr w:type="spellStart"/>
      <w:r w:rsidRPr="00CC2A1F">
        <w:t>deserunt</w:t>
      </w:r>
      <w:proofErr w:type="spellEnd"/>
      <w:r w:rsidRPr="00CC2A1F">
        <w:t xml:space="preserve"> </w:t>
      </w:r>
      <w:proofErr w:type="spellStart"/>
      <w:r w:rsidRPr="00CC2A1F">
        <w:t>mollit</w:t>
      </w:r>
      <w:proofErr w:type="spellEnd"/>
      <w:r w:rsidRPr="00CC2A1F">
        <w:t xml:space="preserve"> anim id </w:t>
      </w:r>
      <w:proofErr w:type="spellStart"/>
      <w:r w:rsidRPr="00CC2A1F">
        <w:t>est</w:t>
      </w:r>
      <w:proofErr w:type="spellEnd"/>
      <w:r w:rsidRPr="00CC2A1F">
        <w:t xml:space="preserve"> </w:t>
      </w:r>
      <w:proofErr w:type="spellStart"/>
      <w:r w:rsidRPr="00CC2A1F">
        <w:t>laborum</w:t>
      </w:r>
      <w:proofErr w:type="spellEnd"/>
      <w:r w:rsidRPr="00CC2A1F">
        <w:t xml:space="preserve">. Ut </w:t>
      </w:r>
      <w:proofErr w:type="spellStart"/>
      <w:r w:rsidRPr="00CC2A1F">
        <w:t>tempus</w:t>
      </w:r>
      <w:proofErr w:type="spellEnd"/>
      <w:r w:rsidRPr="00CC2A1F">
        <w:t xml:space="preserve"> </w:t>
      </w:r>
      <w:proofErr w:type="spellStart"/>
      <w:r w:rsidRPr="00CC2A1F">
        <w:t>purus</w:t>
      </w:r>
      <w:proofErr w:type="spellEnd"/>
      <w:r w:rsidRPr="00CC2A1F">
        <w:t xml:space="preserve"> </w:t>
      </w:r>
      <w:proofErr w:type="spellStart"/>
      <w:r w:rsidRPr="00CC2A1F">
        <w:t>at</w:t>
      </w:r>
      <w:proofErr w:type="spellEnd"/>
      <w:r w:rsidRPr="00CC2A1F">
        <w:t xml:space="preserve"> </w:t>
      </w:r>
      <w:proofErr w:type="spellStart"/>
      <w:r w:rsidRPr="00CC2A1F">
        <w:t>lorem</w:t>
      </w:r>
      <w:proofErr w:type="spellEnd"/>
      <w:r w:rsidRPr="00CC2A1F">
        <w:t xml:space="preserve">. </w:t>
      </w:r>
      <w:proofErr w:type="spellStart"/>
      <w:r w:rsidRPr="00CC2A1F">
        <w:t>Phasellus</w:t>
      </w:r>
      <w:proofErr w:type="spellEnd"/>
      <w:r w:rsidRPr="00CC2A1F">
        <w:t xml:space="preserve"> et </w:t>
      </w:r>
      <w:proofErr w:type="spellStart"/>
      <w:r w:rsidRPr="00CC2A1F">
        <w:t>lorem</w:t>
      </w:r>
      <w:proofErr w:type="spellEnd"/>
      <w:r w:rsidRPr="00CC2A1F">
        <w:t xml:space="preserve"> id </w:t>
      </w:r>
      <w:proofErr w:type="spellStart"/>
      <w:r w:rsidRPr="00CC2A1F">
        <w:t>felis</w:t>
      </w:r>
      <w:proofErr w:type="spellEnd"/>
      <w:r w:rsidRPr="00CC2A1F">
        <w:t xml:space="preserve"> </w:t>
      </w:r>
      <w:proofErr w:type="spellStart"/>
      <w:r w:rsidRPr="00CC2A1F">
        <w:t>nonummy</w:t>
      </w:r>
      <w:proofErr w:type="spellEnd"/>
      <w:r w:rsidRPr="00CC2A1F">
        <w:t xml:space="preserve"> </w:t>
      </w:r>
      <w:proofErr w:type="spellStart"/>
      <w:r w:rsidRPr="00CC2A1F">
        <w:t>placerat</w:t>
      </w:r>
      <w:proofErr w:type="spellEnd"/>
      <w:r w:rsidRPr="00CC2A1F">
        <w:t xml:space="preserve">. </w:t>
      </w:r>
      <w:proofErr w:type="spellStart"/>
      <w:r w:rsidRPr="00CC2A1F">
        <w:t>Mauris</w:t>
      </w:r>
      <w:proofErr w:type="spellEnd"/>
      <w:r w:rsidRPr="00CC2A1F">
        <w:t xml:space="preserve"> </w:t>
      </w:r>
      <w:proofErr w:type="spellStart"/>
      <w:r w:rsidRPr="00CC2A1F">
        <w:t>elementum</w:t>
      </w:r>
      <w:proofErr w:type="spellEnd"/>
      <w:r w:rsidRPr="00CC2A1F">
        <w:t xml:space="preserve"> </w:t>
      </w:r>
      <w:proofErr w:type="spellStart"/>
      <w:r w:rsidRPr="00CC2A1F">
        <w:t>mauris</w:t>
      </w:r>
      <w:proofErr w:type="spellEnd"/>
      <w:r w:rsidRPr="00CC2A1F">
        <w:t xml:space="preserve"> vitae </w:t>
      </w:r>
      <w:proofErr w:type="spellStart"/>
      <w:r w:rsidRPr="00CC2A1F">
        <w:t>tortor</w:t>
      </w:r>
      <w:proofErr w:type="spellEnd"/>
      <w:r w:rsidRPr="00CC2A1F">
        <w:t xml:space="preserve">. </w:t>
      </w:r>
      <w:proofErr w:type="spellStart"/>
      <w:r w:rsidRPr="00CC2A1F">
        <w:t>Aliquam</w:t>
      </w:r>
      <w:proofErr w:type="spellEnd"/>
      <w:r w:rsidRPr="00CC2A1F">
        <w:t xml:space="preserve"> id </w:t>
      </w:r>
      <w:proofErr w:type="spellStart"/>
      <w:r w:rsidRPr="00CC2A1F">
        <w:t>dolor</w:t>
      </w:r>
      <w:proofErr w:type="spellEnd"/>
      <w:r w:rsidRPr="00CC2A1F">
        <w:t xml:space="preserve">. </w:t>
      </w:r>
      <w:proofErr w:type="spellStart"/>
      <w:r w:rsidRPr="00CC2A1F">
        <w:t>Vivamus</w:t>
      </w:r>
      <w:proofErr w:type="spellEnd"/>
      <w:r w:rsidRPr="00CC2A1F">
        <w:t xml:space="preserve"> </w:t>
      </w:r>
      <w:proofErr w:type="spellStart"/>
      <w:r w:rsidRPr="00CC2A1F">
        <w:t>porttitor</w:t>
      </w:r>
      <w:proofErr w:type="spellEnd"/>
      <w:r w:rsidRPr="00CC2A1F">
        <w:t xml:space="preserve"> </w:t>
      </w:r>
      <w:proofErr w:type="spellStart"/>
      <w:r w:rsidRPr="00CC2A1F">
        <w:t>turpis</w:t>
      </w:r>
      <w:proofErr w:type="spellEnd"/>
      <w:r w:rsidRPr="00CC2A1F">
        <w:t xml:space="preserve"> </w:t>
      </w:r>
      <w:proofErr w:type="spellStart"/>
      <w:r w:rsidRPr="00CC2A1F">
        <w:t>ac</w:t>
      </w:r>
      <w:proofErr w:type="spellEnd"/>
      <w:r w:rsidRPr="00CC2A1F">
        <w:t xml:space="preserve"> </w:t>
      </w:r>
      <w:proofErr w:type="spellStart"/>
      <w:r w:rsidRPr="00CC2A1F">
        <w:t>leo</w:t>
      </w:r>
      <w:proofErr w:type="spellEnd"/>
      <w:r w:rsidRPr="00CC2A1F">
        <w:t xml:space="preserve">. </w:t>
      </w:r>
      <w:proofErr w:type="spellStart"/>
      <w:r w:rsidRPr="00CC2A1F">
        <w:t>Maecenas</w:t>
      </w:r>
      <w:proofErr w:type="spellEnd"/>
      <w:r w:rsidRPr="00CC2A1F">
        <w:t xml:space="preserve"> </w:t>
      </w:r>
      <w:proofErr w:type="spellStart"/>
      <w:r w:rsidRPr="00CC2A1F">
        <w:t>fermentum</w:t>
      </w:r>
      <w:proofErr w:type="spellEnd"/>
      <w:r w:rsidRPr="00CC2A1F">
        <w:t xml:space="preserve">, sem in </w:t>
      </w:r>
      <w:proofErr w:type="spellStart"/>
      <w:r w:rsidRPr="00CC2A1F">
        <w:t>pharetra</w:t>
      </w:r>
      <w:proofErr w:type="spellEnd"/>
      <w:r w:rsidRPr="00CC2A1F">
        <w:t xml:space="preserve"> </w:t>
      </w:r>
      <w:proofErr w:type="spellStart"/>
      <w:r w:rsidRPr="00CC2A1F">
        <w:t>pellentesque</w:t>
      </w:r>
      <w:proofErr w:type="spellEnd"/>
      <w:r w:rsidRPr="00CC2A1F">
        <w:t xml:space="preserve">, </w:t>
      </w:r>
      <w:proofErr w:type="spellStart"/>
      <w:r w:rsidRPr="00CC2A1F">
        <w:t>velit</w:t>
      </w:r>
      <w:proofErr w:type="spellEnd"/>
      <w:r w:rsidRPr="00CC2A1F">
        <w:t xml:space="preserve"> </w:t>
      </w:r>
      <w:proofErr w:type="spellStart"/>
      <w:r w:rsidRPr="00CC2A1F">
        <w:t>turpis</w:t>
      </w:r>
      <w:proofErr w:type="spellEnd"/>
      <w:r w:rsidRPr="00CC2A1F">
        <w:t xml:space="preserve"> </w:t>
      </w:r>
      <w:proofErr w:type="spellStart"/>
      <w:r w:rsidRPr="00CC2A1F">
        <w:t>volutpat</w:t>
      </w:r>
      <w:proofErr w:type="spellEnd"/>
      <w:r w:rsidRPr="00CC2A1F">
        <w:t xml:space="preserve"> ante, in </w:t>
      </w:r>
      <w:proofErr w:type="spellStart"/>
      <w:r w:rsidRPr="00CC2A1F">
        <w:t>pharetra</w:t>
      </w:r>
      <w:proofErr w:type="spellEnd"/>
      <w:r w:rsidRPr="00CC2A1F">
        <w:t xml:space="preserve"> </w:t>
      </w:r>
      <w:proofErr w:type="spellStart"/>
      <w:r w:rsidRPr="00CC2A1F">
        <w:t>metus</w:t>
      </w:r>
      <w:proofErr w:type="spellEnd"/>
      <w:r w:rsidRPr="00CC2A1F">
        <w:t xml:space="preserve"> </w:t>
      </w:r>
      <w:proofErr w:type="spellStart"/>
      <w:r w:rsidRPr="00CC2A1F">
        <w:t>odio</w:t>
      </w:r>
      <w:proofErr w:type="spellEnd"/>
      <w:r w:rsidRPr="00CC2A1F">
        <w:t xml:space="preserve"> a </w:t>
      </w:r>
      <w:proofErr w:type="spellStart"/>
      <w:r w:rsidRPr="00CC2A1F">
        <w:t>lectus</w:t>
      </w:r>
      <w:proofErr w:type="spellEnd"/>
      <w:r w:rsidRPr="00CC2A1F">
        <w:t xml:space="preserve">. </w:t>
      </w:r>
      <w:proofErr w:type="spellStart"/>
      <w:r w:rsidRPr="00CC2A1F">
        <w:t>Phasellus</w:t>
      </w:r>
      <w:proofErr w:type="spellEnd"/>
      <w:r w:rsidRPr="00CC2A1F">
        <w:t xml:space="preserve"> et </w:t>
      </w:r>
      <w:proofErr w:type="spellStart"/>
      <w:r w:rsidRPr="00CC2A1F">
        <w:t>lorem</w:t>
      </w:r>
      <w:proofErr w:type="spellEnd"/>
      <w:r w:rsidRPr="00CC2A1F">
        <w:t xml:space="preserve"> id </w:t>
      </w:r>
      <w:proofErr w:type="spellStart"/>
      <w:r w:rsidRPr="00CC2A1F">
        <w:t>felis</w:t>
      </w:r>
      <w:proofErr w:type="spellEnd"/>
      <w:r w:rsidRPr="00CC2A1F">
        <w:t xml:space="preserve"> </w:t>
      </w:r>
      <w:proofErr w:type="spellStart"/>
      <w:r w:rsidRPr="00CC2A1F">
        <w:t>nonummy</w:t>
      </w:r>
      <w:proofErr w:type="spellEnd"/>
      <w:r w:rsidRPr="00CC2A1F">
        <w:t xml:space="preserve"> </w:t>
      </w:r>
      <w:proofErr w:type="spellStart"/>
      <w:r w:rsidRPr="00CC2A1F">
        <w:t>placerat</w:t>
      </w:r>
      <w:proofErr w:type="spellEnd"/>
      <w:r w:rsidRPr="00CC2A1F">
        <w:t>.</w:t>
      </w:r>
    </w:p>
    <w:p w14:paraId="1E0D157E" w14:textId="1ACE7898" w:rsidR="004E2530" w:rsidRPr="00CC2A1F" w:rsidRDefault="00DF261D" w:rsidP="00617E9D">
      <w:pPr>
        <w:pStyle w:val="Nadpis2plohy"/>
      </w:pPr>
      <w:bookmarkStart w:id="263" w:name="_Toc69471893"/>
      <w:proofErr w:type="spellStart"/>
      <w:r>
        <w:t>Wireframe</w:t>
      </w:r>
      <w:proofErr w:type="spellEnd"/>
      <w:r>
        <w:t xml:space="preserve"> </w:t>
      </w:r>
      <w:r w:rsidR="00841EA5">
        <w:t>aplikace farní sbírky</w:t>
      </w:r>
      <w:bookmarkEnd w:id="263"/>
    </w:p>
    <w:p w14:paraId="30537FDB" w14:textId="05F08701" w:rsidR="006D2806" w:rsidRDefault="00DF261D" w:rsidP="006D2806">
      <w:pPr>
        <w:pStyle w:val="Nadpis2plohy"/>
      </w:pPr>
      <w:bookmarkStart w:id="264" w:name="_Ref64158836"/>
      <w:bookmarkStart w:id="265" w:name="_Toc69471894"/>
      <w:proofErr w:type="spellStart"/>
      <w:r>
        <w:t>Wireframe</w:t>
      </w:r>
      <w:proofErr w:type="spellEnd"/>
      <w:r>
        <w:t xml:space="preserve"> e-</w:t>
      </w:r>
      <w:proofErr w:type="spellStart"/>
      <w:r>
        <w:t>shop</w:t>
      </w:r>
      <w:proofErr w:type="spellEnd"/>
      <w:r>
        <w:t xml:space="preserve"> zahradnictví</w:t>
      </w:r>
      <w:bookmarkEnd w:id="264"/>
      <w:bookmarkEnd w:id="265"/>
    </w:p>
    <w:p w14:paraId="353349A5" w14:textId="3826B37E" w:rsidR="003317D6" w:rsidRPr="003317D6" w:rsidRDefault="003317D6" w:rsidP="00E21450">
      <w:pPr>
        <w:pStyle w:val="Nadpis2plohy"/>
      </w:pPr>
      <w:bookmarkStart w:id="266" w:name="_Ref69492690"/>
      <w:r>
        <w:t>Zdrojové kódy aplikací</w:t>
      </w:r>
      <w:bookmarkEnd w:id="266"/>
    </w:p>
    <w:sectPr w:rsidR="003317D6" w:rsidRPr="003317D6" w:rsidSect="009E5DB4">
      <w:footerReference w:type="first" r:id="rId56"/>
      <w:pgSz w:w="11906" w:h="16838" w:code="9"/>
      <w:pgMar w:top="1418" w:right="1418" w:bottom="1418" w:left="1418" w:header="709" w:footer="709" w:gutter="284"/>
      <w:pgNumType w:fmt="upperRoman"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Lukáš Březina" w:date="2020-11-02T23:50:00Z" w:initials="LB">
    <w:p w14:paraId="0E77B390" w14:textId="7D4B0609" w:rsidR="00933D44" w:rsidRDefault="00244DFD" w:rsidP="00552F19">
      <w:pPr>
        <w:rPr>
          <w:rFonts w:ascii="Arial" w:hAnsi="Arial" w:cs="Arial"/>
          <w:color w:val="202122"/>
          <w:sz w:val="21"/>
          <w:szCs w:val="21"/>
          <w:shd w:val="clear" w:color="auto" w:fill="FFFFFF"/>
        </w:rPr>
      </w:pPr>
      <w:r>
        <w:rPr>
          <w:rStyle w:val="Odkaznakoment"/>
        </w:rPr>
        <w:annotationRef/>
      </w:r>
      <w:r w:rsidR="003C065D">
        <w:rPr>
          <w:rFonts w:ascii="Arial" w:hAnsi="Arial" w:cs="Arial"/>
          <w:color w:val="202122"/>
          <w:sz w:val="21"/>
          <w:szCs w:val="21"/>
          <w:shd w:val="clear" w:color="auto" w:fill="FFFFFF"/>
        </w:rPr>
        <w:t xml:space="preserve">KONZULTACE: </w:t>
      </w:r>
      <w:r w:rsidR="003C065D">
        <w:rPr>
          <w:rFonts w:ascii="Arial" w:hAnsi="Arial" w:cs="Arial"/>
          <w:color w:val="202122"/>
          <w:sz w:val="21"/>
          <w:szCs w:val="21"/>
          <w:shd w:val="clear" w:color="auto" w:fill="FFFFFF"/>
        </w:rPr>
        <w:br/>
      </w:r>
      <w:r w:rsidR="00E6237B">
        <w:rPr>
          <w:rFonts w:ascii="Arial" w:hAnsi="Arial" w:cs="Arial"/>
          <w:color w:val="202122"/>
          <w:sz w:val="21"/>
          <w:szCs w:val="21"/>
          <w:shd w:val="clear" w:color="auto" w:fill="FFFFFF"/>
        </w:rPr>
        <w:t xml:space="preserve">Asi </w:t>
      </w:r>
      <w:r w:rsidR="00E6237B" w:rsidRPr="00E6237B">
        <w:rPr>
          <w:rFonts w:ascii="Arial" w:hAnsi="Arial" w:cs="Arial"/>
          <w:color w:val="202122"/>
          <w:sz w:val="21"/>
          <w:szCs w:val="21"/>
          <w:shd w:val="clear" w:color="auto" w:fill="FFFFFF"/>
        </w:rPr>
        <w:t>deskriptivní výzkumný plán</w:t>
      </w:r>
      <w:r w:rsidR="00E6237B">
        <w:rPr>
          <w:rFonts w:ascii="Arial" w:hAnsi="Arial" w:cs="Arial"/>
          <w:color w:val="202122"/>
          <w:sz w:val="21"/>
          <w:szCs w:val="21"/>
          <w:shd w:val="clear" w:color="auto" w:fill="FFFFFF"/>
        </w:rPr>
        <w:t>?</w:t>
      </w:r>
      <w:r w:rsidR="008D5284">
        <w:rPr>
          <w:rFonts w:ascii="Arial" w:hAnsi="Arial" w:cs="Arial"/>
          <w:color w:val="202122"/>
          <w:sz w:val="21"/>
          <w:szCs w:val="21"/>
          <w:shd w:val="clear" w:color="auto" w:fill="FFFFFF"/>
        </w:rPr>
        <w:t xml:space="preserve"> </w:t>
      </w:r>
      <w:r w:rsidR="00E6237B">
        <w:rPr>
          <w:rFonts w:ascii="Arial" w:hAnsi="Arial" w:cs="Arial"/>
          <w:color w:val="202122"/>
          <w:sz w:val="21"/>
          <w:szCs w:val="21"/>
          <w:shd w:val="clear" w:color="auto" w:fill="FFFFFF"/>
        </w:rPr>
        <w:t>Ale co s tím?</w:t>
      </w:r>
    </w:p>
    <w:p w14:paraId="42338021" w14:textId="77777777" w:rsidR="00552F19" w:rsidRDefault="00552F19" w:rsidP="00552F19">
      <w:pPr>
        <w:rPr>
          <w:rFonts w:ascii="Arial" w:hAnsi="Arial" w:cs="Arial"/>
          <w:color w:val="202122"/>
          <w:sz w:val="21"/>
          <w:szCs w:val="21"/>
          <w:shd w:val="clear" w:color="auto" w:fill="FFFFFF"/>
        </w:rPr>
      </w:pPr>
    </w:p>
    <w:p w14:paraId="5573AB3E" w14:textId="052AB9B7" w:rsidR="00933D44" w:rsidRDefault="00933D44" w:rsidP="00E6237B">
      <w:pPr>
        <w:rPr>
          <w:rFonts w:ascii="Arial" w:hAnsi="Arial" w:cs="Arial"/>
          <w:color w:val="202122"/>
          <w:sz w:val="21"/>
          <w:szCs w:val="21"/>
          <w:shd w:val="clear" w:color="auto" w:fill="FFFFFF"/>
        </w:rPr>
      </w:pPr>
      <w:r>
        <w:rPr>
          <w:rFonts w:ascii="Arial" w:hAnsi="Arial" w:cs="Arial"/>
          <w:color w:val="202122"/>
          <w:sz w:val="21"/>
          <w:szCs w:val="21"/>
          <w:shd w:val="clear" w:color="auto" w:fill="FFFFFF"/>
        </w:rPr>
        <w:t>Nejspíš hypotéz</w:t>
      </w:r>
      <w:r w:rsidR="007B7DFD">
        <w:rPr>
          <w:rFonts w:ascii="Arial" w:hAnsi="Arial" w:cs="Arial"/>
          <w:color w:val="202122"/>
          <w:sz w:val="21"/>
          <w:szCs w:val="21"/>
          <w:shd w:val="clear" w:color="auto" w:fill="FFFFFF"/>
        </w:rPr>
        <w:t>y</w:t>
      </w:r>
      <w:r>
        <w:rPr>
          <w:rFonts w:ascii="Arial" w:hAnsi="Arial" w:cs="Arial"/>
          <w:color w:val="202122"/>
          <w:sz w:val="21"/>
          <w:szCs w:val="21"/>
          <w:shd w:val="clear" w:color="auto" w:fill="FFFFFF"/>
        </w:rPr>
        <w:t xml:space="preserve">: </w:t>
      </w:r>
      <w:r w:rsidR="007B7DFD">
        <w:rPr>
          <w:rFonts w:ascii="Arial" w:hAnsi="Arial" w:cs="Arial"/>
          <w:color w:val="202122"/>
          <w:sz w:val="21"/>
          <w:szCs w:val="21"/>
          <w:shd w:val="clear" w:color="auto" w:fill="FFFFFF"/>
        </w:rPr>
        <w:br/>
      </w:r>
      <w:r w:rsidR="007B7DFD">
        <w:rPr>
          <w:rFonts w:ascii="Arial" w:hAnsi="Arial" w:cs="Arial"/>
          <w:color w:val="202122"/>
          <w:sz w:val="21"/>
          <w:szCs w:val="21"/>
          <w:shd w:val="clear" w:color="auto" w:fill="FFFFFF"/>
        </w:rPr>
        <w:br/>
      </w:r>
      <w:r>
        <w:rPr>
          <w:rFonts w:ascii="Arial" w:hAnsi="Arial" w:cs="Arial"/>
          <w:color w:val="202122"/>
          <w:sz w:val="21"/>
          <w:szCs w:val="21"/>
          <w:shd w:val="clear" w:color="auto" w:fill="FFFFFF"/>
        </w:rPr>
        <w:t>Ten a ten rendering má obvykle takové a takové hodnoty</w:t>
      </w:r>
      <w:r w:rsidR="007B7DFD">
        <w:rPr>
          <w:rFonts w:ascii="Arial" w:hAnsi="Arial" w:cs="Arial"/>
          <w:color w:val="202122"/>
          <w:sz w:val="21"/>
          <w:szCs w:val="21"/>
          <w:shd w:val="clear" w:color="auto" w:fill="FFFFFF"/>
        </w:rPr>
        <w:t xml:space="preserve"> v daných metrikách</w:t>
      </w:r>
      <w:r>
        <w:rPr>
          <w:rFonts w:ascii="Arial" w:hAnsi="Arial" w:cs="Arial"/>
          <w:color w:val="202122"/>
          <w:sz w:val="21"/>
          <w:szCs w:val="21"/>
          <w:shd w:val="clear" w:color="auto" w:fill="FFFFFF"/>
        </w:rPr>
        <w:t>, jak ale tyto hodnoty vypa</w:t>
      </w:r>
      <w:r w:rsidR="007B7DFD">
        <w:rPr>
          <w:rFonts w:ascii="Arial" w:hAnsi="Arial" w:cs="Arial"/>
          <w:color w:val="202122"/>
          <w:sz w:val="21"/>
          <w:szCs w:val="21"/>
          <w:shd w:val="clear" w:color="auto" w:fill="FFFFFF"/>
        </w:rPr>
        <w:t>dají na reálné aplikaci?</w:t>
      </w:r>
      <w:r w:rsidR="007B7DFD">
        <w:rPr>
          <w:rFonts w:ascii="Arial" w:hAnsi="Arial" w:cs="Arial"/>
          <w:color w:val="202122"/>
          <w:sz w:val="21"/>
          <w:szCs w:val="21"/>
          <w:shd w:val="clear" w:color="auto" w:fill="FFFFFF"/>
        </w:rPr>
        <w:br/>
      </w:r>
      <w:r w:rsidR="007B7DFD">
        <w:rPr>
          <w:rFonts w:ascii="Arial" w:hAnsi="Arial" w:cs="Arial"/>
          <w:color w:val="202122"/>
          <w:sz w:val="21"/>
          <w:szCs w:val="21"/>
          <w:shd w:val="clear" w:color="auto" w:fill="FFFFFF"/>
        </w:rPr>
        <w:br/>
        <w:t xml:space="preserve">Ten a ten rendering </w:t>
      </w:r>
      <w:r w:rsidR="008F54FD">
        <w:rPr>
          <w:rFonts w:ascii="Arial" w:hAnsi="Arial" w:cs="Arial"/>
          <w:color w:val="202122"/>
          <w:sz w:val="21"/>
          <w:szCs w:val="21"/>
          <w:shd w:val="clear" w:color="auto" w:fill="FFFFFF"/>
        </w:rPr>
        <w:t>umí zpracovávat ty a ty vyhledávače nějak, opravdu to platí? A co všecko umí vyčíst?</w:t>
      </w:r>
    </w:p>
    <w:p w14:paraId="4D324FFC" w14:textId="77777777" w:rsidR="00E6237B" w:rsidRPr="00E6237B" w:rsidRDefault="00E6237B" w:rsidP="00E6237B"/>
    <w:p w14:paraId="3047FA11" w14:textId="7029C444" w:rsidR="00244DFD" w:rsidRDefault="00244DFD">
      <w:pPr>
        <w:pStyle w:val="Textkomente"/>
      </w:pPr>
    </w:p>
  </w:comment>
  <w:comment w:id="2" w:author="Lukáš Březina" w:date="2020-11-03T15:08:00Z" w:initials="LB">
    <w:p w14:paraId="10B69968" w14:textId="7595DD3B" w:rsidR="00BD39C4" w:rsidRDefault="00BD39C4">
      <w:pPr>
        <w:pStyle w:val="Textkomente"/>
      </w:pPr>
      <w:r>
        <w:rPr>
          <w:rStyle w:val="Odkaznakoment"/>
        </w:rPr>
        <w:annotationRef/>
      </w:r>
      <w:r>
        <w:t>Cíl: Proozkoumat to, jestli to má nějaký vliv a popsat ty metody zkoumání</w:t>
      </w:r>
    </w:p>
  </w:comment>
  <w:comment w:id="5" w:author="Lukáš Březina" w:date="2020-11-02T20:39:00Z" w:initials="LB">
    <w:p w14:paraId="6CE8C6E0" w14:textId="3DCCCD10" w:rsidR="006E7C81" w:rsidRDefault="006E7C81">
      <w:pPr>
        <w:pStyle w:val="Textkomente"/>
      </w:pPr>
      <w:r>
        <w:rPr>
          <w:rStyle w:val="Odkaznakoment"/>
        </w:rPr>
        <w:annotationRef/>
      </w:r>
      <w:r w:rsidR="008C1EA3">
        <w:t>Více vysvětlit</w:t>
      </w:r>
      <w:r w:rsidR="008101D3">
        <w:t>, zjistit definici renderingu a ocitovat. Ze scholar.google.com, nadefinovat jednou větou i rendering jako takový.</w:t>
      </w:r>
    </w:p>
    <w:p w14:paraId="2A5F1AF6" w14:textId="3FEFC86D" w:rsidR="008101D3" w:rsidRDefault="008101D3">
      <w:pPr>
        <w:pStyle w:val="Textkomente"/>
      </w:pPr>
    </w:p>
  </w:comment>
  <w:comment w:id="6" w:author="Lukáš Březina" w:date="2020-11-02T23:59:00Z" w:initials="LB">
    <w:p w14:paraId="320778DF" w14:textId="00572F9D" w:rsidR="003C065D" w:rsidRDefault="003C065D">
      <w:pPr>
        <w:pStyle w:val="Textkomente"/>
      </w:pPr>
      <w:r>
        <w:rPr>
          <w:rStyle w:val="Odkaznakoment"/>
        </w:rPr>
        <w:annotationRef/>
      </w:r>
      <w:r w:rsidR="00F3013D">
        <w:t xml:space="preserve">Nejlepší bude odsud </w:t>
      </w:r>
      <w:hyperlink r:id="rId1" w:history="1">
        <w:r w:rsidR="00F3013D" w:rsidRPr="00950772">
          <w:rPr>
            <w:rStyle w:val="Hypertextovodkaz"/>
          </w:rPr>
          <w:t>https://patents.google.com/patent/US7814410B2/en</w:t>
        </w:r>
      </w:hyperlink>
      <w:r w:rsidR="00F3013D">
        <w:t xml:space="preserve"> je to sice patent, je to tam ale pěkně popsáno, </w:t>
      </w:r>
      <w:r w:rsidR="00C35CF8">
        <w:t>ne pomocí transformace dat, ale transformace do DOMu. Možná přepsat? TODO KONZULTACE</w:t>
      </w:r>
    </w:p>
  </w:comment>
  <w:comment w:id="11" w:author="Lukáš Březina" w:date="2020-11-02T22:18:00Z" w:initials="LB">
    <w:p w14:paraId="4664DDB1" w14:textId="1F2D1780" w:rsidR="00F61E49" w:rsidRDefault="00FE6998">
      <w:pPr>
        <w:pStyle w:val="Textkomente"/>
      </w:pPr>
      <w:r>
        <w:rPr>
          <w:rStyle w:val="Odkaznakoment"/>
        </w:rPr>
        <w:annotationRef/>
      </w:r>
      <w:r w:rsidR="00F61E49">
        <w:t>Přidat příklad jakého stavu</w:t>
      </w:r>
    </w:p>
  </w:comment>
  <w:comment w:id="22" w:author="Lukáš Březina" w:date="2020-11-02T22:19:00Z" w:initials="LB">
    <w:p w14:paraId="748CE41E" w14:textId="5FBA00F1" w:rsidR="00E01C7F" w:rsidRDefault="00E01C7F">
      <w:pPr>
        <w:pStyle w:val="Textkomente"/>
      </w:pPr>
      <w:r>
        <w:rPr>
          <w:rStyle w:val="Odkaznakoment"/>
        </w:rPr>
        <w:annotationRef/>
      </w:r>
      <w:r>
        <w:t>Odkaz na zdroj</w:t>
      </w:r>
    </w:p>
  </w:comment>
  <w:comment w:id="23" w:author="Lukáš Březina" w:date="2020-11-02T22:43:00Z" w:initials="LB">
    <w:p w14:paraId="1B3404B5" w14:textId="5FDC9821" w:rsidR="004577A3" w:rsidRDefault="004577A3">
      <w:pPr>
        <w:pStyle w:val="Textkomente"/>
      </w:pPr>
      <w:r>
        <w:rPr>
          <w:rStyle w:val="Odkaznakoment"/>
        </w:rPr>
        <w:annotationRef/>
      </w:r>
      <w:r>
        <w:t>Přidat ukázku odpovědi</w:t>
      </w:r>
    </w:p>
  </w:comment>
  <w:comment w:id="25" w:author="Lukáš Březina" w:date="2020-11-02T22:20:00Z" w:initials="LB">
    <w:p w14:paraId="5A983EBB" w14:textId="77777777" w:rsidR="005B2E79" w:rsidRDefault="005B2E79">
      <w:pPr>
        <w:pStyle w:val="Textkomente"/>
      </w:pPr>
      <w:r>
        <w:rPr>
          <w:rStyle w:val="Odkaznakoment"/>
        </w:rPr>
        <w:annotationRef/>
      </w:r>
      <w:r>
        <w:t>doplnit odkazy na zdroje a uvést, v čem je která varianta vhodnější</w:t>
      </w:r>
    </w:p>
    <w:p w14:paraId="72F757EF" w14:textId="7C8A241C" w:rsidR="005B2E79" w:rsidRDefault="005B2E79">
      <w:pPr>
        <w:pStyle w:val="Textkomente"/>
      </w:pPr>
    </w:p>
  </w:comment>
  <w:comment w:id="38" w:author="Stanislav Vojíř" w:date="2021-03-24T00:23:00Z" w:initials="SV">
    <w:p w14:paraId="75CFD7F2" w14:textId="6F259D10" w:rsidR="007D7111" w:rsidRDefault="007D7111">
      <w:pPr>
        <w:pStyle w:val="Textkomente"/>
      </w:pPr>
      <w:r>
        <w:rPr>
          <w:rStyle w:val="Odkaznakoment"/>
        </w:rPr>
        <w:annotationRef/>
      </w:r>
      <w:r>
        <w:t>odkaz na kapitolu by byl vhodnější číslem</w:t>
      </w:r>
      <w:r w:rsidR="00820715">
        <w:t xml:space="preserve"> (aby čtenář věděl, kde ji má v práci hledat)</w:t>
      </w:r>
    </w:p>
  </w:comment>
  <w:comment w:id="41" w:author="Stanislav Vojíř" w:date="2021-03-24T00:26:00Z" w:initials="SV">
    <w:p w14:paraId="0F743C5F" w14:textId="2221EFE0" w:rsidR="007B561E" w:rsidRDefault="007B561E">
      <w:pPr>
        <w:pStyle w:val="Textkomente"/>
      </w:pPr>
      <w:r>
        <w:rPr>
          <w:rStyle w:val="Odkaznakoment"/>
        </w:rPr>
        <w:annotationRef/>
      </w:r>
      <w:r>
        <w:t xml:space="preserve">když se zdroj vztahuje k celé větě, </w:t>
      </w:r>
      <w:r w:rsidR="00C011E2">
        <w:t>píše se až za její konec (za tečku)</w:t>
      </w:r>
    </w:p>
  </w:comment>
  <w:comment w:id="45" w:author="Stanislav Vojíř" w:date="2021-03-24T00:28:00Z" w:initials="SV">
    <w:p w14:paraId="115E33DC" w14:textId="77777777" w:rsidR="00F63460" w:rsidRDefault="00F63460">
      <w:pPr>
        <w:pStyle w:val="Textkomente"/>
      </w:pPr>
      <w:r>
        <w:rPr>
          <w:rStyle w:val="Odkaznakoment"/>
        </w:rPr>
        <w:annotationRef/>
      </w:r>
      <w:r>
        <w:t xml:space="preserve">je opravdu tato zkratka nezbytná? </w:t>
      </w:r>
    </w:p>
    <w:p w14:paraId="7797528D" w14:textId="7702A5FC" w:rsidR="00FA0CFC" w:rsidRDefault="00FA0CFC">
      <w:pPr>
        <w:pStyle w:val="Textkomente"/>
      </w:pPr>
      <w:r>
        <w:t>Pokud jsem dobře hledal, tak ji v práci máte použitou 3x – tj. bylo by ji celkem snadné nahradit plným názvem a zkratku tu neuvádět</w:t>
      </w:r>
    </w:p>
  </w:comment>
  <w:comment w:id="46" w:author="Stanislav Vojíř" w:date="2021-03-24T00:27:00Z" w:initials="SV">
    <w:p w14:paraId="0AFC26B1" w14:textId="39D69177" w:rsidR="00C011E2" w:rsidRDefault="00C011E2">
      <w:pPr>
        <w:pStyle w:val="Textkomente"/>
      </w:pPr>
      <w:r>
        <w:rPr>
          <w:rStyle w:val="Odkaznakoment"/>
        </w:rPr>
        <w:annotationRef/>
      </w:r>
      <w:r>
        <w:rPr>
          <w:rStyle w:val="Odkaznakoment"/>
        </w:rPr>
        <w:t>to</w:t>
      </w:r>
      <w:r w:rsidR="00A85044">
        <w:rPr>
          <w:rStyle w:val="Odkaznakoment"/>
        </w:rPr>
        <w:t xml:space="preserve">hle je trochu zavádějící – nejdřív jste napsal, že oba způsoby mají své výhody a nevýhody, ale nyní tu uvádíte, že </w:t>
      </w:r>
      <w:r w:rsidR="00F63460">
        <w:rPr>
          <w:rStyle w:val="Odkaznakoment"/>
        </w:rPr>
        <w:t>reální uživatelé jsou daleko lepší a nevýhody u nich žádné uvedeny nejsou</w:t>
      </w:r>
    </w:p>
  </w:comment>
  <w:comment w:id="47" w:author="Stanislav Vojíř" w:date="2021-03-24T00:29:00Z" w:initials="SV">
    <w:p w14:paraId="3BA6B86C" w14:textId="5656F986" w:rsidR="00FA0CFC" w:rsidRDefault="00FA0CFC">
      <w:pPr>
        <w:pStyle w:val="Textkomente"/>
      </w:pPr>
      <w:r>
        <w:rPr>
          <w:rStyle w:val="Odkaznakoment"/>
        </w:rPr>
        <w:annotationRef/>
      </w:r>
      <w:r>
        <w:t xml:space="preserve">opět přesunout zdroj až za tečku </w:t>
      </w:r>
      <w:r w:rsidR="0040680E">
        <w:t xml:space="preserve">– je to zdroj k celé větě, respektive odstavci </w:t>
      </w:r>
      <w:r>
        <w:t>(</w:t>
      </w:r>
      <w:r w:rsidR="00C10601">
        <w:t xml:space="preserve">obdobně </w:t>
      </w:r>
      <w:r>
        <w:t>i na dalších místech v textu)</w:t>
      </w:r>
      <w:r w:rsidR="0040680E">
        <w:t xml:space="preserve"> </w:t>
      </w:r>
    </w:p>
  </w:comment>
  <w:comment w:id="48" w:author="Stanislav Vojíř" w:date="2021-03-24T00:29:00Z" w:initials="SV">
    <w:p w14:paraId="115670E1" w14:textId="665B1E77" w:rsidR="0014265A" w:rsidRDefault="0014265A">
      <w:pPr>
        <w:pStyle w:val="Textkomente"/>
      </w:pPr>
      <w:r>
        <w:rPr>
          <w:rStyle w:val="Odkaznakoment"/>
        </w:rPr>
        <w:annotationRef/>
      </w:r>
      <w:r>
        <w:t>názvy knihoven je vhodné odlišit např. kurzívou</w:t>
      </w:r>
    </w:p>
  </w:comment>
  <w:comment w:id="76" w:author="Stanislav Vojíř" w:date="2021-03-24T00:38:00Z" w:initials="SV">
    <w:p w14:paraId="5FA48F83" w14:textId="77777777" w:rsidR="00140998" w:rsidRDefault="00140998">
      <w:pPr>
        <w:pStyle w:val="Textkomente"/>
      </w:pPr>
      <w:r>
        <w:rPr>
          <w:rStyle w:val="Odkaznakoment"/>
        </w:rPr>
        <w:annotationRef/>
      </w:r>
      <w:r>
        <w:t>zvažte, zda nad obr</w:t>
      </w:r>
      <w:r w:rsidR="004E0D7E">
        <w:t>á</w:t>
      </w:r>
      <w:r>
        <w:t xml:space="preserve">zky </w:t>
      </w:r>
      <w:r w:rsidR="004E0D7E">
        <w:t>trochu nezvětšit mezeru od textu</w:t>
      </w:r>
    </w:p>
    <w:p w14:paraId="10BC4F13" w14:textId="77777777" w:rsidR="00BB4968" w:rsidRDefault="00BB4968">
      <w:pPr>
        <w:pStyle w:val="Textkomente"/>
      </w:pPr>
    </w:p>
    <w:p w14:paraId="4CD4494F" w14:textId="54AA71C0" w:rsidR="00BB4968" w:rsidRDefault="00BB4968">
      <w:pPr>
        <w:pStyle w:val="Textkomente"/>
      </w:pPr>
      <w:r>
        <w:t xml:space="preserve">jinak zrovna na tomto obrázku toho s ohledem na velikost není moc vidět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comment>
  <w:comment w:id="79" w:author="Stanislav Vojíř" w:date="2021-03-24T00:40:00Z" w:initials="SV">
    <w:p w14:paraId="0FBA705A" w14:textId="3F6D3EA1" w:rsidR="00101B25" w:rsidRDefault="00101B25">
      <w:pPr>
        <w:pStyle w:val="Textkomente"/>
      </w:pPr>
      <w:r>
        <w:rPr>
          <w:rStyle w:val="Odkaznakoment"/>
        </w:rPr>
        <w:annotationRef/>
      </w:r>
      <w:r>
        <w:t xml:space="preserve">tři tečky </w:t>
      </w:r>
      <w:r w:rsidR="00BB1C1D">
        <w:t>uprostřed věty nejsou moc spisovné</w:t>
      </w:r>
    </w:p>
  </w:comment>
  <w:comment w:id="80" w:author="Stanislav Vojíř" w:date="2021-03-24T00:41:00Z" w:initials="SV">
    <w:p w14:paraId="1379B736" w14:textId="76413C59" w:rsidR="009D0B6A" w:rsidRDefault="009D0B6A">
      <w:pPr>
        <w:pStyle w:val="Textkomente"/>
      </w:pPr>
      <w:r>
        <w:rPr>
          <w:rStyle w:val="Odkaznakoment"/>
        </w:rPr>
        <w:annotationRef/>
      </w:r>
      <w:r>
        <w:t>tohle zkuste trochu přeskládat</w:t>
      </w:r>
    </w:p>
  </w:comment>
  <w:comment w:id="91" w:author="Stanislav Vojíř" w:date="2021-03-24T00:44:00Z" w:initials="SV">
    <w:p w14:paraId="7A5C0CE8" w14:textId="07A596ED" w:rsidR="000C7EB3" w:rsidRDefault="000C7EB3">
      <w:pPr>
        <w:pStyle w:val="Textkomente"/>
      </w:pPr>
      <w:r>
        <w:rPr>
          <w:rStyle w:val="Odkaznakoment"/>
        </w:rPr>
        <w:annotationRef/>
      </w:r>
      <w:r w:rsidR="006674CF">
        <w:rPr>
          <w:rStyle w:val="Odkaznakoment"/>
        </w:rPr>
        <w:t>tuto větu zkuste trochu přeskládat</w:t>
      </w:r>
    </w:p>
  </w:comment>
  <w:comment w:id="92" w:author="Stanislav Vojíř" w:date="2021-03-24T00:45:00Z" w:initials="SV">
    <w:p w14:paraId="52C54732" w14:textId="47942331" w:rsidR="00A5796B" w:rsidRDefault="00A5796B">
      <w:pPr>
        <w:pStyle w:val="Textkomente"/>
      </w:pPr>
      <w:r>
        <w:rPr>
          <w:rStyle w:val="Odkaznakoment"/>
        </w:rPr>
        <w:annotationRef/>
      </w:r>
      <w:r>
        <w:t>u tabulek a výpisů zdrojových kódů se dává popisek nad ně, jen u obrázků a grafů je až pod daným objektem</w:t>
      </w:r>
    </w:p>
  </w:comment>
  <w:comment w:id="94" w:author="Stanislav Vojíř" w:date="2021-03-24T00:46:00Z" w:initials="SV">
    <w:p w14:paraId="7D75E2C3" w14:textId="7233A76E" w:rsidR="00EC5680" w:rsidRDefault="00EC5680">
      <w:pPr>
        <w:pStyle w:val="Textkomente"/>
      </w:pPr>
      <w:r>
        <w:rPr>
          <w:rStyle w:val="Odkaznakoment"/>
        </w:rPr>
        <w:annotationRef/>
      </w:r>
      <w:r>
        <w:t xml:space="preserve">tohle je takové hrozně výčtové – nešlo by sem </w:t>
      </w:r>
      <w:r w:rsidR="006578AB">
        <w:t>napsat trochu motivace, co se tu bude řešit (proč je seo důležité) a obsah kapitoly případně napsat jen obecně, bez odkazů na konkrétní podkapitoly?</w:t>
      </w:r>
    </w:p>
  </w:comment>
  <w:comment w:id="96" w:author="Stanislav Vojíř" w:date="2021-03-24T00:48:00Z" w:initials="SV">
    <w:p w14:paraId="585D7E30" w14:textId="0FD74813" w:rsidR="00790802" w:rsidRDefault="00790802">
      <w:pPr>
        <w:pStyle w:val="Textkomente"/>
      </w:pPr>
      <w:r>
        <w:rPr>
          <w:rStyle w:val="Odkaznakoment"/>
        </w:rPr>
        <w:annotationRef/>
      </w:r>
      <w:r>
        <w:t>tohle určitě není celé doslovná citace – a jinak bych min. u těch kategorií zvážil jejich překlad či parafrázi</w:t>
      </w:r>
    </w:p>
  </w:comment>
  <w:comment w:id="98" w:author="Stanislav Vojíř" w:date="2021-03-24T00:49:00Z" w:initials="SV">
    <w:p w14:paraId="73C95E91" w14:textId="231FFBC2" w:rsidR="0028322F" w:rsidRDefault="0028322F">
      <w:pPr>
        <w:pStyle w:val="Textkomente"/>
      </w:pPr>
      <w:r>
        <w:rPr>
          <w:rStyle w:val="Odkaznakoment"/>
        </w:rPr>
        <w:annotationRef/>
      </w:r>
      <w:r>
        <w:t xml:space="preserve">trochu míň „básnicky“ – prostě </w:t>
      </w:r>
      <w:r w:rsidR="002833C5">
        <w:t>je tato oblast hodně rozsáhlá</w:t>
      </w:r>
    </w:p>
  </w:comment>
  <w:comment w:id="103" w:author="Stanislav Vojíř" w:date="2021-03-24T00:50:00Z" w:initials="SV">
    <w:p w14:paraId="6CA1D0AC" w14:textId="4A20F8D6" w:rsidR="005521BA" w:rsidRDefault="005521BA">
      <w:pPr>
        <w:pStyle w:val="Textkomente"/>
      </w:pPr>
      <w:r>
        <w:rPr>
          <w:rStyle w:val="Odkaznakoment"/>
        </w:rPr>
        <w:annotationRef/>
      </w:r>
      <w:r>
        <w:t>napište sem konkrétní rok</w:t>
      </w:r>
    </w:p>
  </w:comment>
  <w:comment w:id="110" w:author="Stanislav Vojíř" w:date="2021-03-24T00:52:00Z" w:initials="SV">
    <w:p w14:paraId="36A30C30" w14:textId="2B9EA398" w:rsidR="005E55A4" w:rsidRDefault="005E55A4">
      <w:pPr>
        <w:pStyle w:val="Textkomente"/>
      </w:pPr>
      <w:r>
        <w:rPr>
          <w:rStyle w:val="Odkaznakoment"/>
        </w:rPr>
        <w:annotationRef/>
      </w:r>
      <w:r>
        <w:t>tohle není správně česky poskládané</w:t>
      </w:r>
    </w:p>
  </w:comment>
  <w:comment w:id="111" w:author="Stanislav Vojíř" w:date="2021-03-24T00:52:00Z" w:initials="SV">
    <w:p w14:paraId="1DA68722" w14:textId="3A2474F5" w:rsidR="002877AE" w:rsidRDefault="002877AE">
      <w:pPr>
        <w:pStyle w:val="Textkomente"/>
      </w:pPr>
      <w:r>
        <w:rPr>
          <w:rStyle w:val="Odkaznakoment"/>
        </w:rPr>
        <w:annotationRef/>
      </w:r>
      <w:r>
        <w:rPr>
          <w:rStyle w:val="Odkaznakoment"/>
        </w:rPr>
        <w:t>to není úplně přesná formulace – google ve většině případů preferuje text vybraný přímo ze stránky</w:t>
      </w:r>
    </w:p>
  </w:comment>
  <w:comment w:id="113" w:author="Stanislav Vojíř" w:date="2021-03-24T00:53:00Z" w:initials="SV">
    <w:p w14:paraId="30E11303" w14:textId="3AF7C655" w:rsidR="006804D9" w:rsidRDefault="006804D9">
      <w:pPr>
        <w:pStyle w:val="Textkomente"/>
      </w:pPr>
      <w:r>
        <w:rPr>
          <w:rStyle w:val="Odkaznakoment"/>
        </w:rPr>
        <w:annotationRef/>
      </w:r>
      <w:r>
        <w:t>BMP určitě ne</w:t>
      </w:r>
    </w:p>
  </w:comment>
  <w:comment w:id="114" w:author="Stanislav Vojíř" w:date="2021-03-24T00:54:00Z" w:initials="SV">
    <w:p w14:paraId="5579464A" w14:textId="77777777" w:rsidR="000B595B" w:rsidRDefault="000B595B">
      <w:pPr>
        <w:pStyle w:val="Textkomente"/>
      </w:pPr>
      <w:r>
        <w:rPr>
          <w:rStyle w:val="Odkaznakoment"/>
        </w:rPr>
        <w:annotationRef/>
      </w:r>
      <w:r>
        <w:t>objasnit…</w:t>
      </w:r>
    </w:p>
    <w:p w14:paraId="608E9A4D" w14:textId="77777777" w:rsidR="000B595B" w:rsidRDefault="000B595B">
      <w:pPr>
        <w:pStyle w:val="Textkomente"/>
      </w:pPr>
    </w:p>
    <w:p w14:paraId="5081C956" w14:textId="6A762E7A" w:rsidR="000B595B" w:rsidRDefault="000B595B">
      <w:pPr>
        <w:pStyle w:val="Textkomente"/>
      </w:pPr>
      <w:r>
        <w:t xml:space="preserve">vyhledávače samozřejmě indexují obrázky normálně uvedené na webu i bez jejich extra výčtu </w:t>
      </w:r>
      <w:r w:rsidR="0051019F">
        <w:t>v sitemapě (naopak je image sitemap zatím velmi neobvyklou)</w:t>
      </w:r>
    </w:p>
  </w:comment>
  <w:comment w:id="118" w:author="Stanislav Vojíř" w:date="2021-03-24T00:59:00Z" w:initials="SV">
    <w:p w14:paraId="444EE9E4" w14:textId="640A5832" w:rsidR="00513598" w:rsidRDefault="00513598">
      <w:pPr>
        <w:pStyle w:val="Textkomente"/>
      </w:pPr>
      <w:r>
        <w:rPr>
          <w:rStyle w:val="Odkaznakoment"/>
        </w:rPr>
        <w:annotationRef/>
      </w:r>
      <w:r>
        <w:t xml:space="preserve">asi bych tu čekal také odkaz na </w:t>
      </w:r>
      <w:r w:rsidRPr="00513598">
        <w:t>https://schema.org/</w:t>
      </w:r>
    </w:p>
  </w:comment>
  <w:comment w:id="120" w:author="Stanislav Vojíř" w:date="2021-03-24T01:00:00Z" w:initials="SV">
    <w:p w14:paraId="2B6E0997" w14:textId="6D1B6C16" w:rsidR="001104EF" w:rsidRDefault="001104EF">
      <w:pPr>
        <w:pStyle w:val="Textkomente"/>
      </w:pPr>
      <w:r>
        <w:rPr>
          <w:rStyle w:val="Odkaznakoment"/>
        </w:rPr>
        <w:annotationRef/>
      </w:r>
      <w:r>
        <w:t>nemělo by tu být také něco o AMP verzi webů?</w:t>
      </w:r>
    </w:p>
  </w:comment>
  <w:comment w:id="129" w:author="Stanislav Vojíř" w:date="2021-03-24T01:07:00Z" w:initials="SV">
    <w:p w14:paraId="0AA65547" w14:textId="4022C7B9" w:rsidR="00242ACC" w:rsidRDefault="00242ACC">
      <w:pPr>
        <w:pStyle w:val="Textkomente"/>
      </w:pPr>
      <w:r>
        <w:rPr>
          <w:rStyle w:val="Odkaznakoment"/>
        </w:rPr>
        <w:annotationRef/>
      </w:r>
      <w:r>
        <w:t>buď mezi kapitolou a zdrojem chybí „v“, nebo se kapitola dá napsat i jen jako upřesnění zdroje do té kulaté závorky</w:t>
      </w:r>
    </w:p>
  </w:comment>
  <w:comment w:id="133" w:author="Stanislav Vojíř" w:date="2021-03-24T01:08:00Z" w:initials="SV">
    <w:p w14:paraId="443E5074" w14:textId="01A7F2E6" w:rsidR="000733B4" w:rsidRDefault="000733B4">
      <w:pPr>
        <w:pStyle w:val="Textkomente"/>
      </w:pPr>
      <w:r>
        <w:rPr>
          <w:rStyle w:val="Odkaznakoment"/>
        </w:rPr>
        <w:annotationRef/>
      </w:r>
      <w:r>
        <w:t>2x již</w:t>
      </w:r>
    </w:p>
  </w:comment>
  <w:comment w:id="136" w:author="Stanislav Vojíř" w:date="2021-03-24T01:11:00Z" w:initials="SV">
    <w:p w14:paraId="7C10DFDB" w14:textId="750E9984" w:rsidR="008D35ED" w:rsidRDefault="008D35ED">
      <w:pPr>
        <w:pStyle w:val="Textkomente"/>
      </w:pPr>
      <w:r>
        <w:rPr>
          <w:rStyle w:val="Odkaznakoment"/>
        </w:rPr>
        <w:annotationRef/>
      </w:r>
      <w:r>
        <w:t>tohle není moc česky</w:t>
      </w:r>
    </w:p>
  </w:comment>
  <w:comment w:id="139" w:author="Stanislav Vojíř" w:date="2021-03-24T01:14:00Z" w:initials="SV">
    <w:p w14:paraId="3AF6E05C" w14:textId="69E9955A" w:rsidR="00D563CF" w:rsidRDefault="00D563CF">
      <w:pPr>
        <w:pStyle w:val="Textkomente"/>
      </w:pPr>
      <w:r>
        <w:rPr>
          <w:rStyle w:val="Odkaznakoment"/>
        </w:rPr>
        <w:annotationRef/>
      </w:r>
      <w:r>
        <w:t>tohle není česky</w:t>
      </w:r>
    </w:p>
  </w:comment>
  <w:comment w:id="140" w:author="Stanislav Vojíř" w:date="2021-03-24T01:14:00Z" w:initials="SV">
    <w:p w14:paraId="2290BD48" w14:textId="3296A3EE" w:rsidR="005C1217" w:rsidRDefault="005C1217">
      <w:pPr>
        <w:pStyle w:val="Textkomente"/>
      </w:pPr>
      <w:r>
        <w:rPr>
          <w:rStyle w:val="Odkaznakoment"/>
        </w:rPr>
        <w:annotationRef/>
      </w:r>
      <w:r>
        <w:t>česky je to normálně „HTTP stavový kód“</w:t>
      </w:r>
    </w:p>
  </w:comment>
  <w:comment w:id="141" w:author="Stanislav Vojíř" w:date="2021-03-24T01:15:00Z" w:initials="SV">
    <w:p w14:paraId="5159381F" w14:textId="7C47A1D8" w:rsidR="00F710E5" w:rsidRDefault="00F710E5">
      <w:pPr>
        <w:pStyle w:val="Textkomente"/>
      </w:pPr>
      <w:r>
        <w:rPr>
          <w:rStyle w:val="Odkaznakoment"/>
        </w:rPr>
        <w:annotationRef/>
      </w:r>
      <w:r>
        <w:t>tohle se píše stejným písmem, jako výpisy zdrojových kódů (a pozor na typ uvozovek)</w:t>
      </w:r>
    </w:p>
  </w:comment>
  <w:comment w:id="142" w:author="Stanislav Vojíř" w:date="2021-03-24T01:16:00Z" w:initials="SV">
    <w:p w14:paraId="6318C57E" w14:textId="6A2B18EA" w:rsidR="00F710E5" w:rsidRDefault="00F710E5">
      <w:pPr>
        <w:pStyle w:val="Textkomente"/>
      </w:pPr>
      <w:r>
        <w:rPr>
          <w:rStyle w:val="Odkaznakoment"/>
        </w:rPr>
        <w:annotationRef/>
      </w:r>
      <w:r>
        <w:t>česky „odkazů“</w:t>
      </w:r>
    </w:p>
  </w:comment>
  <w:comment w:id="143" w:author="Stanislav Vojíř" w:date="2021-03-24T01:16:00Z" w:initials="SV">
    <w:p w14:paraId="4AE38E6F" w14:textId="365DF9FC" w:rsidR="000C04E1" w:rsidRDefault="000C04E1">
      <w:pPr>
        <w:pStyle w:val="Textkomente"/>
      </w:pPr>
      <w:r>
        <w:rPr>
          <w:rStyle w:val="Odkaznakoment"/>
        </w:rPr>
        <w:annotationRef/>
      </w:r>
      <w:r>
        <w:rPr>
          <w:rStyle w:val="Odkaznakoment"/>
        </w:rPr>
        <w:t>při kliknutí na tlačítko</w:t>
      </w:r>
    </w:p>
  </w:comment>
  <w:comment w:id="146" w:author="Stanislav Vojíř" w:date="2021-03-24T01:18:00Z" w:initials="SV">
    <w:p w14:paraId="3BCEB1BB" w14:textId="1EE6E197" w:rsidR="00E33086" w:rsidRDefault="00E33086">
      <w:pPr>
        <w:pStyle w:val="Textkomente"/>
      </w:pPr>
      <w:r>
        <w:rPr>
          <w:rStyle w:val="Odkaznakoment"/>
        </w:rPr>
        <w:annotationRef/>
      </w:r>
      <w:r>
        <w:t>popravdě řečeno odkazovat se na 5 let starý článek je v tomto kontextu poněkud problematické</w:t>
      </w:r>
    </w:p>
  </w:comment>
  <w:comment w:id="150" w:author="Stanislav Vojíř" w:date="2021-03-24T01:20:00Z" w:initials="SV">
    <w:p w14:paraId="524C2293" w14:textId="6BED7188" w:rsidR="00D02B71" w:rsidRDefault="00D02B71">
      <w:pPr>
        <w:pStyle w:val="Textkomente"/>
      </w:pPr>
      <w:r>
        <w:rPr>
          <w:rStyle w:val="Odkaznakoment"/>
        </w:rPr>
        <w:annotationRef/>
      </w:r>
      <w:r>
        <w:t>asi by tu bylo vhodné napsat, co vlastně soc. sítě z webu načítají…</w:t>
      </w:r>
      <w:r w:rsidR="00F65216">
        <w:t xml:space="preserve"> (na rozdíl od vyhledávačů je nezajímá celá stránka)</w:t>
      </w:r>
    </w:p>
  </w:comment>
  <w:comment w:id="195" w:author="Stanislav Vojíř" w:date="2021-04-11T23:10:00Z" w:initials="SV">
    <w:p w14:paraId="0F84D5A9" w14:textId="055B10BB" w:rsidR="006476C2" w:rsidRDefault="006476C2">
      <w:pPr>
        <w:pStyle w:val="Textkomente"/>
      </w:pPr>
      <w:r>
        <w:rPr>
          <w:rStyle w:val="Odkaznakoment"/>
        </w:rPr>
        <w:annotationRef/>
      </w:r>
      <w:r w:rsidR="00152BE3">
        <w:t>mezi nadpisy chybí nějaký text</w:t>
      </w:r>
    </w:p>
  </w:comment>
  <w:comment w:id="197" w:author="Lukáš Březina" w:date="2021-04-05T23:02:00Z" w:initials="LB">
    <w:p w14:paraId="24B326AD" w14:textId="77777777" w:rsidR="002F535B" w:rsidRPr="00D95573" w:rsidRDefault="002F535B" w:rsidP="002F535B">
      <w:pPr>
        <w:pStyle w:val="Textkomente"/>
        <w:rPr>
          <w:color w:val="FFFFFF" w:themeColor="background1"/>
        </w:rPr>
      </w:pPr>
      <w:r>
        <w:rPr>
          <w:rStyle w:val="Odkaznakoment"/>
        </w:rPr>
        <w:annotationRef/>
      </w:r>
      <w:r w:rsidRPr="00D95573">
        <w:rPr>
          <w:color w:val="FFFFFF" w:themeColor="background1"/>
          <w:highlight w:val="green"/>
        </w:rPr>
        <w:t>CÍL 1?</w:t>
      </w:r>
    </w:p>
  </w:comment>
  <w:comment w:id="198" w:author="Stanislav Vojíř" w:date="2021-04-11T23:14:00Z" w:initials="SV">
    <w:p w14:paraId="3F519002" w14:textId="77777777" w:rsidR="009900D1" w:rsidRDefault="009900D1">
      <w:pPr>
        <w:pStyle w:val="Textkomente"/>
      </w:pPr>
      <w:r>
        <w:rPr>
          <w:rStyle w:val="Odkaznakoment"/>
        </w:rPr>
        <w:annotationRef/>
      </w:r>
      <w:r>
        <w:t>tady jsou nějak divné vazby</w:t>
      </w:r>
    </w:p>
    <w:p w14:paraId="414C05D2" w14:textId="77777777" w:rsidR="009900D1" w:rsidRDefault="009900D1">
      <w:pPr>
        <w:pStyle w:val="Textkomente"/>
      </w:pPr>
    </w:p>
    <w:p w14:paraId="1381DB21" w14:textId="25DD8E9F" w:rsidR="009900D1" w:rsidRDefault="009900D1">
      <w:pPr>
        <w:pStyle w:val="Textkomente"/>
      </w:pPr>
      <w:r>
        <w:t xml:space="preserve">a „důležitý“ </w:t>
      </w:r>
      <w:r w:rsidR="006050F0">
        <w:t>není ve správném rodě – ono se v češtině používá buď „to SEO“, nebo „ta optiomalizace“ (pokud byste to c</w:t>
      </w:r>
      <w:r w:rsidR="00FF11C5">
        <w:t>h</w:t>
      </w:r>
      <w:r w:rsidR="006050F0">
        <w:t>těl rozepisovat</w:t>
      </w:r>
      <w:r w:rsidR="00FF11C5">
        <w:t>/překládat</w:t>
      </w:r>
      <w:r w:rsidR="006050F0">
        <w:t>)</w:t>
      </w:r>
    </w:p>
  </w:comment>
  <w:comment w:id="199" w:author="Stanislav Vojíř" w:date="2021-04-11T23:17:00Z" w:initials="SV">
    <w:p w14:paraId="7F732A37" w14:textId="0C4D121A" w:rsidR="00BB4C0B" w:rsidRDefault="00BB4C0B">
      <w:pPr>
        <w:pStyle w:val="Textkomente"/>
      </w:pPr>
      <w:r>
        <w:rPr>
          <w:rStyle w:val="Odkaznakoment"/>
        </w:rPr>
        <w:annotationRef/>
      </w:r>
      <w:r w:rsidR="00B2190A">
        <w:t>ziscích generovaných danou aplikací</w:t>
      </w:r>
    </w:p>
  </w:comment>
  <w:comment w:id="212" w:author="Stanislav Vojíř" w:date="2021-04-11T23:21:00Z" w:initials="SV">
    <w:p w14:paraId="3A679436" w14:textId="5113B1D9" w:rsidR="007C776F" w:rsidRDefault="007C776F">
      <w:pPr>
        <w:pStyle w:val="Textkomente"/>
      </w:pPr>
      <w:r>
        <w:rPr>
          <w:rStyle w:val="Odkaznakoment"/>
        </w:rPr>
        <w:annotationRef/>
      </w:r>
      <w:r>
        <w:t>je potřeba využít</w:t>
      </w:r>
    </w:p>
  </w:comment>
  <w:comment w:id="213" w:author="Lukáš Březina" w:date="2021-04-05T23:03:00Z" w:initials="LB">
    <w:p w14:paraId="75616516" w14:textId="77777777" w:rsidR="00363526" w:rsidRDefault="00363526" w:rsidP="00363526">
      <w:pPr>
        <w:pStyle w:val="Textkomente"/>
        <w:rPr>
          <w:color w:val="FFFFFF" w:themeColor="background1"/>
        </w:rPr>
      </w:pPr>
      <w:r w:rsidRPr="00851A61">
        <w:rPr>
          <w:rStyle w:val="Odkaznakoment"/>
          <w:color w:val="FFFFFF" w:themeColor="background1"/>
          <w:highlight w:val="green"/>
        </w:rPr>
        <w:annotationRef/>
      </w:r>
      <w:r w:rsidRPr="00851A61">
        <w:rPr>
          <w:color w:val="FFFFFF" w:themeColor="background1"/>
          <w:highlight w:val="green"/>
        </w:rPr>
        <w:t>CÍL 2?</w:t>
      </w:r>
    </w:p>
    <w:p w14:paraId="346FE1FF" w14:textId="77777777" w:rsidR="00363526" w:rsidRPr="00851A61" w:rsidRDefault="00363526" w:rsidP="00363526">
      <w:pPr>
        <w:pStyle w:val="Textkomente"/>
        <w:rPr>
          <w:color w:val="FFFFFF" w:themeColor="background1"/>
        </w:rPr>
      </w:pPr>
    </w:p>
  </w:comment>
  <w:comment w:id="216" w:author="Lukáš Březina" w:date="2021-04-05T21:41:00Z" w:initials="LB">
    <w:p w14:paraId="433DC7C8" w14:textId="77777777" w:rsidR="00363526" w:rsidRDefault="00363526" w:rsidP="00363526">
      <w:pPr>
        <w:pStyle w:val="Textkomente"/>
      </w:pPr>
      <w:r>
        <w:rPr>
          <w:rStyle w:val="Odkaznakoment"/>
        </w:rPr>
        <w:annotationRef/>
      </w:r>
      <w:r>
        <w:t>TODO: Přepsat, až budu měřit</w:t>
      </w:r>
    </w:p>
  </w:comment>
  <w:comment w:id="215" w:author="Stanislav Vojíř" w:date="2021-04-11T23:22:00Z" w:initials="SV">
    <w:p w14:paraId="61B68044" w14:textId="10A4CA7C" w:rsidR="008A7044" w:rsidRDefault="008A7044">
      <w:pPr>
        <w:pStyle w:val="Textkomente"/>
      </w:pPr>
      <w:r>
        <w:rPr>
          <w:rStyle w:val="Odkaznakoment"/>
        </w:rPr>
        <w:annotationRef/>
      </w:r>
      <w:r>
        <w:rPr>
          <w:rStyle w:val="Odkaznakoment"/>
        </w:rPr>
        <w:t>pokud byste to časově stihl, bylo by fajn zkusit to také v nějakém prohlížeči na Win (jako na majoritní platformě)</w:t>
      </w:r>
    </w:p>
  </w:comment>
  <w:comment w:id="218" w:author="Stanislav Vojíř" w:date="2021-04-11T23:25:00Z" w:initials="SV">
    <w:p w14:paraId="1A63D32C" w14:textId="77777777" w:rsidR="00F06629" w:rsidRDefault="00F06629">
      <w:pPr>
        <w:pStyle w:val="Textkomente"/>
        <w:rPr>
          <w:rStyle w:val="Odkaznakoment"/>
        </w:rPr>
      </w:pPr>
      <w:r>
        <w:rPr>
          <w:rStyle w:val="Odkaznakoment"/>
        </w:rPr>
        <w:annotationRef/>
      </w:r>
      <w:r w:rsidR="00C87581">
        <w:rPr>
          <w:rStyle w:val="Odkaznakoment"/>
        </w:rPr>
        <w:t>ať už – tak    není správná vazba</w:t>
      </w:r>
    </w:p>
    <w:p w14:paraId="29E2A294" w14:textId="77777777" w:rsidR="00C87581" w:rsidRDefault="00C87581">
      <w:pPr>
        <w:pStyle w:val="Textkomente"/>
        <w:rPr>
          <w:rStyle w:val="Odkaznakoment"/>
        </w:rPr>
      </w:pPr>
    </w:p>
    <w:p w14:paraId="7039C509" w14:textId="31CAC21F" w:rsidR="00C87581" w:rsidRDefault="00C87581">
      <w:pPr>
        <w:pStyle w:val="Textkomente"/>
      </w:pPr>
      <w:r>
        <w:rPr>
          <w:rStyle w:val="Odkaznakoment"/>
        </w:rPr>
        <w:t>místo „tak“ tu dejte „či“ nebo „nebo“</w:t>
      </w:r>
    </w:p>
  </w:comment>
  <w:comment w:id="222" w:author="Stanislav Vojíř" w:date="2021-04-11T23:26:00Z" w:initials="SV">
    <w:p w14:paraId="4356977C" w14:textId="479C3DCC" w:rsidR="007A49BB" w:rsidRDefault="007A49BB">
      <w:pPr>
        <w:pStyle w:val="Textkomente"/>
      </w:pPr>
      <w:r>
        <w:rPr>
          <w:rStyle w:val="Odkaznakoment"/>
        </w:rPr>
        <w:annotationRef/>
      </w:r>
      <w:r>
        <w:t>Cílem je spíše…</w:t>
      </w:r>
    </w:p>
  </w:comment>
  <w:comment w:id="221" w:author="Lukáš Březina" w:date="2021-04-05T23:22:00Z" w:initials="LB">
    <w:p w14:paraId="34261CD2" w14:textId="77777777" w:rsidR="00363526" w:rsidRDefault="00363526" w:rsidP="00363526">
      <w:pPr>
        <w:pStyle w:val="Textkomente"/>
      </w:pPr>
      <w:r>
        <w:rPr>
          <w:rStyle w:val="Odkaznakoment"/>
        </w:rPr>
        <w:annotationRef/>
      </w:r>
      <w:r w:rsidRPr="00D114D8">
        <w:rPr>
          <w:highlight w:val="green"/>
        </w:rPr>
        <w:t>CÍL 3?</w:t>
      </w:r>
    </w:p>
  </w:comment>
  <w:comment w:id="223" w:author="Stanislav Vojíř" w:date="2021-04-11T23:27:00Z" w:initials="SV">
    <w:p w14:paraId="6263D28D" w14:textId="5B00B283" w:rsidR="004A1629" w:rsidRDefault="004A1629">
      <w:pPr>
        <w:pStyle w:val="Textkomente"/>
      </w:pPr>
      <w:r>
        <w:rPr>
          <w:rStyle w:val="Odkaznakoment"/>
        </w:rPr>
        <w:annotationRef/>
      </w:r>
      <w:r>
        <w:t>toh</w:t>
      </w:r>
      <w:r w:rsidR="001532FF">
        <w:t>le není úplně vhodná vazba</w:t>
      </w:r>
    </w:p>
  </w:comment>
  <w:comment w:id="226" w:author="Stanislav Vojíř" w:date="2021-04-11T23:29:00Z" w:initials="SV">
    <w:p w14:paraId="538E8BEA" w14:textId="37671C4D" w:rsidR="00177DDD" w:rsidRDefault="00177DDD">
      <w:pPr>
        <w:pStyle w:val="Textkomente"/>
      </w:pPr>
      <w:r>
        <w:rPr>
          <w:rStyle w:val="Odkaznakoment"/>
        </w:rPr>
        <w:annotationRef/>
      </w:r>
      <w:r>
        <w:t xml:space="preserve">o porovnání pořadí při zobrazení </w:t>
      </w:r>
      <w:r w:rsidR="0031230F">
        <w:t>stránky s daným druhem renderingu ve výsledcích vyhledávání</w:t>
      </w:r>
    </w:p>
  </w:comment>
  <w:comment w:id="227" w:author="Stanislav Vojíř" w:date="2021-04-11T23:29:00Z" w:initials="SV">
    <w:p w14:paraId="09B589BF" w14:textId="6025F86C" w:rsidR="0031230F" w:rsidRDefault="0031230F">
      <w:pPr>
        <w:pStyle w:val="Textkomente"/>
      </w:pPr>
      <w:r>
        <w:rPr>
          <w:rStyle w:val="Odkaznakoment"/>
        </w:rPr>
        <w:annotationRef/>
      </w:r>
      <w:r>
        <w:t>tady chybí sloveso</w:t>
      </w:r>
    </w:p>
  </w:comment>
  <w:comment w:id="229" w:author="Stanislav Vojíř" w:date="2021-04-11T23:30:00Z" w:initials="SV">
    <w:p w14:paraId="4425C854" w14:textId="640850D0" w:rsidR="007A6292" w:rsidRDefault="007A6292">
      <w:pPr>
        <w:pStyle w:val="Textkomente"/>
      </w:pPr>
      <w:r>
        <w:rPr>
          <w:rStyle w:val="Odkaznakoment"/>
        </w:rPr>
        <w:annotationRef/>
      </w:r>
      <w:r>
        <w:t xml:space="preserve">tohle se dá jednoduše otestovat jejich nástrojem na kontrolu strukturovaných dat (naopak brát to z výsledků vyhledávání nemá cenu – </w:t>
      </w:r>
      <w:r>
        <w:t>nemáte jak zjistit, proč to případě google nezobrazí)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047FA11" w15:done="0"/>
  <w15:commentEx w15:paraId="10B69968" w15:paraIdParent="3047FA11" w15:done="0"/>
  <w15:commentEx w15:paraId="2A5F1AF6" w15:done="0"/>
  <w15:commentEx w15:paraId="320778DF" w15:paraIdParent="2A5F1AF6" w15:done="0"/>
  <w15:commentEx w15:paraId="4664DDB1" w15:done="0"/>
  <w15:commentEx w15:paraId="748CE41E" w15:done="0"/>
  <w15:commentEx w15:paraId="1B3404B5" w15:done="0"/>
  <w15:commentEx w15:paraId="72F757EF" w15:done="0"/>
  <w15:commentEx w15:paraId="75CFD7F2" w15:done="0"/>
  <w15:commentEx w15:paraId="0F743C5F" w15:done="0"/>
  <w15:commentEx w15:paraId="7797528D" w15:done="0"/>
  <w15:commentEx w15:paraId="0AFC26B1" w15:done="0"/>
  <w15:commentEx w15:paraId="3BA6B86C" w15:done="0"/>
  <w15:commentEx w15:paraId="115670E1" w15:done="0"/>
  <w15:commentEx w15:paraId="4CD4494F" w15:done="0"/>
  <w15:commentEx w15:paraId="0FBA705A" w15:done="0"/>
  <w15:commentEx w15:paraId="1379B736" w15:done="0"/>
  <w15:commentEx w15:paraId="7A5C0CE8" w15:done="0"/>
  <w15:commentEx w15:paraId="52C54732" w15:done="0"/>
  <w15:commentEx w15:paraId="7D75E2C3" w15:done="0"/>
  <w15:commentEx w15:paraId="585D7E30" w15:done="0"/>
  <w15:commentEx w15:paraId="73C95E91" w15:done="0"/>
  <w15:commentEx w15:paraId="6CA1D0AC" w15:done="0"/>
  <w15:commentEx w15:paraId="36A30C30" w15:done="0"/>
  <w15:commentEx w15:paraId="1DA68722" w15:done="0"/>
  <w15:commentEx w15:paraId="30E11303" w15:done="0"/>
  <w15:commentEx w15:paraId="5081C956" w15:done="0"/>
  <w15:commentEx w15:paraId="444EE9E4" w15:done="0"/>
  <w15:commentEx w15:paraId="2B6E0997" w15:done="0"/>
  <w15:commentEx w15:paraId="0AA65547" w15:done="0"/>
  <w15:commentEx w15:paraId="443E5074" w15:done="0"/>
  <w15:commentEx w15:paraId="7C10DFDB" w15:done="0"/>
  <w15:commentEx w15:paraId="3AF6E05C" w15:done="0"/>
  <w15:commentEx w15:paraId="2290BD48" w15:done="0"/>
  <w15:commentEx w15:paraId="5159381F" w15:done="0"/>
  <w15:commentEx w15:paraId="6318C57E" w15:done="0"/>
  <w15:commentEx w15:paraId="4AE38E6F" w15:done="0"/>
  <w15:commentEx w15:paraId="3BCEB1BB" w15:done="0"/>
  <w15:commentEx w15:paraId="524C2293" w15:done="0"/>
  <w15:commentEx w15:paraId="0F84D5A9" w15:done="0"/>
  <w15:commentEx w15:paraId="24B326AD" w15:done="0"/>
  <w15:commentEx w15:paraId="1381DB21" w15:done="0"/>
  <w15:commentEx w15:paraId="7F732A37" w15:done="0"/>
  <w15:commentEx w15:paraId="3A679436" w15:done="0"/>
  <w15:commentEx w15:paraId="346FE1FF" w15:done="0"/>
  <w15:commentEx w15:paraId="433DC7C8" w15:done="0"/>
  <w15:commentEx w15:paraId="61B68044" w15:done="0"/>
  <w15:commentEx w15:paraId="7039C509" w15:done="0"/>
  <w15:commentEx w15:paraId="4356977C" w15:done="0"/>
  <w15:commentEx w15:paraId="34261CD2" w15:done="0"/>
  <w15:commentEx w15:paraId="6263D28D" w15:done="0"/>
  <w15:commentEx w15:paraId="538E8BEA" w15:done="0"/>
  <w15:commentEx w15:paraId="09B589BF" w15:done="0"/>
  <w15:commentEx w15:paraId="4425C8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B19AC" w16cex:dateUtc="2020-11-02T22:50:00Z"/>
  <w16cex:commentExtensible w16cex:durableId="234BF0D0" w16cex:dateUtc="2020-11-03T14:08:00Z"/>
  <w16cex:commentExtensible w16cex:durableId="234AECF3" w16cex:dateUtc="2020-11-02T19:39:00Z"/>
  <w16cex:commentExtensible w16cex:durableId="234B1BFD" w16cex:dateUtc="2020-11-02T22:59:00Z"/>
  <w16cex:commentExtensible w16cex:durableId="234B0434" w16cex:dateUtc="2020-11-02T21:18:00Z"/>
  <w16cex:commentExtensible w16cex:durableId="234B045A" w16cex:dateUtc="2020-11-02T21:19:00Z"/>
  <w16cex:commentExtensible w16cex:durableId="234B0A28" w16cex:dateUtc="2020-11-02T21:43:00Z"/>
  <w16cex:commentExtensible w16cex:durableId="234B04B0" w16cex:dateUtc="2020-11-02T21:20:00Z"/>
  <w16cex:commentExtensible w16cex:durableId="240504FC" w16cex:dateUtc="2021-03-23T23:23:00Z"/>
  <w16cex:commentExtensible w16cex:durableId="240505BE" w16cex:dateUtc="2021-03-23T23:26:00Z"/>
  <w16cex:commentExtensible w16cex:durableId="24050626" w16cex:dateUtc="2021-03-23T23:28:00Z"/>
  <w16cex:commentExtensible w16cex:durableId="240505E6" w16cex:dateUtc="2021-03-23T23:27:00Z"/>
  <w16cex:commentExtensible w16cex:durableId="2405066F" w16cex:dateUtc="2021-03-23T23:29:00Z"/>
  <w16cex:commentExtensible w16cex:durableId="24050684" w16cex:dateUtc="2021-03-23T23:29:00Z"/>
  <w16cex:commentExtensible w16cex:durableId="2405087B" w16cex:dateUtc="2021-03-23T23:38:00Z"/>
  <w16cex:commentExtensible w16cex:durableId="24050910" w16cex:dateUtc="2021-03-23T23:40:00Z"/>
  <w16cex:commentExtensible w16cex:durableId="24050942" w16cex:dateUtc="2021-03-23T23:41:00Z"/>
  <w16cex:commentExtensible w16cex:durableId="240509E0" w16cex:dateUtc="2021-03-23T23:44:00Z"/>
  <w16cex:commentExtensible w16cex:durableId="24050A1D" w16cex:dateUtc="2021-03-23T23:45:00Z"/>
  <w16cex:commentExtensible w16cex:durableId="24050A5E" w16cex:dateUtc="2021-03-23T23:46:00Z"/>
  <w16cex:commentExtensible w16cex:durableId="24050AE2" w16cex:dateUtc="2021-03-23T23:48:00Z"/>
  <w16cex:commentExtensible w16cex:durableId="24050B29" w16cex:dateUtc="2021-03-23T23:49:00Z"/>
  <w16cex:commentExtensible w16cex:durableId="24050B6F" w16cex:dateUtc="2021-03-23T23:50:00Z"/>
  <w16cex:commentExtensible w16cex:durableId="24050BCF" w16cex:dateUtc="2021-03-23T23:52:00Z"/>
  <w16cex:commentExtensible w16cex:durableId="24050BDD" w16cex:dateUtc="2021-03-23T23:52:00Z"/>
  <w16cex:commentExtensible w16cex:durableId="24050C1D" w16cex:dateUtc="2021-03-23T23:53:00Z"/>
  <w16cex:commentExtensible w16cex:durableId="24050C34" w16cex:dateUtc="2021-03-23T23:54:00Z"/>
  <w16cex:commentExtensible w16cex:durableId="24050D84" w16cex:dateUtc="2021-03-23T23:59:00Z"/>
  <w16cex:commentExtensible w16cex:durableId="24050DA0" w16cex:dateUtc="2021-03-24T00:00:00Z"/>
  <w16cex:commentExtensible w16cex:durableId="24050F4F" w16cex:dateUtc="2021-03-24T00:07:00Z"/>
  <w16cex:commentExtensible w16cex:durableId="24050F83" w16cex:dateUtc="2021-03-24T00:08:00Z"/>
  <w16cex:commentExtensible w16cex:durableId="2405105B" w16cex:dateUtc="2021-03-24T00:11:00Z"/>
  <w16cex:commentExtensible w16cex:durableId="240510FC" w16cex:dateUtc="2021-03-24T00:14:00Z"/>
  <w16cex:commentExtensible w16cex:durableId="24051107" w16cex:dateUtc="2021-03-24T00:14:00Z"/>
  <w16cex:commentExtensible w16cex:durableId="2405114D" w16cex:dateUtc="2021-03-24T00:15:00Z"/>
  <w16cex:commentExtensible w16cex:durableId="24051164" w16cex:dateUtc="2021-03-24T00:16:00Z"/>
  <w16cex:commentExtensible w16cex:durableId="2405117F" w16cex:dateUtc="2021-03-24T00:16:00Z"/>
  <w16cex:commentExtensible w16cex:durableId="240511D4" w16cex:dateUtc="2021-03-24T00:18:00Z"/>
  <w16cex:commentExtensible w16cex:durableId="2405124F" w16cex:dateUtc="2021-03-24T00:20:00Z"/>
  <w16cex:commentExtensible w16cex:durableId="241E007B" w16cex:dateUtc="2021-04-11T21:10:00Z"/>
  <w16cex:commentExtensible w16cex:durableId="2416156B" w16cex:dateUtc="2021-04-05T21:02:00Z"/>
  <w16cex:commentExtensible w16cex:durableId="241E0172" w16cex:dateUtc="2021-04-11T21:14:00Z"/>
  <w16cex:commentExtensible w16cex:durableId="241E01F2" w16cex:dateUtc="2021-04-11T21:17:00Z"/>
  <w16cex:commentExtensible w16cex:durableId="241E02EE" w16cex:dateUtc="2021-04-11T21:21:00Z"/>
  <w16cex:commentExtensible w16cex:durableId="241615C9" w16cex:dateUtc="2021-04-05T21:03:00Z"/>
  <w16cex:commentExtensible w16cex:durableId="24160299" w16cex:dateUtc="2021-04-05T19:41:00Z"/>
  <w16cex:commentExtensible w16cex:durableId="241E031A" w16cex:dateUtc="2021-04-11T21:22:00Z"/>
  <w16cex:commentExtensible w16cex:durableId="241E03D5" w16cex:dateUtc="2021-04-11T21:25:00Z"/>
  <w16cex:commentExtensible w16cex:durableId="241E0424" w16cex:dateUtc="2021-04-11T21:26:00Z"/>
  <w16cex:commentExtensible w16cex:durableId="24161A2C" w16cex:dateUtc="2021-04-05T21:22:00Z"/>
  <w16cex:commentExtensible w16cex:durableId="241E046F" w16cex:dateUtc="2021-04-11T21:27:00Z"/>
  <w16cex:commentExtensible w16cex:durableId="241E04BC" w16cex:dateUtc="2021-04-11T21:29:00Z"/>
  <w16cex:commentExtensible w16cex:durableId="241E04DE" w16cex:dateUtc="2021-04-11T21:29:00Z"/>
  <w16cex:commentExtensible w16cex:durableId="241E04FA" w16cex:dateUtc="2021-04-11T21: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047FA11" w16cid:durableId="234B19AC"/>
  <w16cid:commentId w16cid:paraId="10B69968" w16cid:durableId="234BF0D0"/>
  <w16cid:commentId w16cid:paraId="2A5F1AF6" w16cid:durableId="234AECF3"/>
  <w16cid:commentId w16cid:paraId="320778DF" w16cid:durableId="234B1BFD"/>
  <w16cid:commentId w16cid:paraId="4664DDB1" w16cid:durableId="234B0434"/>
  <w16cid:commentId w16cid:paraId="748CE41E" w16cid:durableId="234B045A"/>
  <w16cid:commentId w16cid:paraId="1B3404B5" w16cid:durableId="234B0A28"/>
  <w16cid:commentId w16cid:paraId="72F757EF" w16cid:durableId="234B04B0"/>
  <w16cid:commentId w16cid:paraId="75CFD7F2" w16cid:durableId="240504FC"/>
  <w16cid:commentId w16cid:paraId="0F743C5F" w16cid:durableId="240505BE"/>
  <w16cid:commentId w16cid:paraId="7797528D" w16cid:durableId="24050626"/>
  <w16cid:commentId w16cid:paraId="0AFC26B1" w16cid:durableId="240505E6"/>
  <w16cid:commentId w16cid:paraId="3BA6B86C" w16cid:durableId="2405066F"/>
  <w16cid:commentId w16cid:paraId="115670E1" w16cid:durableId="24050684"/>
  <w16cid:commentId w16cid:paraId="4CD4494F" w16cid:durableId="2405087B"/>
  <w16cid:commentId w16cid:paraId="0FBA705A" w16cid:durableId="24050910"/>
  <w16cid:commentId w16cid:paraId="1379B736" w16cid:durableId="24050942"/>
  <w16cid:commentId w16cid:paraId="7A5C0CE8" w16cid:durableId="240509E0"/>
  <w16cid:commentId w16cid:paraId="52C54732" w16cid:durableId="24050A1D"/>
  <w16cid:commentId w16cid:paraId="7D75E2C3" w16cid:durableId="24050A5E"/>
  <w16cid:commentId w16cid:paraId="585D7E30" w16cid:durableId="24050AE2"/>
  <w16cid:commentId w16cid:paraId="73C95E91" w16cid:durableId="24050B29"/>
  <w16cid:commentId w16cid:paraId="6CA1D0AC" w16cid:durableId="24050B6F"/>
  <w16cid:commentId w16cid:paraId="36A30C30" w16cid:durableId="24050BCF"/>
  <w16cid:commentId w16cid:paraId="1DA68722" w16cid:durableId="24050BDD"/>
  <w16cid:commentId w16cid:paraId="30E11303" w16cid:durableId="24050C1D"/>
  <w16cid:commentId w16cid:paraId="5081C956" w16cid:durableId="24050C34"/>
  <w16cid:commentId w16cid:paraId="444EE9E4" w16cid:durableId="24050D84"/>
  <w16cid:commentId w16cid:paraId="2B6E0997" w16cid:durableId="24050DA0"/>
  <w16cid:commentId w16cid:paraId="0AA65547" w16cid:durableId="24050F4F"/>
  <w16cid:commentId w16cid:paraId="443E5074" w16cid:durableId="24050F83"/>
  <w16cid:commentId w16cid:paraId="7C10DFDB" w16cid:durableId="2405105B"/>
  <w16cid:commentId w16cid:paraId="3AF6E05C" w16cid:durableId="240510FC"/>
  <w16cid:commentId w16cid:paraId="2290BD48" w16cid:durableId="24051107"/>
  <w16cid:commentId w16cid:paraId="5159381F" w16cid:durableId="2405114D"/>
  <w16cid:commentId w16cid:paraId="6318C57E" w16cid:durableId="24051164"/>
  <w16cid:commentId w16cid:paraId="4AE38E6F" w16cid:durableId="2405117F"/>
  <w16cid:commentId w16cid:paraId="3BCEB1BB" w16cid:durableId="240511D4"/>
  <w16cid:commentId w16cid:paraId="524C2293" w16cid:durableId="2405124F"/>
  <w16cid:commentId w16cid:paraId="0F84D5A9" w16cid:durableId="241E007B"/>
  <w16cid:commentId w16cid:paraId="24B326AD" w16cid:durableId="2416156B"/>
  <w16cid:commentId w16cid:paraId="1381DB21" w16cid:durableId="241E0172"/>
  <w16cid:commentId w16cid:paraId="7F732A37" w16cid:durableId="241E01F2"/>
  <w16cid:commentId w16cid:paraId="3A679436" w16cid:durableId="241E02EE"/>
  <w16cid:commentId w16cid:paraId="346FE1FF" w16cid:durableId="241615C9"/>
  <w16cid:commentId w16cid:paraId="433DC7C8" w16cid:durableId="24160299"/>
  <w16cid:commentId w16cid:paraId="61B68044" w16cid:durableId="241E031A"/>
  <w16cid:commentId w16cid:paraId="7039C509" w16cid:durableId="241E03D5"/>
  <w16cid:commentId w16cid:paraId="4356977C" w16cid:durableId="241E0424"/>
  <w16cid:commentId w16cid:paraId="34261CD2" w16cid:durableId="24161A2C"/>
  <w16cid:commentId w16cid:paraId="6263D28D" w16cid:durableId="241E046F"/>
  <w16cid:commentId w16cid:paraId="538E8BEA" w16cid:durableId="241E04BC"/>
  <w16cid:commentId w16cid:paraId="09B589BF" w16cid:durableId="241E04DE"/>
  <w16cid:commentId w16cid:paraId="4425C854" w16cid:durableId="241E04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706CA8" w14:textId="77777777" w:rsidR="00C53980" w:rsidRDefault="00C53980" w:rsidP="00961262">
      <w:r>
        <w:separator/>
      </w:r>
    </w:p>
    <w:p w14:paraId="3D054352" w14:textId="77777777" w:rsidR="00C53980" w:rsidRDefault="00C53980"/>
  </w:endnote>
  <w:endnote w:type="continuationSeparator" w:id="0">
    <w:p w14:paraId="765C2C4E" w14:textId="77777777" w:rsidR="00C53980" w:rsidRDefault="00C53980" w:rsidP="00961262">
      <w:r>
        <w:continuationSeparator/>
      </w:r>
    </w:p>
    <w:p w14:paraId="491CA32C" w14:textId="77777777" w:rsidR="00C53980" w:rsidRDefault="00C53980"/>
  </w:endnote>
  <w:endnote w:type="continuationNotice" w:id="1">
    <w:p w14:paraId="7D53F2A1" w14:textId="77777777" w:rsidR="00C53980" w:rsidRDefault="00C539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Georgia">
    <w:altName w:val="﷽﷽﷽﷽﷽﷽﷽﷽"/>
    <w:panose1 w:val="02040502050405020303"/>
    <w:charset w:val="EE"/>
    <w:family w:val="roman"/>
    <w:pitch w:val="variable"/>
    <w:sig w:usb0="00000287" w:usb1="00000000" w:usb2="00000000" w:usb3="00000000" w:csb0="0000009F" w:csb1="00000000"/>
  </w:font>
  <w:font w:name="Open Sans">
    <w:altName w:val="Cambria"/>
    <w:panose1 w:val="020B0604020202020204"/>
    <w:charset w:val="00"/>
    <w:family w:val="roman"/>
    <w:notTrueType/>
    <w:pitch w:val="default"/>
  </w:font>
  <w:font w:name="Segoe UI">
    <w:altName w:val="Calibri"/>
    <w:panose1 w:val="020B0604020202020204"/>
    <w:charset w:val="EE"/>
    <w:family w:val="swiss"/>
    <w:pitch w:val="variable"/>
    <w:sig w:usb0="E4002EFF" w:usb1="C000E47F" w:usb2="00000009" w:usb3="00000000" w:csb0="000001FF" w:csb1="00000000"/>
  </w:font>
  <w:font w:name="Consolas">
    <w:panose1 w:val="020B0609020204030204"/>
    <w:charset w:val="EE"/>
    <w:family w:val="modern"/>
    <w:pitch w:val="fixed"/>
    <w:sig w:usb0="E10006FF" w:usb1="4000FCFF" w:usb2="00000009" w:usb3="00000000" w:csb0="0000019F" w:csb1="00000000"/>
  </w:font>
  <w:font w:name="Arial">
    <w:panose1 w:val="020B0604020202020204"/>
    <w:charset w:val="EE"/>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22C48" w14:textId="3D902712" w:rsidR="005A1760" w:rsidRPr="00562203" w:rsidRDefault="005A1760" w:rsidP="00FA0C12">
    <w:pPr>
      <w:pStyle w:val="Zpa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8007963"/>
      <w:docPartObj>
        <w:docPartGallery w:val="Page Numbers (Bottom of Page)"/>
        <w:docPartUnique/>
      </w:docPartObj>
    </w:sdtPr>
    <w:sdtEndPr/>
    <w:sdtContent>
      <w:p w14:paraId="5E3115BB" w14:textId="78C5C01C" w:rsidR="005A1760" w:rsidRDefault="00A85E97" w:rsidP="00823BA1">
        <w:pPr>
          <w:pStyle w:val="Zpat"/>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1BD820" w14:textId="6200D96B" w:rsidR="005A1760" w:rsidRPr="00562203" w:rsidRDefault="005A1760" w:rsidP="0040603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F4E42" w14:textId="1AAB4609" w:rsidR="005A1760" w:rsidRPr="00562203" w:rsidRDefault="005A1760" w:rsidP="009E5DB4">
    <w:pPr>
      <w:pStyle w:val="Zpat"/>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3824318"/>
      <w:docPartObj>
        <w:docPartGallery w:val="Page Numbers (Bottom of Page)"/>
        <w:docPartUnique/>
      </w:docPartObj>
    </w:sdtPr>
    <w:sdtEndPr/>
    <w:sdtContent>
      <w:p w14:paraId="71D5F0B2" w14:textId="5DF2294D" w:rsidR="005A1760" w:rsidRPr="00562203" w:rsidRDefault="005A1760" w:rsidP="009E5DB4">
        <w:pPr>
          <w:pStyle w:val="Zpat"/>
          <w:jc w:val="center"/>
        </w:pPr>
        <w:r>
          <w:fldChar w:fldCharType="begin"/>
        </w:r>
        <w:r>
          <w:instrText>PAGE   \* MERGEFORMAT</w:instrText>
        </w:r>
        <w:r>
          <w:fldChar w:fldCharType="separate"/>
        </w:r>
        <w:r>
          <w:rPr>
            <w:noProof/>
          </w:rPr>
          <w:t>18</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1666026"/>
      <w:docPartObj>
        <w:docPartGallery w:val="Page Numbers (Bottom of Page)"/>
        <w:docPartUnique/>
      </w:docPartObj>
    </w:sdtPr>
    <w:sdtEndPr/>
    <w:sdtContent>
      <w:p w14:paraId="3AFDD5AB" w14:textId="609FB24F" w:rsidR="005A1760" w:rsidRDefault="005A1760" w:rsidP="009E5DB4">
        <w:pPr>
          <w:pStyle w:val="Zpat"/>
          <w:jc w:val="center"/>
        </w:pPr>
        <w:r>
          <w:fldChar w:fldCharType="begin"/>
        </w:r>
        <w:r>
          <w:instrText>PAGE   \* MERGEFORMAT</w:instrText>
        </w:r>
        <w:r>
          <w:fldChar w:fldCharType="separate"/>
        </w:r>
        <w:r>
          <w:rPr>
            <w:noProof/>
          </w:rPr>
          <w:t>I</w:t>
        </w:r>
        <w:r>
          <w:fldChar w:fldCharType="end"/>
        </w:r>
      </w:p>
    </w:sdtContent>
  </w:sdt>
  <w:p w14:paraId="481943E6" w14:textId="77777777" w:rsidR="005A1760" w:rsidRDefault="005A17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777CDE" w14:textId="77777777" w:rsidR="00C53980" w:rsidRDefault="00C53980" w:rsidP="00961262">
      <w:r>
        <w:separator/>
      </w:r>
    </w:p>
    <w:p w14:paraId="72FE20BE" w14:textId="77777777" w:rsidR="00C53980" w:rsidRDefault="00C53980"/>
  </w:footnote>
  <w:footnote w:type="continuationSeparator" w:id="0">
    <w:p w14:paraId="69436C3B" w14:textId="77777777" w:rsidR="00C53980" w:rsidRDefault="00C53980" w:rsidP="00961262">
      <w:r>
        <w:continuationSeparator/>
      </w:r>
    </w:p>
    <w:p w14:paraId="5A9BFDAE" w14:textId="77777777" w:rsidR="00C53980" w:rsidRDefault="00C53980"/>
  </w:footnote>
  <w:footnote w:type="continuationNotice" w:id="1">
    <w:p w14:paraId="53E51CE4" w14:textId="77777777" w:rsidR="00C53980" w:rsidRDefault="00C53980"/>
  </w:footnote>
  <w:footnote w:id="2">
    <w:p w14:paraId="7EED9FCC" w14:textId="7DEFCBD9" w:rsidR="00757095" w:rsidRDefault="00757095">
      <w:pPr>
        <w:pStyle w:val="Textpoznpodarou"/>
      </w:pPr>
      <w:r w:rsidRPr="00694E34">
        <w:rPr>
          <w:rStyle w:val="Znakapoznpodarou"/>
        </w:rPr>
        <w:footnoteRef/>
      </w:r>
      <w:r>
        <w:t xml:space="preserve"> </w:t>
      </w:r>
      <w:r w:rsidR="003C7E13">
        <w:t>Blink, Gecko, Webkit</w:t>
      </w:r>
      <w:r w:rsidR="00DE1432">
        <w:t>;</w:t>
      </w:r>
      <w:r w:rsidR="003C7E13">
        <w:t xml:space="preserve"> více v </w:t>
      </w:r>
      <w:r w:rsidR="0020330B">
        <w:fldChar w:fldCharType="begin"/>
      </w:r>
      <w:r w:rsidR="004A3592">
        <w:instrText xml:space="preserve"> ADDIN ZOTERO_ITEM CSL_CITATION {"citationID":"4qPY1z8Z","properties":{"formattedCitation":"(Mich\\uc0\\u225{}lek, 2018)","plainCitation":"(Michálek, 2018)","noteIndex":1},"citationItems":[{"id":59,"uris":["http://zotero.org/users/local/drXuekKW/items/L66GKEU9"],"uri":["http://zotero.org/users/local/drXuekKW/items/L66GKEU9"],"itemData":{"id":59,"type":"webpage","abstract":"Prohlížečů je prostě dneska jako malých myší a pro webaře může být tohle prostředí trochu nepřehledné. Pojďme na něj zaostřit v tomhle textu.","container-title":"Vzhůru dolů","language":"cs","title":"Prohlížeče v Česku: Webdesignérův průvodce pro rok 2018","title-short":"Prohlížeče v Česku","URL":"https://www.vzhurudolu.cz/prirucka/prohlizece","author":[{"family":"Michálek","given":"Martin"}],"accessed":{"date-parts":[["2020",11,2]]},"issued":{"date-parts":[["2018"]],"season":"9"}}}],"schema":"https://github.com/citation-style-language/schema/raw/master/csl-citation.json"} </w:instrText>
      </w:r>
      <w:r w:rsidR="0020330B">
        <w:fldChar w:fldCharType="separate"/>
      </w:r>
      <w:r w:rsidR="001B6D44" w:rsidRPr="001B6D44">
        <w:rPr>
          <w:rFonts w:ascii="Georgia" w:cs="Times New Roman"/>
        </w:rPr>
        <w:t>(Michálek, 2018)</w:t>
      </w:r>
      <w:r w:rsidR="0020330B">
        <w:fldChar w:fldCharType="end"/>
      </w:r>
    </w:p>
  </w:footnote>
  <w:footnote w:id="3">
    <w:p w14:paraId="6F7595E5" w14:textId="45D1B4D0" w:rsidR="00071C72" w:rsidRDefault="00071C72" w:rsidP="00071C72">
      <w:pPr>
        <w:pStyle w:val="Textpoznpodarou"/>
      </w:pPr>
      <w:r w:rsidRPr="00694E34">
        <w:rPr>
          <w:rStyle w:val="Znakapoznpodarou"/>
        </w:rPr>
        <w:footnoteRef/>
      </w:r>
      <w:r>
        <w:t xml:space="preserve"> </w:t>
      </w:r>
      <w:r w:rsidR="0067796A">
        <w:t>Více o specificích</w:t>
      </w:r>
      <w:r>
        <w:t xml:space="preserve"> monolitických webových aplikací v </w:t>
      </w:r>
      <w:r>
        <w:fldChar w:fldCharType="begin"/>
      </w:r>
      <w:r w:rsidR="00B63537">
        <w:instrText xml:space="preserve"> ADDIN ZOTERO_ITEM CSL_CITATION {"citationID":"gUfPbdxb","properties":{"formattedCitation":"(DHH, 2016)","plainCitation":"(DHH, 2016)","noteIndex":2},"citationItems":[{"id":20,"uris":["http://zotero.org/users/local/drXuekKW/items/G7AEWEW8"],"uri":["http://zotero.org/users/local/drXuekKW/items/G7AEWEW8"],"itemData":{"id":20,"type":"webpage","abstract":"Monolith by Rene Aigner Some patterns are just about the code. If your code looks like this, and you need it to do that, here’s what to do. You’d do well to study such patterns, as they give you a …","container-title":"Signal v. Noise","language":"en-US","title":"The Majestic Monolith","URL":"https://m.signalvnoise.com/the-majestic-monolith/","author":[{"literal":"DHH"}],"accessed":{"date-parts":[["2020",9,20]]},"issued":{"date-parts":[["2016",2,29]]}}}],"schema":"https://github.com/citation-style-language/schema/raw/master/csl-citation.json"} </w:instrText>
      </w:r>
      <w:r>
        <w:fldChar w:fldCharType="separate"/>
      </w:r>
      <w:r w:rsidR="001B6D44">
        <w:rPr>
          <w:noProof/>
        </w:rPr>
        <w:t>(DHH, 2016)</w:t>
      </w:r>
      <w:r>
        <w:fldChar w:fldCharType="end"/>
      </w:r>
    </w:p>
  </w:footnote>
  <w:footnote w:id="4">
    <w:p w14:paraId="0175F782" w14:textId="48ADA7A4" w:rsidR="009C2654" w:rsidRDefault="009C2654">
      <w:pPr>
        <w:pStyle w:val="Textpoznpodarou"/>
      </w:pPr>
      <w:r w:rsidRPr="00694E34">
        <w:rPr>
          <w:rStyle w:val="Znakapoznpodarou"/>
        </w:rPr>
        <w:footnoteRef/>
      </w:r>
      <w:r>
        <w:t xml:space="preserve"> </w:t>
      </w:r>
      <w:hyperlink r:id="rId1" w:history="1">
        <w:r w:rsidR="009D16E2" w:rsidRPr="00D44879">
          <w:rPr>
            <w:rStyle w:val="Hypertextovodkaz"/>
          </w:rPr>
          <w:t>https://insis.vse.cz/</w:t>
        </w:r>
      </w:hyperlink>
      <w:r w:rsidR="009D16E2">
        <w:t xml:space="preserve"> </w:t>
      </w:r>
    </w:p>
  </w:footnote>
  <w:footnote w:id="5">
    <w:p w14:paraId="11181C10" w14:textId="0952C8DA" w:rsidR="005A1760" w:rsidRDefault="005A1760">
      <w:pPr>
        <w:pStyle w:val="Textpoznpodarou"/>
      </w:pPr>
      <w:r w:rsidRPr="00694E34">
        <w:rPr>
          <w:rStyle w:val="Znakapoznpodarou"/>
        </w:rPr>
        <w:footnoteRef/>
      </w:r>
      <w:r>
        <w:t xml:space="preserve"> </w:t>
      </w:r>
      <w:r w:rsidR="00257D51">
        <w:t xml:space="preserve">Více do detailu rozebraná specifika client-server architektury </w:t>
      </w:r>
      <w:r w:rsidR="002A294F">
        <w:t>lze</w:t>
      </w:r>
      <w:r w:rsidR="00257D51">
        <w:t xml:space="preserve"> nalézt např. v </w:t>
      </w:r>
      <w:r w:rsidR="00D31126">
        <w:fldChar w:fldCharType="begin"/>
      </w:r>
      <w:r w:rsidR="00B63537">
        <w:instrText xml:space="preserve"> ADDIN ZOTERO_ITEM CSL_CITATION {"citationID":"heWmvrQz","properties":{"formattedCitation":"(The Open University, 2020)","plainCitation":"(The Open University, 2020)","noteIndex":4},"citationItems":[{"id":24,"uris":["http://zotero.org/users/local/drXuekKW/items/NMNI5UTV"],"uri":["http://zotero.org/users/local/drXuekKW/items/NMNI5UTV"],"itemData":{"id":24,"type":"webpage","abstract":"This free course, An introduction to web applications architecture, provides an overview of the design and implementation of computer software that runs on web servers, instead of those running...","container-title":"OpenLearn","language":"en","title":"An introduction to web applications architecture","URL":"https://www.open.edu/openlearn/science-maths-technology/introduction-web-applications-architecture/content-section-0","author":[{"family":"The Open University","given":""}],"accessed":{"date-parts":[["2020",9,20]]},"issued":{"date-parts":[["2020"]]}}}],"schema":"https://github.com/citation-style-language/schema/raw/master/csl-citation.json"} </w:instrText>
      </w:r>
      <w:r w:rsidR="00D31126">
        <w:fldChar w:fldCharType="separate"/>
      </w:r>
      <w:r w:rsidR="001B6D44">
        <w:rPr>
          <w:rFonts w:ascii="Georgia" w:cs="Times New Roman"/>
        </w:rPr>
        <w:t>(The Open University, 2020)</w:t>
      </w:r>
      <w:r w:rsidR="00D31126">
        <w:fldChar w:fldCharType="end"/>
      </w:r>
      <w:r>
        <w:t xml:space="preserve"> </w:t>
      </w:r>
    </w:p>
  </w:footnote>
  <w:footnote w:id="6">
    <w:p w14:paraId="2CA48BBE" w14:textId="438521D5" w:rsidR="005A1760" w:rsidRDefault="005A1760">
      <w:pPr>
        <w:pStyle w:val="Textpoznpodarou"/>
      </w:pPr>
      <w:r w:rsidRPr="00694E34">
        <w:rPr>
          <w:rStyle w:val="Znakapoznpodarou"/>
        </w:rPr>
        <w:footnoteRef/>
      </w:r>
      <w:r>
        <w:t xml:space="preserve"> </w:t>
      </w:r>
      <w:r w:rsidR="00D60FA9">
        <w:t xml:space="preserve">Více o REST konceptu v </w:t>
      </w:r>
      <w:r w:rsidR="00DE6198">
        <w:fldChar w:fldCharType="begin"/>
      </w:r>
      <w:r w:rsidR="00B63537">
        <w:instrText xml:space="preserve"> ADDIN ZOTERO_ITEM CSL_CITATION {"citationID":"ekK2FSXv","properties":{"formattedCitation":"(Pichl\\uc0\\u237{}k, 2017)","plainCitation":"(Pichlík, 2017)","noteIndex":5},"citationItems":[{"id":26,"uris":["http://zotero.org/users/local/drXuekKW/items/QVPDPV5K"],"uri":["http://zotero.org/users/local/drXuekKW/items/QVPDPV5K"],"itemData":{"id":26,"type":"webpage","abstract":"Representational State Transfer (REST) je koncept pro design distribuované architektury. Distribuovaná architektura v tomto smyslu znamená…","container-title":"Medium","language":"en","title":"A REST","URL":"https://dagblog.cz/a-rest-c5156313d79e","author":[{"family":"Pichlík","given":"Roman"}],"accessed":{"date-parts":[["2020",9,20]]},"issued":{"date-parts":[["2017",8,23]]}}}],"schema":"https://github.com/citation-style-language/schema/raw/master/csl-citation.json"} </w:instrText>
      </w:r>
      <w:r w:rsidR="00DE6198">
        <w:fldChar w:fldCharType="separate"/>
      </w:r>
      <w:r w:rsidR="001B6D44" w:rsidRPr="001B6D44">
        <w:rPr>
          <w:rFonts w:ascii="Georgia" w:cs="Times New Roman"/>
        </w:rPr>
        <w:t>(Pichlík, 2017)</w:t>
      </w:r>
      <w:r w:rsidR="00DE6198">
        <w:fldChar w:fldCharType="end"/>
      </w:r>
    </w:p>
  </w:footnote>
  <w:footnote w:id="7">
    <w:p w14:paraId="312A14D2" w14:textId="0AB69188" w:rsidR="005A1760" w:rsidRDefault="005A1760">
      <w:pPr>
        <w:pStyle w:val="Textpoznpodarou"/>
      </w:pPr>
      <w:r w:rsidRPr="00694E34">
        <w:rPr>
          <w:rStyle w:val="Znakapoznpodarou"/>
        </w:rPr>
        <w:footnoteRef/>
      </w:r>
      <w:r w:rsidR="00A14262">
        <w:t xml:space="preserve"> Více o GraphQL v </w:t>
      </w:r>
      <w:r w:rsidR="00137CAA">
        <w:fldChar w:fldCharType="begin"/>
      </w:r>
      <w:r w:rsidR="00B63537">
        <w:instrText xml:space="preserve"> ADDIN ZOTERO_ITEM CSL_CITATION {"citationID":"A8P3KRVD","properties":{"formattedCitation":"(GraphQL Foundation, 2020)","plainCitation":"(GraphQL Foundation, 2020)","noteIndex":6},"citationItems":[{"id":28,"uris":["http://zotero.org/users/local/drXuekKW/items/3HMQHI5T"],"uri":["http://zotero.org/users/local/drXuekKW/items/3HMQHI5T"],"itemData":{"id":28,"type":"webpage","abstract":"GraphQL provides a complete description of the data in your API, gives clients the power to ask for exactly what they need and nothing more, makes it easier to evolve APIs over time, and enables powerful developer tools.","language":"en","title":"GraphQL: A query language for APIs.","title-short":"GraphQL","URL":"http://graphql.org/","author":[{"family":"GraphQL Foundation","given":""}],"accessed":{"date-parts":[["2020",9,20]]},"issued":{"date-parts":[["2020"]]}}}],"schema":"https://github.com/citation-style-language/schema/raw/master/csl-citation.json"} </w:instrText>
      </w:r>
      <w:r w:rsidR="00137CAA">
        <w:fldChar w:fldCharType="separate"/>
      </w:r>
      <w:r w:rsidR="001B6D44">
        <w:rPr>
          <w:rFonts w:ascii="Georgia" w:cs="Times New Roman"/>
        </w:rPr>
        <w:t>(GraphQL Foundation, 2020)</w:t>
      </w:r>
      <w:r w:rsidR="00137CAA">
        <w:fldChar w:fldCharType="end"/>
      </w:r>
    </w:p>
  </w:footnote>
  <w:footnote w:id="8">
    <w:p w14:paraId="2A164086" w14:textId="0D05CEDF" w:rsidR="005A1760" w:rsidRDefault="005A1760">
      <w:pPr>
        <w:pStyle w:val="Textpoznpodarou"/>
      </w:pPr>
      <w:r w:rsidRPr="00694E34">
        <w:rPr>
          <w:rStyle w:val="Znakapoznpodarou"/>
        </w:rPr>
        <w:footnoteRef/>
      </w:r>
      <w:r>
        <w:t xml:space="preserve"> </w:t>
      </w:r>
      <w:r w:rsidR="0007749D">
        <w:t xml:space="preserve">Více o Websocketech např. v </w:t>
      </w:r>
      <w:r w:rsidR="001059CF">
        <w:fldChar w:fldCharType="begin"/>
      </w:r>
      <w:r w:rsidR="00B63537">
        <w:instrText xml:space="preserve"> ADDIN ZOTERO_ITEM CSL_CITATION {"citationID":"Z5KkXccD","properties":{"formattedCitation":"(Mal\\uc0\\u253{}, 2009)","plainCitation":"(Malý, 2009)","noteIndex":7},"citationItems":[{"id":32,"uris":["http://zotero.org/users/local/drXuekKW/items/6HAZBIJY"],"uri":["http://zotero.org/users/local/drXuekKW/items/6HAZBIJY"],"itemData":{"id":32,"type":"post-weblog","abstract":"Každý vývojář real-time interaktivních webových aplikací jistě narazil na limity současných technik (AJAX, AJAJ, iframe) a alespoň jednou si přál, aby bylo možné komunikovat se serverem trochu „živěji“, pomocí obousměrného komunikačního kanálu. Taková možnost právě přichází, a jmenuje se Web Sockets.","container-title":"Zdroják","language":"cs-CZ","note":"section: Webdesign","title":"Web Sockets","URL":"https://www.zdrojak.cz/clanky/web-sockets/","author":[{"family":"Malý","given":"Martin"}],"accessed":{"date-parts":[["2020",9,20]]},"issued":{"date-parts":[["2009",12,13]]}}}],"schema":"https://github.com/citation-style-language/schema/raw/master/csl-citation.json"} </w:instrText>
      </w:r>
      <w:r w:rsidR="001059CF">
        <w:fldChar w:fldCharType="separate"/>
      </w:r>
      <w:r w:rsidR="001B6D44" w:rsidRPr="001B6D44">
        <w:rPr>
          <w:rFonts w:ascii="Georgia" w:cs="Times New Roman"/>
        </w:rPr>
        <w:t>(Malý, 2009)</w:t>
      </w:r>
      <w:r w:rsidR="001059CF">
        <w:fldChar w:fldCharType="end"/>
      </w:r>
    </w:p>
  </w:footnote>
  <w:footnote w:id="9">
    <w:p w14:paraId="4584D294" w14:textId="33C8D7B0" w:rsidR="005A1760" w:rsidRDefault="005A1760">
      <w:pPr>
        <w:pStyle w:val="Textpoznpodarou"/>
      </w:pPr>
      <w:r w:rsidRPr="00694E34">
        <w:rPr>
          <w:rStyle w:val="Znakapoznpodarou"/>
        </w:rPr>
        <w:footnoteRef/>
      </w:r>
      <w:r>
        <w:t xml:space="preserve"> </w:t>
      </w:r>
      <w:hyperlink r:id="rId2" w:history="1">
        <w:r w:rsidR="00AB6E3D" w:rsidRPr="00D44879">
          <w:rPr>
            <w:rStyle w:val="Hypertextovodkaz"/>
          </w:rPr>
          <w:t>https://reactjs.org/</w:t>
        </w:r>
      </w:hyperlink>
      <w:r>
        <w:t xml:space="preserve"> </w:t>
      </w:r>
    </w:p>
  </w:footnote>
  <w:footnote w:id="10">
    <w:p w14:paraId="3F8255D8" w14:textId="3CE5FD65" w:rsidR="005A1760" w:rsidRDefault="005A1760">
      <w:pPr>
        <w:pStyle w:val="Textpoznpodarou"/>
      </w:pPr>
      <w:r w:rsidRPr="00694E34">
        <w:rPr>
          <w:rStyle w:val="Znakapoznpodarou"/>
        </w:rPr>
        <w:footnoteRef/>
      </w:r>
      <w:r>
        <w:t xml:space="preserve"> </w:t>
      </w:r>
      <w:hyperlink r:id="rId3" w:history="1">
        <w:r w:rsidRPr="006E0036">
          <w:rPr>
            <w:rStyle w:val="Hypertextovodkaz"/>
          </w:rPr>
          <w:t>https://angular.io/</w:t>
        </w:r>
      </w:hyperlink>
      <w:r>
        <w:t xml:space="preserve"> </w:t>
      </w:r>
    </w:p>
  </w:footnote>
  <w:footnote w:id="11">
    <w:p w14:paraId="79CE728F" w14:textId="5E799E5D" w:rsidR="005A1760" w:rsidRDefault="005A1760">
      <w:pPr>
        <w:pStyle w:val="Textpoznpodarou"/>
      </w:pPr>
      <w:r w:rsidRPr="00694E34">
        <w:rPr>
          <w:rStyle w:val="Znakapoznpodarou"/>
        </w:rPr>
        <w:footnoteRef/>
      </w:r>
      <w:r>
        <w:t xml:space="preserve"> </w:t>
      </w:r>
      <w:hyperlink r:id="rId4" w:history="1">
        <w:r w:rsidRPr="006E0036">
          <w:rPr>
            <w:rStyle w:val="Hypertextovodkaz"/>
          </w:rPr>
          <w:t>https://vuejs.org/</w:t>
        </w:r>
      </w:hyperlink>
      <w:r>
        <w:t xml:space="preserve"> </w:t>
      </w:r>
    </w:p>
  </w:footnote>
  <w:footnote w:id="12">
    <w:p w14:paraId="43455292" w14:textId="1E47FD1A" w:rsidR="005A1760" w:rsidRDefault="005A1760">
      <w:pPr>
        <w:pStyle w:val="Textpoznpodarou"/>
      </w:pPr>
      <w:r w:rsidRPr="00694E34">
        <w:rPr>
          <w:rStyle w:val="Znakapoznpodarou"/>
        </w:rPr>
        <w:footnoteRef/>
      </w:r>
      <w:r>
        <w:t xml:space="preserve"> </w:t>
      </w:r>
      <w:hyperlink r:id="rId5" w:history="1">
        <w:r w:rsidRPr="006E0036">
          <w:rPr>
            <w:rStyle w:val="Hypertextovodkaz"/>
          </w:rPr>
          <w:t>https://mail.google.com/</w:t>
        </w:r>
      </w:hyperlink>
      <w:r>
        <w:t xml:space="preserve"> </w:t>
      </w:r>
    </w:p>
  </w:footnote>
  <w:footnote w:id="13">
    <w:p w14:paraId="46B09ABA" w14:textId="5F6B193F" w:rsidR="005A1760" w:rsidRDefault="005A1760">
      <w:pPr>
        <w:pStyle w:val="Textpoznpodarou"/>
      </w:pPr>
      <w:r w:rsidRPr="00694E34">
        <w:rPr>
          <w:rStyle w:val="Znakapoznpodarou"/>
        </w:rPr>
        <w:footnoteRef/>
      </w:r>
      <w:r>
        <w:t xml:space="preserve"> </w:t>
      </w:r>
      <w:hyperlink r:id="rId6" w:history="1">
        <w:r w:rsidR="007C6DAF" w:rsidRPr="000B0575">
          <w:rPr>
            <w:rStyle w:val="Hypertextovodkaz"/>
          </w:rPr>
          <w:t>https://nodejs.org/en/</w:t>
        </w:r>
      </w:hyperlink>
      <w:r w:rsidR="007C6DAF">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EF85C9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836E5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CC64D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8CC14D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71641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35A57C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ECC92B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78A9F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5F841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B4067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083C63"/>
    <w:multiLevelType w:val="hybridMultilevel"/>
    <w:tmpl w:val="DE982F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079F7D75"/>
    <w:multiLevelType w:val="hybridMultilevel"/>
    <w:tmpl w:val="AF6A1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D0225C8"/>
    <w:multiLevelType w:val="hybridMultilevel"/>
    <w:tmpl w:val="1F963D04"/>
    <w:lvl w:ilvl="0" w:tplc="7E52B158">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3491C60"/>
    <w:multiLevelType w:val="hybridMultilevel"/>
    <w:tmpl w:val="9CE4591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1D80630"/>
    <w:multiLevelType w:val="hybridMultilevel"/>
    <w:tmpl w:val="376A45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28A4B51"/>
    <w:multiLevelType w:val="hybridMultilevel"/>
    <w:tmpl w:val="30E89286"/>
    <w:lvl w:ilvl="0" w:tplc="04050001">
      <w:start w:val="1"/>
      <w:numFmt w:val="bullet"/>
      <w:lvlText w:val=""/>
      <w:lvlJc w:val="left"/>
      <w:pPr>
        <w:ind w:left="781" w:hanging="360"/>
      </w:pPr>
      <w:rPr>
        <w:rFonts w:ascii="Symbol" w:hAnsi="Symbol" w:hint="default"/>
      </w:rPr>
    </w:lvl>
    <w:lvl w:ilvl="1" w:tplc="04050003" w:tentative="1">
      <w:start w:val="1"/>
      <w:numFmt w:val="bullet"/>
      <w:lvlText w:val="o"/>
      <w:lvlJc w:val="left"/>
      <w:pPr>
        <w:ind w:left="1501" w:hanging="360"/>
      </w:pPr>
      <w:rPr>
        <w:rFonts w:ascii="Courier New" w:hAnsi="Courier New" w:cs="Courier New" w:hint="default"/>
      </w:rPr>
    </w:lvl>
    <w:lvl w:ilvl="2" w:tplc="04050005" w:tentative="1">
      <w:start w:val="1"/>
      <w:numFmt w:val="bullet"/>
      <w:lvlText w:val=""/>
      <w:lvlJc w:val="left"/>
      <w:pPr>
        <w:ind w:left="2221" w:hanging="360"/>
      </w:pPr>
      <w:rPr>
        <w:rFonts w:ascii="Wingdings" w:hAnsi="Wingdings" w:hint="default"/>
      </w:rPr>
    </w:lvl>
    <w:lvl w:ilvl="3" w:tplc="04050001" w:tentative="1">
      <w:start w:val="1"/>
      <w:numFmt w:val="bullet"/>
      <w:lvlText w:val=""/>
      <w:lvlJc w:val="left"/>
      <w:pPr>
        <w:ind w:left="2941" w:hanging="360"/>
      </w:pPr>
      <w:rPr>
        <w:rFonts w:ascii="Symbol" w:hAnsi="Symbol" w:hint="default"/>
      </w:rPr>
    </w:lvl>
    <w:lvl w:ilvl="4" w:tplc="04050003" w:tentative="1">
      <w:start w:val="1"/>
      <w:numFmt w:val="bullet"/>
      <w:lvlText w:val="o"/>
      <w:lvlJc w:val="left"/>
      <w:pPr>
        <w:ind w:left="3661" w:hanging="360"/>
      </w:pPr>
      <w:rPr>
        <w:rFonts w:ascii="Courier New" w:hAnsi="Courier New" w:cs="Courier New" w:hint="default"/>
      </w:rPr>
    </w:lvl>
    <w:lvl w:ilvl="5" w:tplc="04050005" w:tentative="1">
      <w:start w:val="1"/>
      <w:numFmt w:val="bullet"/>
      <w:lvlText w:val=""/>
      <w:lvlJc w:val="left"/>
      <w:pPr>
        <w:ind w:left="4381" w:hanging="360"/>
      </w:pPr>
      <w:rPr>
        <w:rFonts w:ascii="Wingdings" w:hAnsi="Wingdings" w:hint="default"/>
      </w:rPr>
    </w:lvl>
    <w:lvl w:ilvl="6" w:tplc="04050001" w:tentative="1">
      <w:start w:val="1"/>
      <w:numFmt w:val="bullet"/>
      <w:lvlText w:val=""/>
      <w:lvlJc w:val="left"/>
      <w:pPr>
        <w:ind w:left="5101" w:hanging="360"/>
      </w:pPr>
      <w:rPr>
        <w:rFonts w:ascii="Symbol" w:hAnsi="Symbol" w:hint="default"/>
      </w:rPr>
    </w:lvl>
    <w:lvl w:ilvl="7" w:tplc="04050003" w:tentative="1">
      <w:start w:val="1"/>
      <w:numFmt w:val="bullet"/>
      <w:lvlText w:val="o"/>
      <w:lvlJc w:val="left"/>
      <w:pPr>
        <w:ind w:left="5821" w:hanging="360"/>
      </w:pPr>
      <w:rPr>
        <w:rFonts w:ascii="Courier New" w:hAnsi="Courier New" w:cs="Courier New" w:hint="default"/>
      </w:rPr>
    </w:lvl>
    <w:lvl w:ilvl="8" w:tplc="04050005" w:tentative="1">
      <w:start w:val="1"/>
      <w:numFmt w:val="bullet"/>
      <w:lvlText w:val=""/>
      <w:lvlJc w:val="left"/>
      <w:pPr>
        <w:ind w:left="6541" w:hanging="360"/>
      </w:pPr>
      <w:rPr>
        <w:rFonts w:ascii="Wingdings" w:hAnsi="Wingdings" w:hint="default"/>
      </w:rPr>
    </w:lvl>
  </w:abstractNum>
  <w:abstractNum w:abstractNumId="16" w15:restartNumberingAfterBreak="0">
    <w:nsid w:val="2E9C55DE"/>
    <w:multiLevelType w:val="hybridMultilevel"/>
    <w:tmpl w:val="D3AE6432"/>
    <w:lvl w:ilvl="0" w:tplc="B674EF34">
      <w:numFmt w:val="bullet"/>
      <w:lvlText w:val="•"/>
      <w:lvlJc w:val="left"/>
      <w:pPr>
        <w:ind w:left="720" w:hanging="360"/>
      </w:pPr>
      <w:rPr>
        <w:rFonts w:ascii="Georgia" w:eastAsiaTheme="minorHAnsi" w:hAnsi="Georgia"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640638D"/>
    <w:multiLevelType w:val="multilevel"/>
    <w:tmpl w:val="C052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1C639D"/>
    <w:multiLevelType w:val="hybridMultilevel"/>
    <w:tmpl w:val="0EB23D7A"/>
    <w:lvl w:ilvl="0" w:tplc="BF6C329C">
      <w:start w:val="1"/>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F764A25"/>
    <w:multiLevelType w:val="hybridMultilevel"/>
    <w:tmpl w:val="71E60104"/>
    <w:lvl w:ilvl="0" w:tplc="94726B9A">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33A377D"/>
    <w:multiLevelType w:val="hybridMultilevel"/>
    <w:tmpl w:val="2C10E408"/>
    <w:lvl w:ilvl="0" w:tplc="8584B812">
      <w:start w:val="3"/>
      <w:numFmt w:val="bullet"/>
      <w:lvlText w:val="-"/>
      <w:lvlJc w:val="left"/>
      <w:pPr>
        <w:ind w:left="720" w:hanging="360"/>
      </w:pPr>
      <w:rPr>
        <w:rFonts w:ascii="Georgia" w:eastAsiaTheme="minorHAnsi" w:hAnsi="Georgia" w:cstheme="minorBid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5E646D1"/>
    <w:multiLevelType w:val="hybridMultilevel"/>
    <w:tmpl w:val="11041E8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9A61E05"/>
    <w:multiLevelType w:val="multilevel"/>
    <w:tmpl w:val="68C8236A"/>
    <w:lvl w:ilvl="0">
      <w:start w:val="1"/>
      <w:numFmt w:val="upperLetter"/>
      <w:pStyle w:val="Nadpis2plohy"/>
      <w:suff w:val="space"/>
      <w:lvlText w:val="Příloha %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3" w15:restartNumberingAfterBreak="0">
    <w:nsid w:val="49E360DC"/>
    <w:multiLevelType w:val="hybridMultilevel"/>
    <w:tmpl w:val="650299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15:restartNumberingAfterBreak="0">
    <w:nsid w:val="4CED5E76"/>
    <w:multiLevelType w:val="hybridMultilevel"/>
    <w:tmpl w:val="18C6B3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31F5680"/>
    <w:multiLevelType w:val="multilevel"/>
    <w:tmpl w:val="F08CAB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AA21E91"/>
    <w:multiLevelType w:val="multilevel"/>
    <w:tmpl w:val="D402EFB2"/>
    <w:lvl w:ilvl="0">
      <w:start w:val="1"/>
      <w:numFmt w:val="decimal"/>
      <w:pStyle w:val="Nadpis1"/>
      <w:suff w:val="space"/>
      <w:lvlText w:val="%1"/>
      <w:lvlJc w:val="left"/>
      <w:pPr>
        <w:ind w:left="357" w:hanging="357"/>
      </w:pPr>
      <w:rPr>
        <w:rFonts w:hint="default"/>
      </w:rPr>
    </w:lvl>
    <w:lvl w:ilvl="1">
      <w:start w:val="1"/>
      <w:numFmt w:val="decimal"/>
      <w:pStyle w:val="Nadpis2"/>
      <w:suff w:val="space"/>
      <w:lvlText w:val="%1.%2"/>
      <w:lvlJc w:val="left"/>
      <w:pPr>
        <w:ind w:left="714" w:hanging="714"/>
      </w:pPr>
      <w:rPr>
        <w:rFonts w:hint="default"/>
      </w:rPr>
    </w:lvl>
    <w:lvl w:ilvl="2">
      <w:start w:val="1"/>
      <w:numFmt w:val="decimal"/>
      <w:pStyle w:val="Nadpis3"/>
      <w:suff w:val="space"/>
      <w:lvlText w:val="%1.%2.%3"/>
      <w:lvlJc w:val="left"/>
      <w:pPr>
        <w:ind w:left="1071" w:hanging="1071"/>
      </w:pPr>
      <w:rPr>
        <w:rFonts w:hint="default"/>
      </w:rPr>
    </w:lvl>
    <w:lvl w:ilvl="3">
      <w:start w:val="1"/>
      <w:numFmt w:val="decimal"/>
      <w:suff w:val="space"/>
      <w:lvlText w:val="%1.%2.%3.%4"/>
      <w:lvlJc w:val="left"/>
      <w:pPr>
        <w:ind w:left="1428" w:hanging="1428"/>
      </w:pPr>
      <w:rPr>
        <w:rFonts w:hint="default"/>
      </w:rPr>
    </w:lvl>
    <w:lvl w:ilvl="4">
      <w:start w:val="1"/>
      <w:numFmt w:val="decimal"/>
      <w:suff w:val="space"/>
      <w:lvlText w:val="%1.%2.%3.%4.%5"/>
      <w:lvlJc w:val="left"/>
      <w:pPr>
        <w:ind w:left="1785" w:hanging="1785"/>
      </w:pPr>
      <w:rPr>
        <w:rFonts w:hint="default"/>
      </w:rPr>
    </w:lvl>
    <w:lvl w:ilvl="5">
      <w:start w:val="1"/>
      <w:numFmt w:val="decimal"/>
      <w:suff w:val="space"/>
      <w:lvlText w:val="%1.%2.%3.%4.%5.%6"/>
      <w:lvlJc w:val="left"/>
      <w:pPr>
        <w:ind w:left="2142" w:hanging="2142"/>
      </w:pPr>
      <w:rPr>
        <w:rFonts w:hint="default"/>
      </w:rPr>
    </w:lvl>
    <w:lvl w:ilvl="6">
      <w:start w:val="1"/>
      <w:numFmt w:val="decimal"/>
      <w:suff w:val="space"/>
      <w:lvlText w:val="%1.%2.%3.%4.%5.%6.%7"/>
      <w:lvlJc w:val="left"/>
      <w:pPr>
        <w:ind w:left="2499" w:hanging="2499"/>
      </w:pPr>
      <w:rPr>
        <w:rFonts w:hint="default"/>
      </w:rPr>
    </w:lvl>
    <w:lvl w:ilvl="7">
      <w:start w:val="1"/>
      <w:numFmt w:val="decimal"/>
      <w:suff w:val="space"/>
      <w:lvlText w:val="%1.%2.%3.%4.%5.%6.%7.%8"/>
      <w:lvlJc w:val="left"/>
      <w:pPr>
        <w:ind w:left="2856" w:hanging="2856"/>
      </w:pPr>
      <w:rPr>
        <w:rFonts w:hint="default"/>
      </w:rPr>
    </w:lvl>
    <w:lvl w:ilvl="8">
      <w:start w:val="1"/>
      <w:numFmt w:val="decimal"/>
      <w:suff w:val="space"/>
      <w:lvlText w:val="%1.%2.%3.%4.%5.%6.%7.%8.%9"/>
      <w:lvlJc w:val="left"/>
      <w:pPr>
        <w:ind w:left="3213" w:hanging="3213"/>
      </w:pPr>
      <w:rPr>
        <w:rFonts w:hint="default"/>
      </w:rPr>
    </w:lvl>
  </w:abstractNum>
  <w:abstractNum w:abstractNumId="27" w15:restartNumberingAfterBreak="0">
    <w:nsid w:val="71440701"/>
    <w:multiLevelType w:val="hybridMultilevel"/>
    <w:tmpl w:val="4A2A8440"/>
    <w:lvl w:ilvl="0" w:tplc="48041A04">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7217710"/>
    <w:multiLevelType w:val="hybridMultilevel"/>
    <w:tmpl w:val="EB5CE3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76F1C4E"/>
    <w:multiLevelType w:val="hybridMultilevel"/>
    <w:tmpl w:val="79BED6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AFA2631"/>
    <w:multiLevelType w:val="hybridMultilevel"/>
    <w:tmpl w:val="E3C828D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6"/>
  </w:num>
  <w:num w:numId="2">
    <w:abstractNumId w:val="25"/>
  </w:num>
  <w:num w:numId="3">
    <w:abstractNumId w:val="22"/>
  </w:num>
  <w:num w:numId="4">
    <w:abstractNumId w:val="19"/>
  </w:num>
  <w:num w:numId="5">
    <w:abstractNumId w:val="18"/>
  </w:num>
  <w:num w:numId="6">
    <w:abstractNumId w:val="23"/>
  </w:num>
  <w:num w:numId="7">
    <w:abstractNumId w:val="29"/>
  </w:num>
  <w:num w:numId="8">
    <w:abstractNumId w:val="16"/>
  </w:num>
  <w:num w:numId="9">
    <w:abstractNumId w:val="21"/>
  </w:num>
  <w:num w:numId="10">
    <w:abstractNumId w:val="20"/>
  </w:num>
  <w:num w:numId="11">
    <w:abstractNumId w:val="4"/>
  </w:num>
  <w:num w:numId="12">
    <w:abstractNumId w:val="5"/>
  </w:num>
  <w:num w:numId="13">
    <w:abstractNumId w:val="6"/>
  </w:num>
  <w:num w:numId="14">
    <w:abstractNumId w:val="7"/>
  </w:num>
  <w:num w:numId="15">
    <w:abstractNumId w:val="9"/>
  </w:num>
  <w:num w:numId="16">
    <w:abstractNumId w:val="0"/>
  </w:num>
  <w:num w:numId="17">
    <w:abstractNumId w:val="1"/>
  </w:num>
  <w:num w:numId="18">
    <w:abstractNumId w:val="2"/>
  </w:num>
  <w:num w:numId="19">
    <w:abstractNumId w:val="3"/>
  </w:num>
  <w:num w:numId="20">
    <w:abstractNumId w:val="8"/>
  </w:num>
  <w:num w:numId="21">
    <w:abstractNumId w:val="27"/>
  </w:num>
  <w:num w:numId="22">
    <w:abstractNumId w:val="17"/>
  </w:num>
  <w:num w:numId="23">
    <w:abstractNumId w:val="10"/>
  </w:num>
  <w:num w:numId="24">
    <w:abstractNumId w:val="13"/>
  </w:num>
  <w:num w:numId="25">
    <w:abstractNumId w:val="24"/>
  </w:num>
  <w:num w:numId="26">
    <w:abstractNumId w:val="11"/>
  </w:num>
  <w:num w:numId="27">
    <w:abstractNumId w:val="30"/>
  </w:num>
  <w:num w:numId="28">
    <w:abstractNumId w:val="12"/>
  </w:num>
  <w:num w:numId="29">
    <w:abstractNumId w:val="14"/>
  </w:num>
  <w:num w:numId="30">
    <w:abstractNumId w:val="15"/>
  </w:num>
  <w:num w:numId="31">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káš Březina">
    <w15:presenceInfo w15:providerId="Windows Live" w15:userId="564036c210d38bf8"/>
  </w15:person>
  <w15:person w15:author="Stanislav Vojíř">
    <w15:presenceInfo w15:providerId="Windows Live" w15:userId="46a33c563d9a2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defaultTableStyle w:val="Styl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UxsTAyMLU0MTA3NzZT0lEKTi0uzszPAykwNK4FANJZ0PYtAAAA"/>
  </w:docVars>
  <w:rsids>
    <w:rsidRoot w:val="004E2530"/>
    <w:rsid w:val="000002E6"/>
    <w:rsid w:val="000003A2"/>
    <w:rsid w:val="000009BE"/>
    <w:rsid w:val="00000F71"/>
    <w:rsid w:val="00001000"/>
    <w:rsid w:val="00001090"/>
    <w:rsid w:val="00001417"/>
    <w:rsid w:val="00001FD9"/>
    <w:rsid w:val="0000257F"/>
    <w:rsid w:val="00002C2A"/>
    <w:rsid w:val="000035CD"/>
    <w:rsid w:val="00003987"/>
    <w:rsid w:val="00004613"/>
    <w:rsid w:val="00004C0D"/>
    <w:rsid w:val="0000549D"/>
    <w:rsid w:val="000062B7"/>
    <w:rsid w:val="0000647E"/>
    <w:rsid w:val="00007128"/>
    <w:rsid w:val="00007A69"/>
    <w:rsid w:val="00007D69"/>
    <w:rsid w:val="000106BB"/>
    <w:rsid w:val="00010806"/>
    <w:rsid w:val="00010BAB"/>
    <w:rsid w:val="0001115E"/>
    <w:rsid w:val="000113DB"/>
    <w:rsid w:val="000117BB"/>
    <w:rsid w:val="00011CFC"/>
    <w:rsid w:val="000121A6"/>
    <w:rsid w:val="000122E9"/>
    <w:rsid w:val="00012342"/>
    <w:rsid w:val="000126B4"/>
    <w:rsid w:val="0001280E"/>
    <w:rsid w:val="00012ACA"/>
    <w:rsid w:val="0001315D"/>
    <w:rsid w:val="000131CD"/>
    <w:rsid w:val="00013760"/>
    <w:rsid w:val="000139BA"/>
    <w:rsid w:val="000147AC"/>
    <w:rsid w:val="000159F1"/>
    <w:rsid w:val="00016717"/>
    <w:rsid w:val="00016E35"/>
    <w:rsid w:val="00017015"/>
    <w:rsid w:val="00017096"/>
    <w:rsid w:val="0002062B"/>
    <w:rsid w:val="00020AC9"/>
    <w:rsid w:val="000210BF"/>
    <w:rsid w:val="0002124B"/>
    <w:rsid w:val="0002277D"/>
    <w:rsid w:val="00022BE6"/>
    <w:rsid w:val="00022E7F"/>
    <w:rsid w:val="00024B9D"/>
    <w:rsid w:val="0002511A"/>
    <w:rsid w:val="0002517C"/>
    <w:rsid w:val="000252EE"/>
    <w:rsid w:val="00025B8C"/>
    <w:rsid w:val="000266FC"/>
    <w:rsid w:val="00026875"/>
    <w:rsid w:val="000270AF"/>
    <w:rsid w:val="0002754A"/>
    <w:rsid w:val="0002760E"/>
    <w:rsid w:val="00027A36"/>
    <w:rsid w:val="0003055E"/>
    <w:rsid w:val="000319F5"/>
    <w:rsid w:val="0003270F"/>
    <w:rsid w:val="00033DF3"/>
    <w:rsid w:val="00033E09"/>
    <w:rsid w:val="0003409C"/>
    <w:rsid w:val="00034624"/>
    <w:rsid w:val="00034A08"/>
    <w:rsid w:val="00034E78"/>
    <w:rsid w:val="00035E82"/>
    <w:rsid w:val="000369EA"/>
    <w:rsid w:val="000371F6"/>
    <w:rsid w:val="00037EE8"/>
    <w:rsid w:val="00041691"/>
    <w:rsid w:val="0004180C"/>
    <w:rsid w:val="00041C8E"/>
    <w:rsid w:val="00041CD6"/>
    <w:rsid w:val="00041F3E"/>
    <w:rsid w:val="00042109"/>
    <w:rsid w:val="0004226D"/>
    <w:rsid w:val="00042289"/>
    <w:rsid w:val="000425B9"/>
    <w:rsid w:val="000426FA"/>
    <w:rsid w:val="000429D2"/>
    <w:rsid w:val="000429E3"/>
    <w:rsid w:val="00043295"/>
    <w:rsid w:val="00043AEF"/>
    <w:rsid w:val="000440E8"/>
    <w:rsid w:val="000442F4"/>
    <w:rsid w:val="000444CB"/>
    <w:rsid w:val="00044992"/>
    <w:rsid w:val="000454CC"/>
    <w:rsid w:val="00045885"/>
    <w:rsid w:val="00045D47"/>
    <w:rsid w:val="000463CF"/>
    <w:rsid w:val="000472AB"/>
    <w:rsid w:val="00047C44"/>
    <w:rsid w:val="0005060A"/>
    <w:rsid w:val="000509F6"/>
    <w:rsid w:val="00050B4C"/>
    <w:rsid w:val="000512FF"/>
    <w:rsid w:val="000516B9"/>
    <w:rsid w:val="00051E50"/>
    <w:rsid w:val="0005205B"/>
    <w:rsid w:val="000524B9"/>
    <w:rsid w:val="00053015"/>
    <w:rsid w:val="00053F12"/>
    <w:rsid w:val="00054145"/>
    <w:rsid w:val="0005439C"/>
    <w:rsid w:val="00054547"/>
    <w:rsid w:val="000554D1"/>
    <w:rsid w:val="000554FF"/>
    <w:rsid w:val="000557C2"/>
    <w:rsid w:val="00055EDD"/>
    <w:rsid w:val="00056A92"/>
    <w:rsid w:val="00056DCF"/>
    <w:rsid w:val="00057585"/>
    <w:rsid w:val="000577B3"/>
    <w:rsid w:val="0005786B"/>
    <w:rsid w:val="00057AB8"/>
    <w:rsid w:val="0006092C"/>
    <w:rsid w:val="00061B38"/>
    <w:rsid w:val="0006241C"/>
    <w:rsid w:val="000626A6"/>
    <w:rsid w:val="000628D0"/>
    <w:rsid w:val="00062DEC"/>
    <w:rsid w:val="000632A6"/>
    <w:rsid w:val="0006379D"/>
    <w:rsid w:val="00064BEE"/>
    <w:rsid w:val="00064CAA"/>
    <w:rsid w:val="000654EA"/>
    <w:rsid w:val="00065B3D"/>
    <w:rsid w:val="00066627"/>
    <w:rsid w:val="000675F7"/>
    <w:rsid w:val="00067985"/>
    <w:rsid w:val="00067D84"/>
    <w:rsid w:val="00067E46"/>
    <w:rsid w:val="0007041D"/>
    <w:rsid w:val="00070ABF"/>
    <w:rsid w:val="00071C72"/>
    <w:rsid w:val="00072209"/>
    <w:rsid w:val="0007242A"/>
    <w:rsid w:val="00072734"/>
    <w:rsid w:val="00072792"/>
    <w:rsid w:val="00072ED0"/>
    <w:rsid w:val="000733B4"/>
    <w:rsid w:val="00073A7E"/>
    <w:rsid w:val="0007416D"/>
    <w:rsid w:val="00074548"/>
    <w:rsid w:val="00074E1B"/>
    <w:rsid w:val="000751E1"/>
    <w:rsid w:val="000754DE"/>
    <w:rsid w:val="0007572E"/>
    <w:rsid w:val="000766E0"/>
    <w:rsid w:val="0007676D"/>
    <w:rsid w:val="0007681E"/>
    <w:rsid w:val="000772A2"/>
    <w:rsid w:val="0007749D"/>
    <w:rsid w:val="00077965"/>
    <w:rsid w:val="00080923"/>
    <w:rsid w:val="00080B89"/>
    <w:rsid w:val="00080E46"/>
    <w:rsid w:val="000818CB"/>
    <w:rsid w:val="00081A04"/>
    <w:rsid w:val="0008204E"/>
    <w:rsid w:val="00082A81"/>
    <w:rsid w:val="000832BD"/>
    <w:rsid w:val="00083339"/>
    <w:rsid w:val="00083726"/>
    <w:rsid w:val="00083BCF"/>
    <w:rsid w:val="00084528"/>
    <w:rsid w:val="00084815"/>
    <w:rsid w:val="00084C26"/>
    <w:rsid w:val="0008577C"/>
    <w:rsid w:val="00085D20"/>
    <w:rsid w:val="00085FCF"/>
    <w:rsid w:val="000860DB"/>
    <w:rsid w:val="0008634B"/>
    <w:rsid w:val="00086F94"/>
    <w:rsid w:val="00087502"/>
    <w:rsid w:val="00090917"/>
    <w:rsid w:val="00090C12"/>
    <w:rsid w:val="00092318"/>
    <w:rsid w:val="000927FB"/>
    <w:rsid w:val="000934E5"/>
    <w:rsid w:val="000935D8"/>
    <w:rsid w:val="000936FF"/>
    <w:rsid w:val="0009393B"/>
    <w:rsid w:val="0009401A"/>
    <w:rsid w:val="00095D65"/>
    <w:rsid w:val="00095EDE"/>
    <w:rsid w:val="000960AD"/>
    <w:rsid w:val="00096A7D"/>
    <w:rsid w:val="00096F06"/>
    <w:rsid w:val="000975FB"/>
    <w:rsid w:val="00097832"/>
    <w:rsid w:val="000A12D5"/>
    <w:rsid w:val="000A13E6"/>
    <w:rsid w:val="000A239E"/>
    <w:rsid w:val="000A2568"/>
    <w:rsid w:val="000A26EB"/>
    <w:rsid w:val="000A396A"/>
    <w:rsid w:val="000A3FA6"/>
    <w:rsid w:val="000A41C2"/>
    <w:rsid w:val="000A45EB"/>
    <w:rsid w:val="000A46FF"/>
    <w:rsid w:val="000A4C8A"/>
    <w:rsid w:val="000A5204"/>
    <w:rsid w:val="000A596F"/>
    <w:rsid w:val="000A6E90"/>
    <w:rsid w:val="000A6F76"/>
    <w:rsid w:val="000A73C4"/>
    <w:rsid w:val="000A76B0"/>
    <w:rsid w:val="000A7F58"/>
    <w:rsid w:val="000B0224"/>
    <w:rsid w:val="000B06BA"/>
    <w:rsid w:val="000B0C48"/>
    <w:rsid w:val="000B100D"/>
    <w:rsid w:val="000B163C"/>
    <w:rsid w:val="000B1832"/>
    <w:rsid w:val="000B1B66"/>
    <w:rsid w:val="000B3209"/>
    <w:rsid w:val="000B3CDD"/>
    <w:rsid w:val="000B4981"/>
    <w:rsid w:val="000B49F9"/>
    <w:rsid w:val="000B4C23"/>
    <w:rsid w:val="000B5002"/>
    <w:rsid w:val="000B595B"/>
    <w:rsid w:val="000B5C91"/>
    <w:rsid w:val="000B6DE5"/>
    <w:rsid w:val="000B7BD1"/>
    <w:rsid w:val="000C04E1"/>
    <w:rsid w:val="000C0A2B"/>
    <w:rsid w:val="000C1326"/>
    <w:rsid w:val="000C1C9F"/>
    <w:rsid w:val="000C1EDD"/>
    <w:rsid w:val="000C2A2C"/>
    <w:rsid w:val="000C2D2C"/>
    <w:rsid w:val="000C2F83"/>
    <w:rsid w:val="000C4279"/>
    <w:rsid w:val="000C5341"/>
    <w:rsid w:val="000C59AC"/>
    <w:rsid w:val="000C697F"/>
    <w:rsid w:val="000C6CDA"/>
    <w:rsid w:val="000C7831"/>
    <w:rsid w:val="000C7D52"/>
    <w:rsid w:val="000C7EB3"/>
    <w:rsid w:val="000D10F1"/>
    <w:rsid w:val="000D1665"/>
    <w:rsid w:val="000D1C2D"/>
    <w:rsid w:val="000D2EE2"/>
    <w:rsid w:val="000D3369"/>
    <w:rsid w:val="000D34D7"/>
    <w:rsid w:val="000D37BD"/>
    <w:rsid w:val="000D4035"/>
    <w:rsid w:val="000D4220"/>
    <w:rsid w:val="000D5109"/>
    <w:rsid w:val="000D608A"/>
    <w:rsid w:val="000D6218"/>
    <w:rsid w:val="000D6368"/>
    <w:rsid w:val="000D6944"/>
    <w:rsid w:val="000D6B89"/>
    <w:rsid w:val="000D6E73"/>
    <w:rsid w:val="000D72D6"/>
    <w:rsid w:val="000D765D"/>
    <w:rsid w:val="000D7FDE"/>
    <w:rsid w:val="000E0E75"/>
    <w:rsid w:val="000E1275"/>
    <w:rsid w:val="000E13BD"/>
    <w:rsid w:val="000E15C8"/>
    <w:rsid w:val="000E16BF"/>
    <w:rsid w:val="000E1735"/>
    <w:rsid w:val="000E274A"/>
    <w:rsid w:val="000E27B1"/>
    <w:rsid w:val="000E2A8F"/>
    <w:rsid w:val="000E3E0B"/>
    <w:rsid w:val="000E490C"/>
    <w:rsid w:val="000E518F"/>
    <w:rsid w:val="000E5966"/>
    <w:rsid w:val="000E5981"/>
    <w:rsid w:val="000E6837"/>
    <w:rsid w:val="000E7357"/>
    <w:rsid w:val="000E7377"/>
    <w:rsid w:val="000E73EB"/>
    <w:rsid w:val="000E7822"/>
    <w:rsid w:val="000F12A0"/>
    <w:rsid w:val="000F225A"/>
    <w:rsid w:val="000F2467"/>
    <w:rsid w:val="000F30B0"/>
    <w:rsid w:val="000F3478"/>
    <w:rsid w:val="000F430B"/>
    <w:rsid w:val="000F5D89"/>
    <w:rsid w:val="000F65E1"/>
    <w:rsid w:val="000F6889"/>
    <w:rsid w:val="000F75B5"/>
    <w:rsid w:val="00100260"/>
    <w:rsid w:val="00100499"/>
    <w:rsid w:val="00100C0F"/>
    <w:rsid w:val="00100EB4"/>
    <w:rsid w:val="001016FD"/>
    <w:rsid w:val="001019FF"/>
    <w:rsid w:val="00101B25"/>
    <w:rsid w:val="00102733"/>
    <w:rsid w:val="001030DE"/>
    <w:rsid w:val="00103284"/>
    <w:rsid w:val="00104009"/>
    <w:rsid w:val="00104022"/>
    <w:rsid w:val="00104337"/>
    <w:rsid w:val="00104D74"/>
    <w:rsid w:val="0010538D"/>
    <w:rsid w:val="001059AA"/>
    <w:rsid w:val="001059CF"/>
    <w:rsid w:val="001060D6"/>
    <w:rsid w:val="00106611"/>
    <w:rsid w:val="00106B43"/>
    <w:rsid w:val="00106C61"/>
    <w:rsid w:val="001072F8"/>
    <w:rsid w:val="00107A12"/>
    <w:rsid w:val="001104EF"/>
    <w:rsid w:val="00110891"/>
    <w:rsid w:val="00110C3D"/>
    <w:rsid w:val="00111078"/>
    <w:rsid w:val="001110FA"/>
    <w:rsid w:val="0011111C"/>
    <w:rsid w:val="001119CA"/>
    <w:rsid w:val="0011256D"/>
    <w:rsid w:val="00112E4F"/>
    <w:rsid w:val="0011367E"/>
    <w:rsid w:val="00113867"/>
    <w:rsid w:val="001141D1"/>
    <w:rsid w:val="00114941"/>
    <w:rsid w:val="00114E17"/>
    <w:rsid w:val="00115A7F"/>
    <w:rsid w:val="00115B51"/>
    <w:rsid w:val="00115DF2"/>
    <w:rsid w:val="001162A8"/>
    <w:rsid w:val="00117892"/>
    <w:rsid w:val="0011794B"/>
    <w:rsid w:val="00117AEC"/>
    <w:rsid w:val="0012054C"/>
    <w:rsid w:val="00120AC1"/>
    <w:rsid w:val="00120EE7"/>
    <w:rsid w:val="00121174"/>
    <w:rsid w:val="00121C69"/>
    <w:rsid w:val="00121CE2"/>
    <w:rsid w:val="001226F4"/>
    <w:rsid w:val="00122AD0"/>
    <w:rsid w:val="00122CFC"/>
    <w:rsid w:val="001233F9"/>
    <w:rsid w:val="00124292"/>
    <w:rsid w:val="00124623"/>
    <w:rsid w:val="0012463B"/>
    <w:rsid w:val="00124D0C"/>
    <w:rsid w:val="001251D4"/>
    <w:rsid w:val="0012545D"/>
    <w:rsid w:val="00125AC2"/>
    <w:rsid w:val="0012668C"/>
    <w:rsid w:val="001266E8"/>
    <w:rsid w:val="0012726D"/>
    <w:rsid w:val="0012746A"/>
    <w:rsid w:val="00127804"/>
    <w:rsid w:val="00127B3F"/>
    <w:rsid w:val="00127E3F"/>
    <w:rsid w:val="00130CEA"/>
    <w:rsid w:val="00130D92"/>
    <w:rsid w:val="0013155C"/>
    <w:rsid w:val="00131611"/>
    <w:rsid w:val="00131C16"/>
    <w:rsid w:val="001323E6"/>
    <w:rsid w:val="00132619"/>
    <w:rsid w:val="001335D1"/>
    <w:rsid w:val="001337F0"/>
    <w:rsid w:val="00134115"/>
    <w:rsid w:val="0013484E"/>
    <w:rsid w:val="001354E5"/>
    <w:rsid w:val="00135580"/>
    <w:rsid w:val="00135C3F"/>
    <w:rsid w:val="00136258"/>
    <w:rsid w:val="00137790"/>
    <w:rsid w:val="00137AAE"/>
    <w:rsid w:val="00137CAA"/>
    <w:rsid w:val="00137EA7"/>
    <w:rsid w:val="00140998"/>
    <w:rsid w:val="0014209A"/>
    <w:rsid w:val="0014265A"/>
    <w:rsid w:val="00143750"/>
    <w:rsid w:val="00143E71"/>
    <w:rsid w:val="00144403"/>
    <w:rsid w:val="001447E4"/>
    <w:rsid w:val="00144986"/>
    <w:rsid w:val="00144F5B"/>
    <w:rsid w:val="001466B0"/>
    <w:rsid w:val="00146C9F"/>
    <w:rsid w:val="001474DC"/>
    <w:rsid w:val="00147B98"/>
    <w:rsid w:val="00147BDF"/>
    <w:rsid w:val="00150A5A"/>
    <w:rsid w:val="00150E0C"/>
    <w:rsid w:val="00151057"/>
    <w:rsid w:val="001511FE"/>
    <w:rsid w:val="001513B0"/>
    <w:rsid w:val="001518BB"/>
    <w:rsid w:val="00151B79"/>
    <w:rsid w:val="00152590"/>
    <w:rsid w:val="00152661"/>
    <w:rsid w:val="001526F9"/>
    <w:rsid w:val="001527BE"/>
    <w:rsid w:val="00152BE3"/>
    <w:rsid w:val="00152FC4"/>
    <w:rsid w:val="001532FF"/>
    <w:rsid w:val="00154257"/>
    <w:rsid w:val="001544C3"/>
    <w:rsid w:val="001557D3"/>
    <w:rsid w:val="00155F62"/>
    <w:rsid w:val="00156319"/>
    <w:rsid w:val="00156681"/>
    <w:rsid w:val="00156760"/>
    <w:rsid w:val="00156807"/>
    <w:rsid w:val="001569BC"/>
    <w:rsid w:val="00156B06"/>
    <w:rsid w:val="00156CB3"/>
    <w:rsid w:val="001571CD"/>
    <w:rsid w:val="00160147"/>
    <w:rsid w:val="00160458"/>
    <w:rsid w:val="00160FC1"/>
    <w:rsid w:val="0016168F"/>
    <w:rsid w:val="001617C3"/>
    <w:rsid w:val="00161937"/>
    <w:rsid w:val="001625A6"/>
    <w:rsid w:val="00162C0D"/>
    <w:rsid w:val="0016316E"/>
    <w:rsid w:val="00163824"/>
    <w:rsid w:val="00163ED3"/>
    <w:rsid w:val="00164310"/>
    <w:rsid w:val="001647E3"/>
    <w:rsid w:val="00164DC8"/>
    <w:rsid w:val="00164E20"/>
    <w:rsid w:val="0016516E"/>
    <w:rsid w:val="001659D7"/>
    <w:rsid w:val="00165B86"/>
    <w:rsid w:val="001663DE"/>
    <w:rsid w:val="00166755"/>
    <w:rsid w:val="00166CE4"/>
    <w:rsid w:val="00166DB4"/>
    <w:rsid w:val="00167095"/>
    <w:rsid w:val="00167903"/>
    <w:rsid w:val="00167EE9"/>
    <w:rsid w:val="001708C4"/>
    <w:rsid w:val="00171869"/>
    <w:rsid w:val="0017193D"/>
    <w:rsid w:val="001729F9"/>
    <w:rsid w:val="00172BAC"/>
    <w:rsid w:val="001739A7"/>
    <w:rsid w:val="00173FC3"/>
    <w:rsid w:val="00174760"/>
    <w:rsid w:val="0017483D"/>
    <w:rsid w:val="00176137"/>
    <w:rsid w:val="00176237"/>
    <w:rsid w:val="001769D3"/>
    <w:rsid w:val="00176C45"/>
    <w:rsid w:val="00176D33"/>
    <w:rsid w:val="00176DCA"/>
    <w:rsid w:val="001776A0"/>
    <w:rsid w:val="001777F5"/>
    <w:rsid w:val="00177A56"/>
    <w:rsid w:val="00177DB6"/>
    <w:rsid w:val="00177DDD"/>
    <w:rsid w:val="00180289"/>
    <w:rsid w:val="00180E55"/>
    <w:rsid w:val="0018105C"/>
    <w:rsid w:val="00181233"/>
    <w:rsid w:val="00181814"/>
    <w:rsid w:val="001824D2"/>
    <w:rsid w:val="00183586"/>
    <w:rsid w:val="0018382A"/>
    <w:rsid w:val="001839D9"/>
    <w:rsid w:val="00183DD4"/>
    <w:rsid w:val="001841EF"/>
    <w:rsid w:val="001842BA"/>
    <w:rsid w:val="00184761"/>
    <w:rsid w:val="001848EE"/>
    <w:rsid w:val="00184C21"/>
    <w:rsid w:val="00184CA0"/>
    <w:rsid w:val="0018517C"/>
    <w:rsid w:val="001859A7"/>
    <w:rsid w:val="00186324"/>
    <w:rsid w:val="0018649E"/>
    <w:rsid w:val="00186528"/>
    <w:rsid w:val="0018715B"/>
    <w:rsid w:val="001876EB"/>
    <w:rsid w:val="00187B6F"/>
    <w:rsid w:val="00190FF4"/>
    <w:rsid w:val="001911D0"/>
    <w:rsid w:val="001915E7"/>
    <w:rsid w:val="001916C8"/>
    <w:rsid w:val="00191B39"/>
    <w:rsid w:val="001928E1"/>
    <w:rsid w:val="00194A94"/>
    <w:rsid w:val="00195ECA"/>
    <w:rsid w:val="00196238"/>
    <w:rsid w:val="00196398"/>
    <w:rsid w:val="00196972"/>
    <w:rsid w:val="00197574"/>
    <w:rsid w:val="001A0602"/>
    <w:rsid w:val="001A0F43"/>
    <w:rsid w:val="001A10B6"/>
    <w:rsid w:val="001A10D4"/>
    <w:rsid w:val="001A156D"/>
    <w:rsid w:val="001A18C0"/>
    <w:rsid w:val="001A1DCB"/>
    <w:rsid w:val="001A2180"/>
    <w:rsid w:val="001A2252"/>
    <w:rsid w:val="001A2370"/>
    <w:rsid w:val="001A25F7"/>
    <w:rsid w:val="001A470D"/>
    <w:rsid w:val="001A49A3"/>
    <w:rsid w:val="001A49B7"/>
    <w:rsid w:val="001A4F49"/>
    <w:rsid w:val="001A6828"/>
    <w:rsid w:val="001A6BE5"/>
    <w:rsid w:val="001B002A"/>
    <w:rsid w:val="001B040F"/>
    <w:rsid w:val="001B0463"/>
    <w:rsid w:val="001B0A19"/>
    <w:rsid w:val="001B0C27"/>
    <w:rsid w:val="001B1246"/>
    <w:rsid w:val="001B16FB"/>
    <w:rsid w:val="001B174D"/>
    <w:rsid w:val="001B1F17"/>
    <w:rsid w:val="001B1F6D"/>
    <w:rsid w:val="001B296D"/>
    <w:rsid w:val="001B3F67"/>
    <w:rsid w:val="001B40B1"/>
    <w:rsid w:val="001B410C"/>
    <w:rsid w:val="001B4C05"/>
    <w:rsid w:val="001B5A21"/>
    <w:rsid w:val="001B5D95"/>
    <w:rsid w:val="001B61C6"/>
    <w:rsid w:val="001B6628"/>
    <w:rsid w:val="001B686A"/>
    <w:rsid w:val="001B6D44"/>
    <w:rsid w:val="001B71CE"/>
    <w:rsid w:val="001B78A9"/>
    <w:rsid w:val="001B7CFD"/>
    <w:rsid w:val="001C0C41"/>
    <w:rsid w:val="001C0E12"/>
    <w:rsid w:val="001C16AF"/>
    <w:rsid w:val="001C1C4A"/>
    <w:rsid w:val="001C1F14"/>
    <w:rsid w:val="001C20E6"/>
    <w:rsid w:val="001C289D"/>
    <w:rsid w:val="001C2941"/>
    <w:rsid w:val="001C3E89"/>
    <w:rsid w:val="001C453F"/>
    <w:rsid w:val="001C554C"/>
    <w:rsid w:val="001C5BB6"/>
    <w:rsid w:val="001C6152"/>
    <w:rsid w:val="001C66A7"/>
    <w:rsid w:val="001C6917"/>
    <w:rsid w:val="001C6A97"/>
    <w:rsid w:val="001C6EC6"/>
    <w:rsid w:val="001C75F5"/>
    <w:rsid w:val="001C7759"/>
    <w:rsid w:val="001C7EA8"/>
    <w:rsid w:val="001D0EA9"/>
    <w:rsid w:val="001D128A"/>
    <w:rsid w:val="001D1E17"/>
    <w:rsid w:val="001D2E1D"/>
    <w:rsid w:val="001D41DC"/>
    <w:rsid w:val="001D54D3"/>
    <w:rsid w:val="001D5DF4"/>
    <w:rsid w:val="001D62DF"/>
    <w:rsid w:val="001D6A60"/>
    <w:rsid w:val="001D72C0"/>
    <w:rsid w:val="001D78AD"/>
    <w:rsid w:val="001D7C76"/>
    <w:rsid w:val="001D7DE2"/>
    <w:rsid w:val="001E0594"/>
    <w:rsid w:val="001E064A"/>
    <w:rsid w:val="001E10E7"/>
    <w:rsid w:val="001E12FE"/>
    <w:rsid w:val="001E1816"/>
    <w:rsid w:val="001E186D"/>
    <w:rsid w:val="001E24AE"/>
    <w:rsid w:val="001E370A"/>
    <w:rsid w:val="001E38E0"/>
    <w:rsid w:val="001E4AB7"/>
    <w:rsid w:val="001E58DD"/>
    <w:rsid w:val="001E5B94"/>
    <w:rsid w:val="001E5E40"/>
    <w:rsid w:val="001E6676"/>
    <w:rsid w:val="001E6CE9"/>
    <w:rsid w:val="001F07FD"/>
    <w:rsid w:val="001F099F"/>
    <w:rsid w:val="001F1C56"/>
    <w:rsid w:val="001F279C"/>
    <w:rsid w:val="001F3F7C"/>
    <w:rsid w:val="001F594C"/>
    <w:rsid w:val="001F5A26"/>
    <w:rsid w:val="001F5B7D"/>
    <w:rsid w:val="001F60A0"/>
    <w:rsid w:val="001F6131"/>
    <w:rsid w:val="001F69F1"/>
    <w:rsid w:val="001F6F9E"/>
    <w:rsid w:val="001F7695"/>
    <w:rsid w:val="001F79EC"/>
    <w:rsid w:val="001F7BA7"/>
    <w:rsid w:val="00200E1A"/>
    <w:rsid w:val="00201DAB"/>
    <w:rsid w:val="00201E35"/>
    <w:rsid w:val="00201E86"/>
    <w:rsid w:val="0020200B"/>
    <w:rsid w:val="002020D4"/>
    <w:rsid w:val="002020DA"/>
    <w:rsid w:val="0020225E"/>
    <w:rsid w:val="00202A12"/>
    <w:rsid w:val="0020330B"/>
    <w:rsid w:val="00203328"/>
    <w:rsid w:val="0020339B"/>
    <w:rsid w:val="00204A43"/>
    <w:rsid w:val="00204EE6"/>
    <w:rsid w:val="00204F38"/>
    <w:rsid w:val="0020546E"/>
    <w:rsid w:val="002061CC"/>
    <w:rsid w:val="0020680C"/>
    <w:rsid w:val="00207080"/>
    <w:rsid w:val="00207AD3"/>
    <w:rsid w:val="00207EF8"/>
    <w:rsid w:val="0021031B"/>
    <w:rsid w:val="00210854"/>
    <w:rsid w:val="00210DFA"/>
    <w:rsid w:val="00211505"/>
    <w:rsid w:val="00211A8B"/>
    <w:rsid w:val="00211ACE"/>
    <w:rsid w:val="00211AE1"/>
    <w:rsid w:val="002127CF"/>
    <w:rsid w:val="0021292D"/>
    <w:rsid w:val="00212CFF"/>
    <w:rsid w:val="00212F82"/>
    <w:rsid w:val="002134B7"/>
    <w:rsid w:val="0021362D"/>
    <w:rsid w:val="002140C9"/>
    <w:rsid w:val="00214A74"/>
    <w:rsid w:val="00214B10"/>
    <w:rsid w:val="00214C1D"/>
    <w:rsid w:val="00214C7A"/>
    <w:rsid w:val="002156A8"/>
    <w:rsid w:val="002158EA"/>
    <w:rsid w:val="002176E5"/>
    <w:rsid w:val="00217A2C"/>
    <w:rsid w:val="00217BE5"/>
    <w:rsid w:val="00217D98"/>
    <w:rsid w:val="00221019"/>
    <w:rsid w:val="0022160F"/>
    <w:rsid w:val="002218E0"/>
    <w:rsid w:val="00221957"/>
    <w:rsid w:val="00222B04"/>
    <w:rsid w:val="00223772"/>
    <w:rsid w:val="0022489E"/>
    <w:rsid w:val="00224A0E"/>
    <w:rsid w:val="00224E88"/>
    <w:rsid w:val="00225D84"/>
    <w:rsid w:val="00226534"/>
    <w:rsid w:val="002269A9"/>
    <w:rsid w:val="00226B79"/>
    <w:rsid w:val="00227EDA"/>
    <w:rsid w:val="00227F09"/>
    <w:rsid w:val="002308D6"/>
    <w:rsid w:val="002310A3"/>
    <w:rsid w:val="002319F8"/>
    <w:rsid w:val="002321B7"/>
    <w:rsid w:val="00234A94"/>
    <w:rsid w:val="0023541C"/>
    <w:rsid w:val="00236B9C"/>
    <w:rsid w:val="00237063"/>
    <w:rsid w:val="00237461"/>
    <w:rsid w:val="002408EA"/>
    <w:rsid w:val="00241AE7"/>
    <w:rsid w:val="002421A4"/>
    <w:rsid w:val="00242421"/>
    <w:rsid w:val="00242ACC"/>
    <w:rsid w:val="0024317F"/>
    <w:rsid w:val="002431A4"/>
    <w:rsid w:val="002433B6"/>
    <w:rsid w:val="00244B29"/>
    <w:rsid w:val="00244DFD"/>
    <w:rsid w:val="002455A7"/>
    <w:rsid w:val="002455C3"/>
    <w:rsid w:val="002459EF"/>
    <w:rsid w:val="0024689F"/>
    <w:rsid w:val="00246CC5"/>
    <w:rsid w:val="00246CDF"/>
    <w:rsid w:val="0024738D"/>
    <w:rsid w:val="00247D7D"/>
    <w:rsid w:val="002501EE"/>
    <w:rsid w:val="00250999"/>
    <w:rsid w:val="00250B4F"/>
    <w:rsid w:val="00250C14"/>
    <w:rsid w:val="0025153F"/>
    <w:rsid w:val="00251959"/>
    <w:rsid w:val="00251D80"/>
    <w:rsid w:val="00252100"/>
    <w:rsid w:val="0025326A"/>
    <w:rsid w:val="002535CB"/>
    <w:rsid w:val="0025369E"/>
    <w:rsid w:val="00253786"/>
    <w:rsid w:val="00253A9D"/>
    <w:rsid w:val="00253C8E"/>
    <w:rsid w:val="00253D71"/>
    <w:rsid w:val="00253FC2"/>
    <w:rsid w:val="00255028"/>
    <w:rsid w:val="002551A3"/>
    <w:rsid w:val="0025592B"/>
    <w:rsid w:val="002578B6"/>
    <w:rsid w:val="00257D51"/>
    <w:rsid w:val="00257E64"/>
    <w:rsid w:val="00260112"/>
    <w:rsid w:val="00260751"/>
    <w:rsid w:val="00260A83"/>
    <w:rsid w:val="00260CD7"/>
    <w:rsid w:val="00262484"/>
    <w:rsid w:val="00262DA7"/>
    <w:rsid w:val="00264F26"/>
    <w:rsid w:val="00265923"/>
    <w:rsid w:val="00266080"/>
    <w:rsid w:val="002664F0"/>
    <w:rsid w:val="00266645"/>
    <w:rsid w:val="0026667E"/>
    <w:rsid w:val="00266A3B"/>
    <w:rsid w:val="00266BC3"/>
    <w:rsid w:val="00266DBA"/>
    <w:rsid w:val="00267618"/>
    <w:rsid w:val="0027078C"/>
    <w:rsid w:val="00271709"/>
    <w:rsid w:val="00271C4C"/>
    <w:rsid w:val="00272A4B"/>
    <w:rsid w:val="002732D4"/>
    <w:rsid w:val="002734CD"/>
    <w:rsid w:val="00274381"/>
    <w:rsid w:val="00274A15"/>
    <w:rsid w:val="0027507B"/>
    <w:rsid w:val="002767BD"/>
    <w:rsid w:val="00276BED"/>
    <w:rsid w:val="0028060C"/>
    <w:rsid w:val="00280610"/>
    <w:rsid w:val="00280677"/>
    <w:rsid w:val="00280D81"/>
    <w:rsid w:val="002816FF"/>
    <w:rsid w:val="002823F2"/>
    <w:rsid w:val="002826BE"/>
    <w:rsid w:val="002826EB"/>
    <w:rsid w:val="0028322F"/>
    <w:rsid w:val="002833C5"/>
    <w:rsid w:val="00283565"/>
    <w:rsid w:val="00283668"/>
    <w:rsid w:val="00284602"/>
    <w:rsid w:val="002847C8"/>
    <w:rsid w:val="00284889"/>
    <w:rsid w:val="00285264"/>
    <w:rsid w:val="002852EA"/>
    <w:rsid w:val="0028539F"/>
    <w:rsid w:val="00285966"/>
    <w:rsid w:val="0028598D"/>
    <w:rsid w:val="00286216"/>
    <w:rsid w:val="002865BA"/>
    <w:rsid w:val="0028681C"/>
    <w:rsid w:val="00286F8C"/>
    <w:rsid w:val="002877AE"/>
    <w:rsid w:val="00287AB0"/>
    <w:rsid w:val="00287E54"/>
    <w:rsid w:val="002905C8"/>
    <w:rsid w:val="00290736"/>
    <w:rsid w:val="0029152E"/>
    <w:rsid w:val="0029191D"/>
    <w:rsid w:val="00291E2D"/>
    <w:rsid w:val="00294000"/>
    <w:rsid w:val="00294557"/>
    <w:rsid w:val="00294D36"/>
    <w:rsid w:val="002955EF"/>
    <w:rsid w:val="002963D8"/>
    <w:rsid w:val="00296A10"/>
    <w:rsid w:val="00297D40"/>
    <w:rsid w:val="002A0740"/>
    <w:rsid w:val="002A1034"/>
    <w:rsid w:val="002A116C"/>
    <w:rsid w:val="002A1ECE"/>
    <w:rsid w:val="002A1FA1"/>
    <w:rsid w:val="002A294F"/>
    <w:rsid w:val="002A2DA0"/>
    <w:rsid w:val="002A347B"/>
    <w:rsid w:val="002A4002"/>
    <w:rsid w:val="002A445F"/>
    <w:rsid w:val="002A466F"/>
    <w:rsid w:val="002A49EE"/>
    <w:rsid w:val="002A4BC6"/>
    <w:rsid w:val="002A502F"/>
    <w:rsid w:val="002A5743"/>
    <w:rsid w:val="002A5B9B"/>
    <w:rsid w:val="002A5BC0"/>
    <w:rsid w:val="002A5D21"/>
    <w:rsid w:val="002A7B53"/>
    <w:rsid w:val="002A7CDF"/>
    <w:rsid w:val="002B06FA"/>
    <w:rsid w:val="002B0733"/>
    <w:rsid w:val="002B0D89"/>
    <w:rsid w:val="002B0DF7"/>
    <w:rsid w:val="002B1A75"/>
    <w:rsid w:val="002B1C4D"/>
    <w:rsid w:val="002B1FF3"/>
    <w:rsid w:val="002B360B"/>
    <w:rsid w:val="002B3B1D"/>
    <w:rsid w:val="002B417F"/>
    <w:rsid w:val="002B48DA"/>
    <w:rsid w:val="002B4B6F"/>
    <w:rsid w:val="002B550E"/>
    <w:rsid w:val="002B5518"/>
    <w:rsid w:val="002B720E"/>
    <w:rsid w:val="002B7293"/>
    <w:rsid w:val="002B75A4"/>
    <w:rsid w:val="002B75F8"/>
    <w:rsid w:val="002B787E"/>
    <w:rsid w:val="002B7B18"/>
    <w:rsid w:val="002C049F"/>
    <w:rsid w:val="002C04B0"/>
    <w:rsid w:val="002C04BB"/>
    <w:rsid w:val="002C09CB"/>
    <w:rsid w:val="002C1560"/>
    <w:rsid w:val="002C1742"/>
    <w:rsid w:val="002C1FF9"/>
    <w:rsid w:val="002C26D7"/>
    <w:rsid w:val="002C3550"/>
    <w:rsid w:val="002C3835"/>
    <w:rsid w:val="002C3EFE"/>
    <w:rsid w:val="002C44DF"/>
    <w:rsid w:val="002C457C"/>
    <w:rsid w:val="002C4869"/>
    <w:rsid w:val="002C5097"/>
    <w:rsid w:val="002C51D3"/>
    <w:rsid w:val="002C5B95"/>
    <w:rsid w:val="002C5D7C"/>
    <w:rsid w:val="002C6103"/>
    <w:rsid w:val="002C6FA8"/>
    <w:rsid w:val="002C7217"/>
    <w:rsid w:val="002C7978"/>
    <w:rsid w:val="002C7DD5"/>
    <w:rsid w:val="002D03F9"/>
    <w:rsid w:val="002D1B90"/>
    <w:rsid w:val="002D1CB6"/>
    <w:rsid w:val="002D1F61"/>
    <w:rsid w:val="002D2298"/>
    <w:rsid w:val="002D2B58"/>
    <w:rsid w:val="002D2CE8"/>
    <w:rsid w:val="002D3394"/>
    <w:rsid w:val="002D348E"/>
    <w:rsid w:val="002D3688"/>
    <w:rsid w:val="002D3B3E"/>
    <w:rsid w:val="002D4249"/>
    <w:rsid w:val="002D4386"/>
    <w:rsid w:val="002D47E9"/>
    <w:rsid w:val="002D53BB"/>
    <w:rsid w:val="002D63E6"/>
    <w:rsid w:val="002D69D6"/>
    <w:rsid w:val="002D71E3"/>
    <w:rsid w:val="002D78B5"/>
    <w:rsid w:val="002D7963"/>
    <w:rsid w:val="002D7E02"/>
    <w:rsid w:val="002E0648"/>
    <w:rsid w:val="002E0699"/>
    <w:rsid w:val="002E06DE"/>
    <w:rsid w:val="002E0CA2"/>
    <w:rsid w:val="002E0E45"/>
    <w:rsid w:val="002E12F2"/>
    <w:rsid w:val="002E1FC2"/>
    <w:rsid w:val="002E2237"/>
    <w:rsid w:val="002E2617"/>
    <w:rsid w:val="002E3323"/>
    <w:rsid w:val="002E33ED"/>
    <w:rsid w:val="002E397B"/>
    <w:rsid w:val="002E3F1C"/>
    <w:rsid w:val="002E41F7"/>
    <w:rsid w:val="002E434E"/>
    <w:rsid w:val="002E4DD9"/>
    <w:rsid w:val="002E5AD5"/>
    <w:rsid w:val="002E700C"/>
    <w:rsid w:val="002E7F8F"/>
    <w:rsid w:val="002F032A"/>
    <w:rsid w:val="002F0752"/>
    <w:rsid w:val="002F0C85"/>
    <w:rsid w:val="002F0EA0"/>
    <w:rsid w:val="002F11D6"/>
    <w:rsid w:val="002F1254"/>
    <w:rsid w:val="002F1742"/>
    <w:rsid w:val="002F191F"/>
    <w:rsid w:val="002F1B04"/>
    <w:rsid w:val="002F2F3C"/>
    <w:rsid w:val="002F31AB"/>
    <w:rsid w:val="002F3E2F"/>
    <w:rsid w:val="002F432E"/>
    <w:rsid w:val="002F44E8"/>
    <w:rsid w:val="002F477D"/>
    <w:rsid w:val="002F4839"/>
    <w:rsid w:val="002F4D03"/>
    <w:rsid w:val="002F535B"/>
    <w:rsid w:val="002F64AF"/>
    <w:rsid w:val="002F6B97"/>
    <w:rsid w:val="002F7518"/>
    <w:rsid w:val="002F7D13"/>
    <w:rsid w:val="00300013"/>
    <w:rsid w:val="003005E0"/>
    <w:rsid w:val="00300760"/>
    <w:rsid w:val="00300C9F"/>
    <w:rsid w:val="00300D4E"/>
    <w:rsid w:val="00300DDF"/>
    <w:rsid w:val="00301A04"/>
    <w:rsid w:val="00301FE4"/>
    <w:rsid w:val="003020ED"/>
    <w:rsid w:val="00302BB7"/>
    <w:rsid w:val="00302C5A"/>
    <w:rsid w:val="00302E85"/>
    <w:rsid w:val="0030357C"/>
    <w:rsid w:val="00303A89"/>
    <w:rsid w:val="00303E6B"/>
    <w:rsid w:val="00304475"/>
    <w:rsid w:val="00304A71"/>
    <w:rsid w:val="00304BB6"/>
    <w:rsid w:val="003054A3"/>
    <w:rsid w:val="00305B92"/>
    <w:rsid w:val="00306475"/>
    <w:rsid w:val="003067CD"/>
    <w:rsid w:val="00306BC1"/>
    <w:rsid w:val="00306C91"/>
    <w:rsid w:val="0030738D"/>
    <w:rsid w:val="0031039D"/>
    <w:rsid w:val="003112FB"/>
    <w:rsid w:val="0031230F"/>
    <w:rsid w:val="003127A2"/>
    <w:rsid w:val="00313DE7"/>
    <w:rsid w:val="0031460A"/>
    <w:rsid w:val="00314656"/>
    <w:rsid w:val="00314D9A"/>
    <w:rsid w:val="00315331"/>
    <w:rsid w:val="00315473"/>
    <w:rsid w:val="00315595"/>
    <w:rsid w:val="00315B72"/>
    <w:rsid w:val="003165C2"/>
    <w:rsid w:val="0031681D"/>
    <w:rsid w:val="00316F92"/>
    <w:rsid w:val="00317523"/>
    <w:rsid w:val="0032014D"/>
    <w:rsid w:val="00320AB7"/>
    <w:rsid w:val="00320D73"/>
    <w:rsid w:val="00320FF0"/>
    <w:rsid w:val="003222AD"/>
    <w:rsid w:val="00322A59"/>
    <w:rsid w:val="00322D6B"/>
    <w:rsid w:val="0032311C"/>
    <w:rsid w:val="00323F21"/>
    <w:rsid w:val="00324CE3"/>
    <w:rsid w:val="00325195"/>
    <w:rsid w:val="00325B28"/>
    <w:rsid w:val="00326262"/>
    <w:rsid w:val="003263C7"/>
    <w:rsid w:val="00326AE3"/>
    <w:rsid w:val="003272C3"/>
    <w:rsid w:val="00327768"/>
    <w:rsid w:val="00327E3E"/>
    <w:rsid w:val="00330773"/>
    <w:rsid w:val="003311DD"/>
    <w:rsid w:val="0033160B"/>
    <w:rsid w:val="003317D6"/>
    <w:rsid w:val="00331986"/>
    <w:rsid w:val="00331D7B"/>
    <w:rsid w:val="00331EF7"/>
    <w:rsid w:val="00332505"/>
    <w:rsid w:val="00332B0A"/>
    <w:rsid w:val="0033340A"/>
    <w:rsid w:val="003337EA"/>
    <w:rsid w:val="003338F1"/>
    <w:rsid w:val="00333D9D"/>
    <w:rsid w:val="00333E1B"/>
    <w:rsid w:val="003346B6"/>
    <w:rsid w:val="0033538F"/>
    <w:rsid w:val="003358F5"/>
    <w:rsid w:val="00335CE3"/>
    <w:rsid w:val="00335F5B"/>
    <w:rsid w:val="00336621"/>
    <w:rsid w:val="00337253"/>
    <w:rsid w:val="00337731"/>
    <w:rsid w:val="00337B81"/>
    <w:rsid w:val="0034070B"/>
    <w:rsid w:val="00340AAD"/>
    <w:rsid w:val="00340BE3"/>
    <w:rsid w:val="00341574"/>
    <w:rsid w:val="00341A3B"/>
    <w:rsid w:val="00341BDE"/>
    <w:rsid w:val="00342013"/>
    <w:rsid w:val="00342061"/>
    <w:rsid w:val="0034234C"/>
    <w:rsid w:val="00342713"/>
    <w:rsid w:val="003427CB"/>
    <w:rsid w:val="00343E0B"/>
    <w:rsid w:val="0034489C"/>
    <w:rsid w:val="003448F0"/>
    <w:rsid w:val="003450B2"/>
    <w:rsid w:val="00345701"/>
    <w:rsid w:val="00345872"/>
    <w:rsid w:val="00345917"/>
    <w:rsid w:val="0034608A"/>
    <w:rsid w:val="00346757"/>
    <w:rsid w:val="003467E7"/>
    <w:rsid w:val="00347A13"/>
    <w:rsid w:val="00350A15"/>
    <w:rsid w:val="00351122"/>
    <w:rsid w:val="0035115C"/>
    <w:rsid w:val="0035131D"/>
    <w:rsid w:val="00352064"/>
    <w:rsid w:val="003531E3"/>
    <w:rsid w:val="003532CF"/>
    <w:rsid w:val="00353424"/>
    <w:rsid w:val="0035357C"/>
    <w:rsid w:val="003547CF"/>
    <w:rsid w:val="003556B1"/>
    <w:rsid w:val="0035591E"/>
    <w:rsid w:val="00356000"/>
    <w:rsid w:val="00357BDC"/>
    <w:rsid w:val="00360376"/>
    <w:rsid w:val="00361D46"/>
    <w:rsid w:val="00362166"/>
    <w:rsid w:val="00363526"/>
    <w:rsid w:val="00364A0E"/>
    <w:rsid w:val="00365184"/>
    <w:rsid w:val="0036521F"/>
    <w:rsid w:val="00365780"/>
    <w:rsid w:val="0036674C"/>
    <w:rsid w:val="00366B38"/>
    <w:rsid w:val="00367414"/>
    <w:rsid w:val="00367517"/>
    <w:rsid w:val="003678A9"/>
    <w:rsid w:val="00367A4F"/>
    <w:rsid w:val="00370763"/>
    <w:rsid w:val="00370FB2"/>
    <w:rsid w:val="003713C6"/>
    <w:rsid w:val="003714A1"/>
    <w:rsid w:val="00372017"/>
    <w:rsid w:val="003726D1"/>
    <w:rsid w:val="00372B38"/>
    <w:rsid w:val="00372B69"/>
    <w:rsid w:val="00372C57"/>
    <w:rsid w:val="00372EFA"/>
    <w:rsid w:val="00372FBA"/>
    <w:rsid w:val="003730FF"/>
    <w:rsid w:val="003734C5"/>
    <w:rsid w:val="003735F8"/>
    <w:rsid w:val="00373890"/>
    <w:rsid w:val="00373FE6"/>
    <w:rsid w:val="00374530"/>
    <w:rsid w:val="003754A4"/>
    <w:rsid w:val="00375ABB"/>
    <w:rsid w:val="0037608D"/>
    <w:rsid w:val="0037616C"/>
    <w:rsid w:val="00376E49"/>
    <w:rsid w:val="00376FB8"/>
    <w:rsid w:val="00376FF0"/>
    <w:rsid w:val="00377070"/>
    <w:rsid w:val="0037758D"/>
    <w:rsid w:val="00377ABB"/>
    <w:rsid w:val="00380855"/>
    <w:rsid w:val="00381037"/>
    <w:rsid w:val="003810D9"/>
    <w:rsid w:val="00381552"/>
    <w:rsid w:val="0038183A"/>
    <w:rsid w:val="00381ADA"/>
    <w:rsid w:val="0038224C"/>
    <w:rsid w:val="003828A4"/>
    <w:rsid w:val="00382C5F"/>
    <w:rsid w:val="00382DF1"/>
    <w:rsid w:val="00382E84"/>
    <w:rsid w:val="00383115"/>
    <w:rsid w:val="00383274"/>
    <w:rsid w:val="0038345D"/>
    <w:rsid w:val="00383B3C"/>
    <w:rsid w:val="00384702"/>
    <w:rsid w:val="003849D9"/>
    <w:rsid w:val="0038532C"/>
    <w:rsid w:val="00386DA7"/>
    <w:rsid w:val="00386E49"/>
    <w:rsid w:val="003878F5"/>
    <w:rsid w:val="00392C70"/>
    <w:rsid w:val="00392C84"/>
    <w:rsid w:val="003931B5"/>
    <w:rsid w:val="00393B71"/>
    <w:rsid w:val="003947EC"/>
    <w:rsid w:val="00394BB4"/>
    <w:rsid w:val="0039552F"/>
    <w:rsid w:val="00396354"/>
    <w:rsid w:val="0039729E"/>
    <w:rsid w:val="0039768E"/>
    <w:rsid w:val="00397D0F"/>
    <w:rsid w:val="003A016D"/>
    <w:rsid w:val="003A04F6"/>
    <w:rsid w:val="003A1470"/>
    <w:rsid w:val="003A189F"/>
    <w:rsid w:val="003A1C23"/>
    <w:rsid w:val="003A2090"/>
    <w:rsid w:val="003A2252"/>
    <w:rsid w:val="003A2506"/>
    <w:rsid w:val="003A2EBE"/>
    <w:rsid w:val="003A3488"/>
    <w:rsid w:val="003A350A"/>
    <w:rsid w:val="003A3831"/>
    <w:rsid w:val="003A3E4D"/>
    <w:rsid w:val="003A4637"/>
    <w:rsid w:val="003A4E35"/>
    <w:rsid w:val="003A51EB"/>
    <w:rsid w:val="003A52BB"/>
    <w:rsid w:val="003A5836"/>
    <w:rsid w:val="003A642C"/>
    <w:rsid w:val="003A6751"/>
    <w:rsid w:val="003A6BBA"/>
    <w:rsid w:val="003A7108"/>
    <w:rsid w:val="003A7BA0"/>
    <w:rsid w:val="003B039B"/>
    <w:rsid w:val="003B03DA"/>
    <w:rsid w:val="003B03F2"/>
    <w:rsid w:val="003B0B17"/>
    <w:rsid w:val="003B0E57"/>
    <w:rsid w:val="003B0F95"/>
    <w:rsid w:val="003B12EF"/>
    <w:rsid w:val="003B1EF1"/>
    <w:rsid w:val="003B202B"/>
    <w:rsid w:val="003B20C9"/>
    <w:rsid w:val="003B217A"/>
    <w:rsid w:val="003B2A71"/>
    <w:rsid w:val="003B30F0"/>
    <w:rsid w:val="003B33CC"/>
    <w:rsid w:val="003B33EC"/>
    <w:rsid w:val="003B3686"/>
    <w:rsid w:val="003B4D5A"/>
    <w:rsid w:val="003B58EB"/>
    <w:rsid w:val="003B5A17"/>
    <w:rsid w:val="003B5B5D"/>
    <w:rsid w:val="003B76CC"/>
    <w:rsid w:val="003C04C0"/>
    <w:rsid w:val="003C065D"/>
    <w:rsid w:val="003C0FC5"/>
    <w:rsid w:val="003C222D"/>
    <w:rsid w:val="003C236D"/>
    <w:rsid w:val="003C3125"/>
    <w:rsid w:val="003C3E5D"/>
    <w:rsid w:val="003C3F9F"/>
    <w:rsid w:val="003C46B8"/>
    <w:rsid w:val="003C5147"/>
    <w:rsid w:val="003C52FC"/>
    <w:rsid w:val="003C5AEE"/>
    <w:rsid w:val="003C5B5B"/>
    <w:rsid w:val="003C67D9"/>
    <w:rsid w:val="003C6E37"/>
    <w:rsid w:val="003C748B"/>
    <w:rsid w:val="003C75E8"/>
    <w:rsid w:val="003C7DB4"/>
    <w:rsid w:val="003C7E13"/>
    <w:rsid w:val="003D00A5"/>
    <w:rsid w:val="003D03F9"/>
    <w:rsid w:val="003D089E"/>
    <w:rsid w:val="003D08B5"/>
    <w:rsid w:val="003D0CDE"/>
    <w:rsid w:val="003D0E3C"/>
    <w:rsid w:val="003D0E5D"/>
    <w:rsid w:val="003D1A7A"/>
    <w:rsid w:val="003D1F83"/>
    <w:rsid w:val="003D2214"/>
    <w:rsid w:val="003D263E"/>
    <w:rsid w:val="003D2A6B"/>
    <w:rsid w:val="003D347A"/>
    <w:rsid w:val="003D39F4"/>
    <w:rsid w:val="003D3D5C"/>
    <w:rsid w:val="003D4F27"/>
    <w:rsid w:val="003D5138"/>
    <w:rsid w:val="003D5684"/>
    <w:rsid w:val="003D5F42"/>
    <w:rsid w:val="003D70FC"/>
    <w:rsid w:val="003D77C8"/>
    <w:rsid w:val="003D7835"/>
    <w:rsid w:val="003D7BC7"/>
    <w:rsid w:val="003D7D2A"/>
    <w:rsid w:val="003D7F77"/>
    <w:rsid w:val="003E04E0"/>
    <w:rsid w:val="003E0744"/>
    <w:rsid w:val="003E076A"/>
    <w:rsid w:val="003E09CC"/>
    <w:rsid w:val="003E13E4"/>
    <w:rsid w:val="003E152C"/>
    <w:rsid w:val="003E22A7"/>
    <w:rsid w:val="003E2345"/>
    <w:rsid w:val="003E26C4"/>
    <w:rsid w:val="003E28BF"/>
    <w:rsid w:val="003E2928"/>
    <w:rsid w:val="003E2FF0"/>
    <w:rsid w:val="003E3A1B"/>
    <w:rsid w:val="003E3B47"/>
    <w:rsid w:val="003E3B63"/>
    <w:rsid w:val="003E3EF5"/>
    <w:rsid w:val="003E46F5"/>
    <w:rsid w:val="003E4E81"/>
    <w:rsid w:val="003E5B75"/>
    <w:rsid w:val="003E6DBF"/>
    <w:rsid w:val="003E7105"/>
    <w:rsid w:val="003E7210"/>
    <w:rsid w:val="003E7F17"/>
    <w:rsid w:val="003E7F4E"/>
    <w:rsid w:val="003F090E"/>
    <w:rsid w:val="003F098C"/>
    <w:rsid w:val="003F0E41"/>
    <w:rsid w:val="003F1CA4"/>
    <w:rsid w:val="003F2083"/>
    <w:rsid w:val="003F2A07"/>
    <w:rsid w:val="003F2D1A"/>
    <w:rsid w:val="003F2D2D"/>
    <w:rsid w:val="003F35B0"/>
    <w:rsid w:val="003F3858"/>
    <w:rsid w:val="003F3917"/>
    <w:rsid w:val="003F4D15"/>
    <w:rsid w:val="003F5B3A"/>
    <w:rsid w:val="003F6359"/>
    <w:rsid w:val="003F6C20"/>
    <w:rsid w:val="003F76AE"/>
    <w:rsid w:val="003F7852"/>
    <w:rsid w:val="003F7A58"/>
    <w:rsid w:val="003F7CCD"/>
    <w:rsid w:val="003F7EE8"/>
    <w:rsid w:val="004004D1"/>
    <w:rsid w:val="004008C3"/>
    <w:rsid w:val="004010AA"/>
    <w:rsid w:val="00401232"/>
    <w:rsid w:val="00401ABA"/>
    <w:rsid w:val="00401B51"/>
    <w:rsid w:val="00401FD6"/>
    <w:rsid w:val="00402211"/>
    <w:rsid w:val="00402472"/>
    <w:rsid w:val="00402774"/>
    <w:rsid w:val="00402AA0"/>
    <w:rsid w:val="00402C26"/>
    <w:rsid w:val="00402D34"/>
    <w:rsid w:val="00403593"/>
    <w:rsid w:val="0040474A"/>
    <w:rsid w:val="00404DC2"/>
    <w:rsid w:val="0040509D"/>
    <w:rsid w:val="0040590B"/>
    <w:rsid w:val="0040601A"/>
    <w:rsid w:val="0040603E"/>
    <w:rsid w:val="004062B4"/>
    <w:rsid w:val="0040680E"/>
    <w:rsid w:val="004068DE"/>
    <w:rsid w:val="004069B2"/>
    <w:rsid w:val="004076D6"/>
    <w:rsid w:val="00411091"/>
    <w:rsid w:val="0041111D"/>
    <w:rsid w:val="00411A85"/>
    <w:rsid w:val="00412256"/>
    <w:rsid w:val="00412294"/>
    <w:rsid w:val="00413185"/>
    <w:rsid w:val="00413B00"/>
    <w:rsid w:val="00413C76"/>
    <w:rsid w:val="004140B8"/>
    <w:rsid w:val="004151A2"/>
    <w:rsid w:val="00415651"/>
    <w:rsid w:val="00415763"/>
    <w:rsid w:val="00415C5A"/>
    <w:rsid w:val="00416C02"/>
    <w:rsid w:val="00420117"/>
    <w:rsid w:val="00421CA6"/>
    <w:rsid w:val="00422140"/>
    <w:rsid w:val="00422338"/>
    <w:rsid w:val="00422970"/>
    <w:rsid w:val="00422AB2"/>
    <w:rsid w:val="00422DAF"/>
    <w:rsid w:val="00422F77"/>
    <w:rsid w:val="00422F8B"/>
    <w:rsid w:val="004235BB"/>
    <w:rsid w:val="00423CCF"/>
    <w:rsid w:val="00423E1D"/>
    <w:rsid w:val="00424262"/>
    <w:rsid w:val="00424E0D"/>
    <w:rsid w:val="00425206"/>
    <w:rsid w:val="00425309"/>
    <w:rsid w:val="00425634"/>
    <w:rsid w:val="00425B06"/>
    <w:rsid w:val="0042608F"/>
    <w:rsid w:val="00426567"/>
    <w:rsid w:val="00426E35"/>
    <w:rsid w:val="00427002"/>
    <w:rsid w:val="00427717"/>
    <w:rsid w:val="00427C9C"/>
    <w:rsid w:val="00427CDA"/>
    <w:rsid w:val="0043062B"/>
    <w:rsid w:val="00430FF7"/>
    <w:rsid w:val="0043134E"/>
    <w:rsid w:val="0043158C"/>
    <w:rsid w:val="004317B9"/>
    <w:rsid w:val="00432042"/>
    <w:rsid w:val="0043206B"/>
    <w:rsid w:val="004329C6"/>
    <w:rsid w:val="00432DC3"/>
    <w:rsid w:val="004344C6"/>
    <w:rsid w:val="004346CA"/>
    <w:rsid w:val="00434719"/>
    <w:rsid w:val="00434A82"/>
    <w:rsid w:val="00434B9A"/>
    <w:rsid w:val="00435DE9"/>
    <w:rsid w:val="00436A1A"/>
    <w:rsid w:val="00437288"/>
    <w:rsid w:val="004377B7"/>
    <w:rsid w:val="00437D4D"/>
    <w:rsid w:val="00437E47"/>
    <w:rsid w:val="00440051"/>
    <w:rsid w:val="004401D0"/>
    <w:rsid w:val="004406BD"/>
    <w:rsid w:val="00440E5A"/>
    <w:rsid w:val="00440FEF"/>
    <w:rsid w:val="00441272"/>
    <w:rsid w:val="0044138B"/>
    <w:rsid w:val="00441538"/>
    <w:rsid w:val="004415DB"/>
    <w:rsid w:val="00441690"/>
    <w:rsid w:val="00441B1B"/>
    <w:rsid w:val="00442422"/>
    <w:rsid w:val="004432E8"/>
    <w:rsid w:val="0044396C"/>
    <w:rsid w:val="00443D69"/>
    <w:rsid w:val="00444469"/>
    <w:rsid w:val="00444737"/>
    <w:rsid w:val="004449CB"/>
    <w:rsid w:val="00444C75"/>
    <w:rsid w:val="00444D29"/>
    <w:rsid w:val="00444F50"/>
    <w:rsid w:val="0044638A"/>
    <w:rsid w:val="004464D4"/>
    <w:rsid w:val="00447362"/>
    <w:rsid w:val="004475F6"/>
    <w:rsid w:val="00447DB8"/>
    <w:rsid w:val="004502C7"/>
    <w:rsid w:val="00450982"/>
    <w:rsid w:val="00450AE9"/>
    <w:rsid w:val="00450C42"/>
    <w:rsid w:val="00450F0B"/>
    <w:rsid w:val="0045234E"/>
    <w:rsid w:val="00452BEE"/>
    <w:rsid w:val="00452D4C"/>
    <w:rsid w:val="00452F08"/>
    <w:rsid w:val="00453647"/>
    <w:rsid w:val="00453797"/>
    <w:rsid w:val="004537F0"/>
    <w:rsid w:val="004539A6"/>
    <w:rsid w:val="00453B6C"/>
    <w:rsid w:val="004548A4"/>
    <w:rsid w:val="00454F54"/>
    <w:rsid w:val="00455184"/>
    <w:rsid w:val="00455E99"/>
    <w:rsid w:val="00455FBF"/>
    <w:rsid w:val="00456032"/>
    <w:rsid w:val="0045631B"/>
    <w:rsid w:val="00456A91"/>
    <w:rsid w:val="00456CFD"/>
    <w:rsid w:val="004573AE"/>
    <w:rsid w:val="00457503"/>
    <w:rsid w:val="004577A3"/>
    <w:rsid w:val="00457CEE"/>
    <w:rsid w:val="00460166"/>
    <w:rsid w:val="0046043D"/>
    <w:rsid w:val="00460C8A"/>
    <w:rsid w:val="0046177F"/>
    <w:rsid w:val="004628C0"/>
    <w:rsid w:val="00462B88"/>
    <w:rsid w:val="00462BCA"/>
    <w:rsid w:val="00462C11"/>
    <w:rsid w:val="00463B14"/>
    <w:rsid w:val="00463D6D"/>
    <w:rsid w:val="004643AD"/>
    <w:rsid w:val="00464402"/>
    <w:rsid w:val="00464665"/>
    <w:rsid w:val="00464C80"/>
    <w:rsid w:val="00465306"/>
    <w:rsid w:val="00466A53"/>
    <w:rsid w:val="0046734C"/>
    <w:rsid w:val="00467449"/>
    <w:rsid w:val="00467EDA"/>
    <w:rsid w:val="00470538"/>
    <w:rsid w:val="00470CDD"/>
    <w:rsid w:val="00471A53"/>
    <w:rsid w:val="004723A3"/>
    <w:rsid w:val="00472BB2"/>
    <w:rsid w:val="00472EF5"/>
    <w:rsid w:val="00473191"/>
    <w:rsid w:val="00473787"/>
    <w:rsid w:val="004737A3"/>
    <w:rsid w:val="00473B41"/>
    <w:rsid w:val="004752C4"/>
    <w:rsid w:val="00475846"/>
    <w:rsid w:val="0047585C"/>
    <w:rsid w:val="004758BF"/>
    <w:rsid w:val="00475B8D"/>
    <w:rsid w:val="004769D2"/>
    <w:rsid w:val="00476DD0"/>
    <w:rsid w:val="00477A0F"/>
    <w:rsid w:val="00480A2F"/>
    <w:rsid w:val="0048185A"/>
    <w:rsid w:val="00481BA6"/>
    <w:rsid w:val="00481D66"/>
    <w:rsid w:val="00481DBD"/>
    <w:rsid w:val="00482A28"/>
    <w:rsid w:val="00482B2D"/>
    <w:rsid w:val="00482D35"/>
    <w:rsid w:val="00482DD9"/>
    <w:rsid w:val="004832BC"/>
    <w:rsid w:val="004833CE"/>
    <w:rsid w:val="00483591"/>
    <w:rsid w:val="00483EA9"/>
    <w:rsid w:val="004848C3"/>
    <w:rsid w:val="00484F49"/>
    <w:rsid w:val="0048575D"/>
    <w:rsid w:val="00485E31"/>
    <w:rsid w:val="0048600F"/>
    <w:rsid w:val="0048698E"/>
    <w:rsid w:val="00486A1B"/>
    <w:rsid w:val="00486F6A"/>
    <w:rsid w:val="00486FEC"/>
    <w:rsid w:val="004872F0"/>
    <w:rsid w:val="0048787D"/>
    <w:rsid w:val="00487F37"/>
    <w:rsid w:val="00490B25"/>
    <w:rsid w:val="004913E7"/>
    <w:rsid w:val="004918EC"/>
    <w:rsid w:val="00491B51"/>
    <w:rsid w:val="004925E6"/>
    <w:rsid w:val="00492701"/>
    <w:rsid w:val="004936AF"/>
    <w:rsid w:val="00493FD4"/>
    <w:rsid w:val="00494EE4"/>
    <w:rsid w:val="00495714"/>
    <w:rsid w:val="00495821"/>
    <w:rsid w:val="0049597A"/>
    <w:rsid w:val="004959DC"/>
    <w:rsid w:val="00495D6D"/>
    <w:rsid w:val="00496AA8"/>
    <w:rsid w:val="00496C7C"/>
    <w:rsid w:val="00497417"/>
    <w:rsid w:val="004977F6"/>
    <w:rsid w:val="004978D2"/>
    <w:rsid w:val="004A00D7"/>
    <w:rsid w:val="004A1629"/>
    <w:rsid w:val="004A1D63"/>
    <w:rsid w:val="004A2126"/>
    <w:rsid w:val="004A26FB"/>
    <w:rsid w:val="004A3592"/>
    <w:rsid w:val="004A3750"/>
    <w:rsid w:val="004A3C03"/>
    <w:rsid w:val="004A4A04"/>
    <w:rsid w:val="004A50CE"/>
    <w:rsid w:val="004A55B0"/>
    <w:rsid w:val="004A57CD"/>
    <w:rsid w:val="004A62DA"/>
    <w:rsid w:val="004A6430"/>
    <w:rsid w:val="004B0189"/>
    <w:rsid w:val="004B04AC"/>
    <w:rsid w:val="004B0B20"/>
    <w:rsid w:val="004B101E"/>
    <w:rsid w:val="004B1061"/>
    <w:rsid w:val="004B15C3"/>
    <w:rsid w:val="004B1D67"/>
    <w:rsid w:val="004B224D"/>
    <w:rsid w:val="004B2479"/>
    <w:rsid w:val="004B2D79"/>
    <w:rsid w:val="004B412F"/>
    <w:rsid w:val="004B4A26"/>
    <w:rsid w:val="004B4E83"/>
    <w:rsid w:val="004B52E9"/>
    <w:rsid w:val="004B5B73"/>
    <w:rsid w:val="004B6DE4"/>
    <w:rsid w:val="004B6E14"/>
    <w:rsid w:val="004B6F6D"/>
    <w:rsid w:val="004B7240"/>
    <w:rsid w:val="004B73CC"/>
    <w:rsid w:val="004C0021"/>
    <w:rsid w:val="004C0B33"/>
    <w:rsid w:val="004C17B6"/>
    <w:rsid w:val="004C199B"/>
    <w:rsid w:val="004C1E78"/>
    <w:rsid w:val="004C213A"/>
    <w:rsid w:val="004C218E"/>
    <w:rsid w:val="004C21F3"/>
    <w:rsid w:val="004C27F5"/>
    <w:rsid w:val="004C2E04"/>
    <w:rsid w:val="004C3298"/>
    <w:rsid w:val="004C340C"/>
    <w:rsid w:val="004C3768"/>
    <w:rsid w:val="004C3A16"/>
    <w:rsid w:val="004C3A6A"/>
    <w:rsid w:val="004C44B9"/>
    <w:rsid w:val="004C5153"/>
    <w:rsid w:val="004C51F0"/>
    <w:rsid w:val="004C596F"/>
    <w:rsid w:val="004C60D0"/>
    <w:rsid w:val="004C6758"/>
    <w:rsid w:val="004C723D"/>
    <w:rsid w:val="004C7799"/>
    <w:rsid w:val="004C7B90"/>
    <w:rsid w:val="004D00F4"/>
    <w:rsid w:val="004D0755"/>
    <w:rsid w:val="004D09EF"/>
    <w:rsid w:val="004D1D1A"/>
    <w:rsid w:val="004D23FE"/>
    <w:rsid w:val="004D27AB"/>
    <w:rsid w:val="004D28C8"/>
    <w:rsid w:val="004D3A19"/>
    <w:rsid w:val="004D40F2"/>
    <w:rsid w:val="004D46DE"/>
    <w:rsid w:val="004D4938"/>
    <w:rsid w:val="004D4D2D"/>
    <w:rsid w:val="004D5158"/>
    <w:rsid w:val="004D5329"/>
    <w:rsid w:val="004D5FA2"/>
    <w:rsid w:val="004D6B03"/>
    <w:rsid w:val="004D6D89"/>
    <w:rsid w:val="004D73C2"/>
    <w:rsid w:val="004D7D3E"/>
    <w:rsid w:val="004D7FE5"/>
    <w:rsid w:val="004E01FE"/>
    <w:rsid w:val="004E0D7E"/>
    <w:rsid w:val="004E17C4"/>
    <w:rsid w:val="004E1AE2"/>
    <w:rsid w:val="004E1DE0"/>
    <w:rsid w:val="004E1F6B"/>
    <w:rsid w:val="004E2530"/>
    <w:rsid w:val="004E2AAB"/>
    <w:rsid w:val="004E39FD"/>
    <w:rsid w:val="004E3DEA"/>
    <w:rsid w:val="004E4380"/>
    <w:rsid w:val="004E4ED8"/>
    <w:rsid w:val="004E4FAE"/>
    <w:rsid w:val="004E5B14"/>
    <w:rsid w:val="004E5D53"/>
    <w:rsid w:val="004E61A8"/>
    <w:rsid w:val="004E629B"/>
    <w:rsid w:val="004E6C4B"/>
    <w:rsid w:val="004E74FA"/>
    <w:rsid w:val="004F0AF2"/>
    <w:rsid w:val="004F11C8"/>
    <w:rsid w:val="004F16EC"/>
    <w:rsid w:val="004F1DCA"/>
    <w:rsid w:val="004F1FAF"/>
    <w:rsid w:val="004F20BE"/>
    <w:rsid w:val="004F23F5"/>
    <w:rsid w:val="004F2785"/>
    <w:rsid w:val="004F2D5D"/>
    <w:rsid w:val="004F2F75"/>
    <w:rsid w:val="004F4099"/>
    <w:rsid w:val="004F4402"/>
    <w:rsid w:val="004F49FF"/>
    <w:rsid w:val="004F4BC9"/>
    <w:rsid w:val="004F4C78"/>
    <w:rsid w:val="004F4E91"/>
    <w:rsid w:val="004F66B1"/>
    <w:rsid w:val="004F6B29"/>
    <w:rsid w:val="004F707A"/>
    <w:rsid w:val="004F719F"/>
    <w:rsid w:val="004F769F"/>
    <w:rsid w:val="004F7D1A"/>
    <w:rsid w:val="004F7F1F"/>
    <w:rsid w:val="00500BB0"/>
    <w:rsid w:val="00501756"/>
    <w:rsid w:val="00501FAF"/>
    <w:rsid w:val="00502B1E"/>
    <w:rsid w:val="00503E4F"/>
    <w:rsid w:val="00504A4A"/>
    <w:rsid w:val="00504BC9"/>
    <w:rsid w:val="00505A95"/>
    <w:rsid w:val="00505B70"/>
    <w:rsid w:val="00505BB4"/>
    <w:rsid w:val="00506126"/>
    <w:rsid w:val="00506C11"/>
    <w:rsid w:val="0050728F"/>
    <w:rsid w:val="005074CE"/>
    <w:rsid w:val="00507ABE"/>
    <w:rsid w:val="005100CD"/>
    <w:rsid w:val="0051019F"/>
    <w:rsid w:val="0051031B"/>
    <w:rsid w:val="00510801"/>
    <w:rsid w:val="005116E8"/>
    <w:rsid w:val="005120D9"/>
    <w:rsid w:val="0051258B"/>
    <w:rsid w:val="00512AD1"/>
    <w:rsid w:val="00513598"/>
    <w:rsid w:val="00513DF8"/>
    <w:rsid w:val="005146FF"/>
    <w:rsid w:val="0051487B"/>
    <w:rsid w:val="00514C00"/>
    <w:rsid w:val="00514F3A"/>
    <w:rsid w:val="00514F72"/>
    <w:rsid w:val="0051528B"/>
    <w:rsid w:val="005161CA"/>
    <w:rsid w:val="00516530"/>
    <w:rsid w:val="005166F3"/>
    <w:rsid w:val="005179C0"/>
    <w:rsid w:val="00517A50"/>
    <w:rsid w:val="005201D2"/>
    <w:rsid w:val="0052035E"/>
    <w:rsid w:val="0052083E"/>
    <w:rsid w:val="00521085"/>
    <w:rsid w:val="0052166F"/>
    <w:rsid w:val="00522CB2"/>
    <w:rsid w:val="0052321C"/>
    <w:rsid w:val="0052398C"/>
    <w:rsid w:val="00523C95"/>
    <w:rsid w:val="005249C2"/>
    <w:rsid w:val="00524DB1"/>
    <w:rsid w:val="00525E03"/>
    <w:rsid w:val="00525F83"/>
    <w:rsid w:val="00526080"/>
    <w:rsid w:val="005261F1"/>
    <w:rsid w:val="005276E9"/>
    <w:rsid w:val="00527BB5"/>
    <w:rsid w:val="00527CB5"/>
    <w:rsid w:val="00530912"/>
    <w:rsid w:val="00530A99"/>
    <w:rsid w:val="005311A8"/>
    <w:rsid w:val="00532327"/>
    <w:rsid w:val="005325BE"/>
    <w:rsid w:val="0053311E"/>
    <w:rsid w:val="005337B1"/>
    <w:rsid w:val="00533806"/>
    <w:rsid w:val="00534030"/>
    <w:rsid w:val="005344B6"/>
    <w:rsid w:val="0053475A"/>
    <w:rsid w:val="0053542D"/>
    <w:rsid w:val="00535BC1"/>
    <w:rsid w:val="00535F19"/>
    <w:rsid w:val="00535F55"/>
    <w:rsid w:val="005363B0"/>
    <w:rsid w:val="00536926"/>
    <w:rsid w:val="00537141"/>
    <w:rsid w:val="005371D9"/>
    <w:rsid w:val="00537228"/>
    <w:rsid w:val="00537C63"/>
    <w:rsid w:val="005403CD"/>
    <w:rsid w:val="00540AC2"/>
    <w:rsid w:val="00540EBE"/>
    <w:rsid w:val="00540F8B"/>
    <w:rsid w:val="005413B2"/>
    <w:rsid w:val="00542E4D"/>
    <w:rsid w:val="00543DA7"/>
    <w:rsid w:val="005443B6"/>
    <w:rsid w:val="00544493"/>
    <w:rsid w:val="00544F7C"/>
    <w:rsid w:val="005455D1"/>
    <w:rsid w:val="005460A2"/>
    <w:rsid w:val="005463F3"/>
    <w:rsid w:val="005464BB"/>
    <w:rsid w:val="00547044"/>
    <w:rsid w:val="005470C5"/>
    <w:rsid w:val="00547D58"/>
    <w:rsid w:val="00547E1A"/>
    <w:rsid w:val="005502ED"/>
    <w:rsid w:val="00550804"/>
    <w:rsid w:val="00550F3B"/>
    <w:rsid w:val="0055102D"/>
    <w:rsid w:val="0055112D"/>
    <w:rsid w:val="005511DC"/>
    <w:rsid w:val="00551D14"/>
    <w:rsid w:val="005521BA"/>
    <w:rsid w:val="00552C22"/>
    <w:rsid w:val="00552F19"/>
    <w:rsid w:val="00553256"/>
    <w:rsid w:val="0055380B"/>
    <w:rsid w:val="0055394F"/>
    <w:rsid w:val="005547FF"/>
    <w:rsid w:val="00554BB8"/>
    <w:rsid w:val="0055512F"/>
    <w:rsid w:val="005551EE"/>
    <w:rsid w:val="00555687"/>
    <w:rsid w:val="00556FE2"/>
    <w:rsid w:val="00557728"/>
    <w:rsid w:val="00560258"/>
    <w:rsid w:val="005604B1"/>
    <w:rsid w:val="005612DE"/>
    <w:rsid w:val="00561D41"/>
    <w:rsid w:val="00562203"/>
    <w:rsid w:val="005624DF"/>
    <w:rsid w:val="00563187"/>
    <w:rsid w:val="0056364D"/>
    <w:rsid w:val="00564050"/>
    <w:rsid w:val="00564371"/>
    <w:rsid w:val="00564676"/>
    <w:rsid w:val="005650B6"/>
    <w:rsid w:val="0056552B"/>
    <w:rsid w:val="00565CE5"/>
    <w:rsid w:val="00566F31"/>
    <w:rsid w:val="00567274"/>
    <w:rsid w:val="00567327"/>
    <w:rsid w:val="0056738B"/>
    <w:rsid w:val="005673FC"/>
    <w:rsid w:val="00567EEE"/>
    <w:rsid w:val="00571AAE"/>
    <w:rsid w:val="00571B9B"/>
    <w:rsid w:val="0057234B"/>
    <w:rsid w:val="005728C9"/>
    <w:rsid w:val="00572C26"/>
    <w:rsid w:val="00573648"/>
    <w:rsid w:val="00573C28"/>
    <w:rsid w:val="00573E25"/>
    <w:rsid w:val="00574968"/>
    <w:rsid w:val="00574B0D"/>
    <w:rsid w:val="00574ED1"/>
    <w:rsid w:val="005768EB"/>
    <w:rsid w:val="00576E59"/>
    <w:rsid w:val="005776D4"/>
    <w:rsid w:val="005777E8"/>
    <w:rsid w:val="00580078"/>
    <w:rsid w:val="00581A51"/>
    <w:rsid w:val="00581BC1"/>
    <w:rsid w:val="00581FA8"/>
    <w:rsid w:val="00582772"/>
    <w:rsid w:val="00582D3E"/>
    <w:rsid w:val="00582E4B"/>
    <w:rsid w:val="00583B46"/>
    <w:rsid w:val="00583D8B"/>
    <w:rsid w:val="00584FBA"/>
    <w:rsid w:val="005870B1"/>
    <w:rsid w:val="00587509"/>
    <w:rsid w:val="00587577"/>
    <w:rsid w:val="0058778D"/>
    <w:rsid w:val="00587F32"/>
    <w:rsid w:val="00590FAA"/>
    <w:rsid w:val="005913C6"/>
    <w:rsid w:val="00591CA0"/>
    <w:rsid w:val="00592178"/>
    <w:rsid w:val="005938B2"/>
    <w:rsid w:val="00593C9D"/>
    <w:rsid w:val="005943B1"/>
    <w:rsid w:val="00595185"/>
    <w:rsid w:val="00595334"/>
    <w:rsid w:val="005953AC"/>
    <w:rsid w:val="005957DD"/>
    <w:rsid w:val="00595AF8"/>
    <w:rsid w:val="00595C54"/>
    <w:rsid w:val="005960F0"/>
    <w:rsid w:val="00596964"/>
    <w:rsid w:val="00597456"/>
    <w:rsid w:val="00597460"/>
    <w:rsid w:val="00597741"/>
    <w:rsid w:val="005978A0"/>
    <w:rsid w:val="00597A2C"/>
    <w:rsid w:val="005A0689"/>
    <w:rsid w:val="005A1760"/>
    <w:rsid w:val="005A21BC"/>
    <w:rsid w:val="005A2B1B"/>
    <w:rsid w:val="005A2F39"/>
    <w:rsid w:val="005A38B4"/>
    <w:rsid w:val="005A3AFE"/>
    <w:rsid w:val="005A40D7"/>
    <w:rsid w:val="005A4912"/>
    <w:rsid w:val="005A4E0D"/>
    <w:rsid w:val="005A5043"/>
    <w:rsid w:val="005A52ED"/>
    <w:rsid w:val="005A5CAC"/>
    <w:rsid w:val="005A689E"/>
    <w:rsid w:val="005A7157"/>
    <w:rsid w:val="005B232F"/>
    <w:rsid w:val="005B28F6"/>
    <w:rsid w:val="005B2E79"/>
    <w:rsid w:val="005B359A"/>
    <w:rsid w:val="005B3BDD"/>
    <w:rsid w:val="005B4486"/>
    <w:rsid w:val="005B51A9"/>
    <w:rsid w:val="005B5764"/>
    <w:rsid w:val="005B5824"/>
    <w:rsid w:val="005B5AE6"/>
    <w:rsid w:val="005B63C3"/>
    <w:rsid w:val="005B6409"/>
    <w:rsid w:val="005B6486"/>
    <w:rsid w:val="005B64B1"/>
    <w:rsid w:val="005B685E"/>
    <w:rsid w:val="005B694F"/>
    <w:rsid w:val="005B6AD2"/>
    <w:rsid w:val="005B6B1C"/>
    <w:rsid w:val="005B6D76"/>
    <w:rsid w:val="005B6FD2"/>
    <w:rsid w:val="005B7DE8"/>
    <w:rsid w:val="005C07EF"/>
    <w:rsid w:val="005C0A5E"/>
    <w:rsid w:val="005C0B79"/>
    <w:rsid w:val="005C1217"/>
    <w:rsid w:val="005C12AC"/>
    <w:rsid w:val="005C152D"/>
    <w:rsid w:val="005C21C2"/>
    <w:rsid w:val="005C2980"/>
    <w:rsid w:val="005C2ED3"/>
    <w:rsid w:val="005C3048"/>
    <w:rsid w:val="005C390B"/>
    <w:rsid w:val="005C3DB1"/>
    <w:rsid w:val="005C454D"/>
    <w:rsid w:val="005C486A"/>
    <w:rsid w:val="005C572A"/>
    <w:rsid w:val="005C5764"/>
    <w:rsid w:val="005C5839"/>
    <w:rsid w:val="005C5A79"/>
    <w:rsid w:val="005C5B4F"/>
    <w:rsid w:val="005C6734"/>
    <w:rsid w:val="005C6BF8"/>
    <w:rsid w:val="005C6EB7"/>
    <w:rsid w:val="005C7269"/>
    <w:rsid w:val="005C76F2"/>
    <w:rsid w:val="005C7C89"/>
    <w:rsid w:val="005C7CBF"/>
    <w:rsid w:val="005D01ED"/>
    <w:rsid w:val="005D039D"/>
    <w:rsid w:val="005D06DE"/>
    <w:rsid w:val="005D07D5"/>
    <w:rsid w:val="005D137A"/>
    <w:rsid w:val="005D15FF"/>
    <w:rsid w:val="005D16E2"/>
    <w:rsid w:val="005D1872"/>
    <w:rsid w:val="005D1A0F"/>
    <w:rsid w:val="005D1D64"/>
    <w:rsid w:val="005D1F63"/>
    <w:rsid w:val="005D287D"/>
    <w:rsid w:val="005D2987"/>
    <w:rsid w:val="005D2A43"/>
    <w:rsid w:val="005D332A"/>
    <w:rsid w:val="005D34E3"/>
    <w:rsid w:val="005D389D"/>
    <w:rsid w:val="005D38D0"/>
    <w:rsid w:val="005D3E4A"/>
    <w:rsid w:val="005D4E90"/>
    <w:rsid w:val="005D5EDE"/>
    <w:rsid w:val="005D6B4A"/>
    <w:rsid w:val="005D6F8C"/>
    <w:rsid w:val="005D76DC"/>
    <w:rsid w:val="005D7D7B"/>
    <w:rsid w:val="005E0401"/>
    <w:rsid w:val="005E18FE"/>
    <w:rsid w:val="005E3304"/>
    <w:rsid w:val="005E38A5"/>
    <w:rsid w:val="005E4655"/>
    <w:rsid w:val="005E4B1D"/>
    <w:rsid w:val="005E4B83"/>
    <w:rsid w:val="005E4D18"/>
    <w:rsid w:val="005E517C"/>
    <w:rsid w:val="005E55A4"/>
    <w:rsid w:val="005E5637"/>
    <w:rsid w:val="005E599C"/>
    <w:rsid w:val="005E6686"/>
    <w:rsid w:val="005E6703"/>
    <w:rsid w:val="005E74D6"/>
    <w:rsid w:val="005F09DC"/>
    <w:rsid w:val="005F0C9F"/>
    <w:rsid w:val="005F1240"/>
    <w:rsid w:val="005F1405"/>
    <w:rsid w:val="005F22BD"/>
    <w:rsid w:val="005F28DA"/>
    <w:rsid w:val="005F2F26"/>
    <w:rsid w:val="005F2F52"/>
    <w:rsid w:val="005F39CF"/>
    <w:rsid w:val="005F3A3F"/>
    <w:rsid w:val="005F3DCD"/>
    <w:rsid w:val="005F52FE"/>
    <w:rsid w:val="005F57A7"/>
    <w:rsid w:val="005F5AF7"/>
    <w:rsid w:val="005F5C00"/>
    <w:rsid w:val="005F5EE9"/>
    <w:rsid w:val="005F70D7"/>
    <w:rsid w:val="005F74E2"/>
    <w:rsid w:val="005F7D6E"/>
    <w:rsid w:val="00600F1A"/>
    <w:rsid w:val="00600F70"/>
    <w:rsid w:val="006013F9"/>
    <w:rsid w:val="00601512"/>
    <w:rsid w:val="00601A03"/>
    <w:rsid w:val="00601B36"/>
    <w:rsid w:val="006028B0"/>
    <w:rsid w:val="0060293A"/>
    <w:rsid w:val="00602AFE"/>
    <w:rsid w:val="00603EA3"/>
    <w:rsid w:val="00604134"/>
    <w:rsid w:val="00604368"/>
    <w:rsid w:val="0060445E"/>
    <w:rsid w:val="006050F0"/>
    <w:rsid w:val="00605445"/>
    <w:rsid w:val="00606035"/>
    <w:rsid w:val="00606782"/>
    <w:rsid w:val="00606909"/>
    <w:rsid w:val="00606F9B"/>
    <w:rsid w:val="00607AD4"/>
    <w:rsid w:val="00607D75"/>
    <w:rsid w:val="006101BE"/>
    <w:rsid w:val="00610B1F"/>
    <w:rsid w:val="006123C2"/>
    <w:rsid w:val="00612868"/>
    <w:rsid w:val="00613E1B"/>
    <w:rsid w:val="006144FD"/>
    <w:rsid w:val="006147C4"/>
    <w:rsid w:val="00614A7F"/>
    <w:rsid w:val="00614CAB"/>
    <w:rsid w:val="006156C7"/>
    <w:rsid w:val="00615879"/>
    <w:rsid w:val="0061592F"/>
    <w:rsid w:val="00615D89"/>
    <w:rsid w:val="00615F3A"/>
    <w:rsid w:val="0061659F"/>
    <w:rsid w:val="006168F4"/>
    <w:rsid w:val="00617579"/>
    <w:rsid w:val="00617E9D"/>
    <w:rsid w:val="00620B28"/>
    <w:rsid w:val="006217E0"/>
    <w:rsid w:val="00622387"/>
    <w:rsid w:val="00622448"/>
    <w:rsid w:val="00622C7E"/>
    <w:rsid w:val="00622CD3"/>
    <w:rsid w:val="006238CD"/>
    <w:rsid w:val="0062499C"/>
    <w:rsid w:val="00624F59"/>
    <w:rsid w:val="00625641"/>
    <w:rsid w:val="006258BA"/>
    <w:rsid w:val="0062633B"/>
    <w:rsid w:val="00626700"/>
    <w:rsid w:val="0062679E"/>
    <w:rsid w:val="00627040"/>
    <w:rsid w:val="006271B7"/>
    <w:rsid w:val="006274C4"/>
    <w:rsid w:val="00627944"/>
    <w:rsid w:val="00630818"/>
    <w:rsid w:val="00630D47"/>
    <w:rsid w:val="00630D8F"/>
    <w:rsid w:val="00631D55"/>
    <w:rsid w:val="00631E88"/>
    <w:rsid w:val="006328B2"/>
    <w:rsid w:val="00634740"/>
    <w:rsid w:val="006349DB"/>
    <w:rsid w:val="00634D70"/>
    <w:rsid w:val="00634ECC"/>
    <w:rsid w:val="00635CAE"/>
    <w:rsid w:val="0063699D"/>
    <w:rsid w:val="00636BF5"/>
    <w:rsid w:val="00636F01"/>
    <w:rsid w:val="006370FE"/>
    <w:rsid w:val="00637D59"/>
    <w:rsid w:val="00637EA3"/>
    <w:rsid w:val="006401E3"/>
    <w:rsid w:val="0064024C"/>
    <w:rsid w:val="00640BB6"/>
    <w:rsid w:val="00640C67"/>
    <w:rsid w:val="00640D68"/>
    <w:rsid w:val="0064105A"/>
    <w:rsid w:val="0064109D"/>
    <w:rsid w:val="006410BF"/>
    <w:rsid w:val="006416F5"/>
    <w:rsid w:val="00641F86"/>
    <w:rsid w:val="006424EA"/>
    <w:rsid w:val="00642AB2"/>
    <w:rsid w:val="006430D5"/>
    <w:rsid w:val="00644708"/>
    <w:rsid w:val="006447D8"/>
    <w:rsid w:val="00644E8D"/>
    <w:rsid w:val="00644F07"/>
    <w:rsid w:val="006456AA"/>
    <w:rsid w:val="00645A99"/>
    <w:rsid w:val="00645BCD"/>
    <w:rsid w:val="00646346"/>
    <w:rsid w:val="00646635"/>
    <w:rsid w:val="00646735"/>
    <w:rsid w:val="006475D2"/>
    <w:rsid w:val="006476C2"/>
    <w:rsid w:val="00647A73"/>
    <w:rsid w:val="006503B3"/>
    <w:rsid w:val="00650494"/>
    <w:rsid w:val="00650930"/>
    <w:rsid w:val="00651FC9"/>
    <w:rsid w:val="006529E6"/>
    <w:rsid w:val="00652BB4"/>
    <w:rsid w:val="006532D2"/>
    <w:rsid w:val="0065445D"/>
    <w:rsid w:val="00654B4F"/>
    <w:rsid w:val="00654DCB"/>
    <w:rsid w:val="00655725"/>
    <w:rsid w:val="00655CEE"/>
    <w:rsid w:val="00655D6D"/>
    <w:rsid w:val="0065645A"/>
    <w:rsid w:val="00657178"/>
    <w:rsid w:val="00657612"/>
    <w:rsid w:val="00657616"/>
    <w:rsid w:val="006578AB"/>
    <w:rsid w:val="00657D78"/>
    <w:rsid w:val="00657D9C"/>
    <w:rsid w:val="006616F3"/>
    <w:rsid w:val="00661CFA"/>
    <w:rsid w:val="00662290"/>
    <w:rsid w:val="006624E4"/>
    <w:rsid w:val="0066263E"/>
    <w:rsid w:val="00662A40"/>
    <w:rsid w:val="00662C44"/>
    <w:rsid w:val="00663998"/>
    <w:rsid w:val="00663C3F"/>
    <w:rsid w:val="00663EFC"/>
    <w:rsid w:val="00664827"/>
    <w:rsid w:val="00664963"/>
    <w:rsid w:val="00664AEE"/>
    <w:rsid w:val="00664B51"/>
    <w:rsid w:val="00664C0F"/>
    <w:rsid w:val="00664CFB"/>
    <w:rsid w:val="00665081"/>
    <w:rsid w:val="00666386"/>
    <w:rsid w:val="0066650C"/>
    <w:rsid w:val="0066694A"/>
    <w:rsid w:val="006669D4"/>
    <w:rsid w:val="00666E6A"/>
    <w:rsid w:val="006674CF"/>
    <w:rsid w:val="00667AED"/>
    <w:rsid w:val="006702BB"/>
    <w:rsid w:val="00670521"/>
    <w:rsid w:val="0067152E"/>
    <w:rsid w:val="00671A95"/>
    <w:rsid w:val="00671CDD"/>
    <w:rsid w:val="00672C61"/>
    <w:rsid w:val="006739F4"/>
    <w:rsid w:val="00673D2D"/>
    <w:rsid w:val="006740C6"/>
    <w:rsid w:val="006755D2"/>
    <w:rsid w:val="00675EBB"/>
    <w:rsid w:val="006766E6"/>
    <w:rsid w:val="00676B5E"/>
    <w:rsid w:val="00676C3D"/>
    <w:rsid w:val="00676D35"/>
    <w:rsid w:val="0067796A"/>
    <w:rsid w:val="00677B26"/>
    <w:rsid w:val="00677FB5"/>
    <w:rsid w:val="00680232"/>
    <w:rsid w:val="006804D9"/>
    <w:rsid w:val="006810A6"/>
    <w:rsid w:val="00681278"/>
    <w:rsid w:val="006815F1"/>
    <w:rsid w:val="00683531"/>
    <w:rsid w:val="006839C2"/>
    <w:rsid w:val="006844F7"/>
    <w:rsid w:val="00684D50"/>
    <w:rsid w:val="006851AD"/>
    <w:rsid w:val="006851C0"/>
    <w:rsid w:val="00685352"/>
    <w:rsid w:val="006861B1"/>
    <w:rsid w:val="00686B45"/>
    <w:rsid w:val="00687294"/>
    <w:rsid w:val="00687F31"/>
    <w:rsid w:val="00690177"/>
    <w:rsid w:val="00690958"/>
    <w:rsid w:val="006923C7"/>
    <w:rsid w:val="006926EE"/>
    <w:rsid w:val="006933C2"/>
    <w:rsid w:val="00693CA6"/>
    <w:rsid w:val="00693CFD"/>
    <w:rsid w:val="0069418C"/>
    <w:rsid w:val="00694E34"/>
    <w:rsid w:val="006957AE"/>
    <w:rsid w:val="006958EB"/>
    <w:rsid w:val="006975BD"/>
    <w:rsid w:val="0069778C"/>
    <w:rsid w:val="00697DBF"/>
    <w:rsid w:val="006A0401"/>
    <w:rsid w:val="006A0D1E"/>
    <w:rsid w:val="006A1480"/>
    <w:rsid w:val="006A164B"/>
    <w:rsid w:val="006A169C"/>
    <w:rsid w:val="006A1A1A"/>
    <w:rsid w:val="006A21EA"/>
    <w:rsid w:val="006A25C0"/>
    <w:rsid w:val="006A2CA3"/>
    <w:rsid w:val="006A3307"/>
    <w:rsid w:val="006A3C4B"/>
    <w:rsid w:val="006A3D6E"/>
    <w:rsid w:val="006A422C"/>
    <w:rsid w:val="006A427F"/>
    <w:rsid w:val="006A49B5"/>
    <w:rsid w:val="006A4C30"/>
    <w:rsid w:val="006A5584"/>
    <w:rsid w:val="006A5ABB"/>
    <w:rsid w:val="006A5FE8"/>
    <w:rsid w:val="006A6F08"/>
    <w:rsid w:val="006A718F"/>
    <w:rsid w:val="006A7EEB"/>
    <w:rsid w:val="006A7FC4"/>
    <w:rsid w:val="006B0465"/>
    <w:rsid w:val="006B0637"/>
    <w:rsid w:val="006B0D7E"/>
    <w:rsid w:val="006B1245"/>
    <w:rsid w:val="006B212E"/>
    <w:rsid w:val="006B21B7"/>
    <w:rsid w:val="006B2216"/>
    <w:rsid w:val="006B29AA"/>
    <w:rsid w:val="006B2C7A"/>
    <w:rsid w:val="006B364E"/>
    <w:rsid w:val="006B3744"/>
    <w:rsid w:val="006B3AA2"/>
    <w:rsid w:val="006B3B16"/>
    <w:rsid w:val="006B405B"/>
    <w:rsid w:val="006B4C7B"/>
    <w:rsid w:val="006B53EB"/>
    <w:rsid w:val="006B5749"/>
    <w:rsid w:val="006B5E7D"/>
    <w:rsid w:val="006B600E"/>
    <w:rsid w:val="006B69BD"/>
    <w:rsid w:val="006B6B6E"/>
    <w:rsid w:val="006B7B00"/>
    <w:rsid w:val="006B7F14"/>
    <w:rsid w:val="006C0401"/>
    <w:rsid w:val="006C0406"/>
    <w:rsid w:val="006C0668"/>
    <w:rsid w:val="006C09AD"/>
    <w:rsid w:val="006C0AC5"/>
    <w:rsid w:val="006C0DA3"/>
    <w:rsid w:val="006C1381"/>
    <w:rsid w:val="006C1445"/>
    <w:rsid w:val="006C21B0"/>
    <w:rsid w:val="006C24B4"/>
    <w:rsid w:val="006C3279"/>
    <w:rsid w:val="006C4784"/>
    <w:rsid w:val="006C5564"/>
    <w:rsid w:val="006C56A2"/>
    <w:rsid w:val="006C56F4"/>
    <w:rsid w:val="006C5A43"/>
    <w:rsid w:val="006C66E4"/>
    <w:rsid w:val="006C6B74"/>
    <w:rsid w:val="006C70DC"/>
    <w:rsid w:val="006C734D"/>
    <w:rsid w:val="006C742C"/>
    <w:rsid w:val="006C7E28"/>
    <w:rsid w:val="006D0A2A"/>
    <w:rsid w:val="006D0B4A"/>
    <w:rsid w:val="006D0DB2"/>
    <w:rsid w:val="006D1B04"/>
    <w:rsid w:val="006D1B14"/>
    <w:rsid w:val="006D1CAE"/>
    <w:rsid w:val="006D2806"/>
    <w:rsid w:val="006D2A03"/>
    <w:rsid w:val="006D30CF"/>
    <w:rsid w:val="006D3F5A"/>
    <w:rsid w:val="006D52F3"/>
    <w:rsid w:val="006D5924"/>
    <w:rsid w:val="006D5E85"/>
    <w:rsid w:val="006D623B"/>
    <w:rsid w:val="006D64BF"/>
    <w:rsid w:val="006D7A4D"/>
    <w:rsid w:val="006E05D5"/>
    <w:rsid w:val="006E11BA"/>
    <w:rsid w:val="006E1F77"/>
    <w:rsid w:val="006E2345"/>
    <w:rsid w:val="006E245D"/>
    <w:rsid w:val="006E3032"/>
    <w:rsid w:val="006E3BF7"/>
    <w:rsid w:val="006E3E39"/>
    <w:rsid w:val="006E3EF5"/>
    <w:rsid w:val="006E4986"/>
    <w:rsid w:val="006E53AE"/>
    <w:rsid w:val="006E55AE"/>
    <w:rsid w:val="006E690D"/>
    <w:rsid w:val="006E6A2E"/>
    <w:rsid w:val="006E6C3B"/>
    <w:rsid w:val="006E7227"/>
    <w:rsid w:val="006E7693"/>
    <w:rsid w:val="006E7C81"/>
    <w:rsid w:val="006F05B6"/>
    <w:rsid w:val="006F0637"/>
    <w:rsid w:val="006F0CB7"/>
    <w:rsid w:val="006F0E52"/>
    <w:rsid w:val="006F109D"/>
    <w:rsid w:val="006F1E6A"/>
    <w:rsid w:val="006F201B"/>
    <w:rsid w:val="006F2AF4"/>
    <w:rsid w:val="006F2FE4"/>
    <w:rsid w:val="006F3067"/>
    <w:rsid w:val="006F3315"/>
    <w:rsid w:val="006F3A59"/>
    <w:rsid w:val="006F3DB8"/>
    <w:rsid w:val="006F4691"/>
    <w:rsid w:val="006F47F2"/>
    <w:rsid w:val="006F4878"/>
    <w:rsid w:val="006F5AB4"/>
    <w:rsid w:val="006F5D39"/>
    <w:rsid w:val="006F5DE6"/>
    <w:rsid w:val="006F6D7E"/>
    <w:rsid w:val="006F6ECE"/>
    <w:rsid w:val="006F77ED"/>
    <w:rsid w:val="00700053"/>
    <w:rsid w:val="007001D5"/>
    <w:rsid w:val="00700254"/>
    <w:rsid w:val="00700A12"/>
    <w:rsid w:val="00701D9C"/>
    <w:rsid w:val="00701EAC"/>
    <w:rsid w:val="00703051"/>
    <w:rsid w:val="00703731"/>
    <w:rsid w:val="00703B16"/>
    <w:rsid w:val="00703FA1"/>
    <w:rsid w:val="00704509"/>
    <w:rsid w:val="007045DA"/>
    <w:rsid w:val="00704893"/>
    <w:rsid w:val="00704920"/>
    <w:rsid w:val="00704AA2"/>
    <w:rsid w:val="00704B11"/>
    <w:rsid w:val="0070552D"/>
    <w:rsid w:val="007055B1"/>
    <w:rsid w:val="00706762"/>
    <w:rsid w:val="00706E64"/>
    <w:rsid w:val="007077CE"/>
    <w:rsid w:val="00707B44"/>
    <w:rsid w:val="00707E87"/>
    <w:rsid w:val="0071067F"/>
    <w:rsid w:val="00711008"/>
    <w:rsid w:val="007118D8"/>
    <w:rsid w:val="007120F0"/>
    <w:rsid w:val="00712133"/>
    <w:rsid w:val="007123D2"/>
    <w:rsid w:val="0071258D"/>
    <w:rsid w:val="00713141"/>
    <w:rsid w:val="007133D9"/>
    <w:rsid w:val="00713C0F"/>
    <w:rsid w:val="007142E0"/>
    <w:rsid w:val="007142E3"/>
    <w:rsid w:val="007143A3"/>
    <w:rsid w:val="00714DBB"/>
    <w:rsid w:val="00716772"/>
    <w:rsid w:val="00716A58"/>
    <w:rsid w:val="00716B2A"/>
    <w:rsid w:val="007170D5"/>
    <w:rsid w:val="007172B4"/>
    <w:rsid w:val="007173BE"/>
    <w:rsid w:val="00717A72"/>
    <w:rsid w:val="0072015F"/>
    <w:rsid w:val="0072042E"/>
    <w:rsid w:val="007205D8"/>
    <w:rsid w:val="00720801"/>
    <w:rsid w:val="00720968"/>
    <w:rsid w:val="0072096F"/>
    <w:rsid w:val="00720B57"/>
    <w:rsid w:val="00720D41"/>
    <w:rsid w:val="00721931"/>
    <w:rsid w:val="0072198C"/>
    <w:rsid w:val="00721BDB"/>
    <w:rsid w:val="00722486"/>
    <w:rsid w:val="00722F7A"/>
    <w:rsid w:val="00723509"/>
    <w:rsid w:val="00723925"/>
    <w:rsid w:val="007241D5"/>
    <w:rsid w:val="007244B1"/>
    <w:rsid w:val="00724BF8"/>
    <w:rsid w:val="00724C92"/>
    <w:rsid w:val="00725069"/>
    <w:rsid w:val="0072545D"/>
    <w:rsid w:val="007256EE"/>
    <w:rsid w:val="00725995"/>
    <w:rsid w:val="00725B48"/>
    <w:rsid w:val="0072674A"/>
    <w:rsid w:val="007275FE"/>
    <w:rsid w:val="007277A5"/>
    <w:rsid w:val="0072781E"/>
    <w:rsid w:val="0073035C"/>
    <w:rsid w:val="00730850"/>
    <w:rsid w:val="00730AE0"/>
    <w:rsid w:val="00731ACC"/>
    <w:rsid w:val="007328A0"/>
    <w:rsid w:val="00733F7B"/>
    <w:rsid w:val="00734409"/>
    <w:rsid w:val="00734806"/>
    <w:rsid w:val="00734A10"/>
    <w:rsid w:val="00734A5B"/>
    <w:rsid w:val="00734A61"/>
    <w:rsid w:val="0073520B"/>
    <w:rsid w:val="007362D4"/>
    <w:rsid w:val="00736610"/>
    <w:rsid w:val="0074034F"/>
    <w:rsid w:val="00740657"/>
    <w:rsid w:val="0074077B"/>
    <w:rsid w:val="00740D4B"/>
    <w:rsid w:val="007423CA"/>
    <w:rsid w:val="00742EDB"/>
    <w:rsid w:val="00743491"/>
    <w:rsid w:val="00745019"/>
    <w:rsid w:val="0074562B"/>
    <w:rsid w:val="00745D4F"/>
    <w:rsid w:val="00745EB0"/>
    <w:rsid w:val="00746948"/>
    <w:rsid w:val="00746F4F"/>
    <w:rsid w:val="00746F52"/>
    <w:rsid w:val="00747D67"/>
    <w:rsid w:val="00747F8D"/>
    <w:rsid w:val="00750315"/>
    <w:rsid w:val="007504DF"/>
    <w:rsid w:val="0075194B"/>
    <w:rsid w:val="007519B7"/>
    <w:rsid w:val="00751C63"/>
    <w:rsid w:val="00752E2F"/>
    <w:rsid w:val="007537D0"/>
    <w:rsid w:val="00753B3C"/>
    <w:rsid w:val="00754DED"/>
    <w:rsid w:val="007559E7"/>
    <w:rsid w:val="00755AD8"/>
    <w:rsid w:val="00757095"/>
    <w:rsid w:val="007606F1"/>
    <w:rsid w:val="00760C9C"/>
    <w:rsid w:val="00761257"/>
    <w:rsid w:val="00761DDE"/>
    <w:rsid w:val="007627A0"/>
    <w:rsid w:val="0076286E"/>
    <w:rsid w:val="00762B6E"/>
    <w:rsid w:val="00762CF7"/>
    <w:rsid w:val="00762E0C"/>
    <w:rsid w:val="007637E7"/>
    <w:rsid w:val="00763AB9"/>
    <w:rsid w:val="00763B85"/>
    <w:rsid w:val="007645BD"/>
    <w:rsid w:val="007649A7"/>
    <w:rsid w:val="00764AE4"/>
    <w:rsid w:val="007653E1"/>
    <w:rsid w:val="007654B9"/>
    <w:rsid w:val="00765DF2"/>
    <w:rsid w:val="0076688F"/>
    <w:rsid w:val="00766A6F"/>
    <w:rsid w:val="00766D98"/>
    <w:rsid w:val="00766E7F"/>
    <w:rsid w:val="00767395"/>
    <w:rsid w:val="00770398"/>
    <w:rsid w:val="00770597"/>
    <w:rsid w:val="00770F63"/>
    <w:rsid w:val="007716F4"/>
    <w:rsid w:val="00771A11"/>
    <w:rsid w:val="007721F8"/>
    <w:rsid w:val="00773C93"/>
    <w:rsid w:val="00773E40"/>
    <w:rsid w:val="007742D7"/>
    <w:rsid w:val="00774746"/>
    <w:rsid w:val="00775242"/>
    <w:rsid w:val="00776384"/>
    <w:rsid w:val="00776FA8"/>
    <w:rsid w:val="0077715D"/>
    <w:rsid w:val="00780924"/>
    <w:rsid w:val="00780B10"/>
    <w:rsid w:val="00781036"/>
    <w:rsid w:val="007818A5"/>
    <w:rsid w:val="00781A75"/>
    <w:rsid w:val="00783599"/>
    <w:rsid w:val="00783B5F"/>
    <w:rsid w:val="0078491D"/>
    <w:rsid w:val="0078567A"/>
    <w:rsid w:val="00785E64"/>
    <w:rsid w:val="00785EA7"/>
    <w:rsid w:val="00785F3D"/>
    <w:rsid w:val="00786356"/>
    <w:rsid w:val="00786514"/>
    <w:rsid w:val="00786819"/>
    <w:rsid w:val="00786D8B"/>
    <w:rsid w:val="00786FD0"/>
    <w:rsid w:val="00787149"/>
    <w:rsid w:val="00787460"/>
    <w:rsid w:val="0079076D"/>
    <w:rsid w:val="00790802"/>
    <w:rsid w:val="007909BA"/>
    <w:rsid w:val="007912A4"/>
    <w:rsid w:val="00792256"/>
    <w:rsid w:val="00792542"/>
    <w:rsid w:val="00793339"/>
    <w:rsid w:val="007936B2"/>
    <w:rsid w:val="00793E27"/>
    <w:rsid w:val="007944AF"/>
    <w:rsid w:val="00794CC4"/>
    <w:rsid w:val="00794D91"/>
    <w:rsid w:val="00795EDF"/>
    <w:rsid w:val="00797EC7"/>
    <w:rsid w:val="007A0F45"/>
    <w:rsid w:val="007A104E"/>
    <w:rsid w:val="007A19E2"/>
    <w:rsid w:val="007A22A3"/>
    <w:rsid w:val="007A2537"/>
    <w:rsid w:val="007A2556"/>
    <w:rsid w:val="007A268D"/>
    <w:rsid w:val="007A3672"/>
    <w:rsid w:val="007A3C48"/>
    <w:rsid w:val="007A43CA"/>
    <w:rsid w:val="007A4554"/>
    <w:rsid w:val="007A48A0"/>
    <w:rsid w:val="007A49BB"/>
    <w:rsid w:val="007A53E6"/>
    <w:rsid w:val="007A5B39"/>
    <w:rsid w:val="007A5E37"/>
    <w:rsid w:val="007A6292"/>
    <w:rsid w:val="007A655C"/>
    <w:rsid w:val="007A6770"/>
    <w:rsid w:val="007A67D6"/>
    <w:rsid w:val="007A7637"/>
    <w:rsid w:val="007B05F6"/>
    <w:rsid w:val="007B08D4"/>
    <w:rsid w:val="007B0EFD"/>
    <w:rsid w:val="007B11A3"/>
    <w:rsid w:val="007B14BC"/>
    <w:rsid w:val="007B18BC"/>
    <w:rsid w:val="007B1C2D"/>
    <w:rsid w:val="007B20A7"/>
    <w:rsid w:val="007B2285"/>
    <w:rsid w:val="007B23CA"/>
    <w:rsid w:val="007B2B6B"/>
    <w:rsid w:val="007B2F38"/>
    <w:rsid w:val="007B361B"/>
    <w:rsid w:val="007B3694"/>
    <w:rsid w:val="007B401E"/>
    <w:rsid w:val="007B4A28"/>
    <w:rsid w:val="007B4B2D"/>
    <w:rsid w:val="007B4D87"/>
    <w:rsid w:val="007B561E"/>
    <w:rsid w:val="007B5C9F"/>
    <w:rsid w:val="007B7301"/>
    <w:rsid w:val="007B7A61"/>
    <w:rsid w:val="007B7DFD"/>
    <w:rsid w:val="007C0181"/>
    <w:rsid w:val="007C04A9"/>
    <w:rsid w:val="007C087E"/>
    <w:rsid w:val="007C0A05"/>
    <w:rsid w:val="007C112C"/>
    <w:rsid w:val="007C12D4"/>
    <w:rsid w:val="007C195F"/>
    <w:rsid w:val="007C1C1B"/>
    <w:rsid w:val="007C1E90"/>
    <w:rsid w:val="007C1EC2"/>
    <w:rsid w:val="007C312B"/>
    <w:rsid w:val="007C3196"/>
    <w:rsid w:val="007C347E"/>
    <w:rsid w:val="007C3A1C"/>
    <w:rsid w:val="007C459F"/>
    <w:rsid w:val="007C4752"/>
    <w:rsid w:val="007C48C1"/>
    <w:rsid w:val="007C4CE7"/>
    <w:rsid w:val="007C4E78"/>
    <w:rsid w:val="007C5018"/>
    <w:rsid w:val="007C50DA"/>
    <w:rsid w:val="007C5179"/>
    <w:rsid w:val="007C61AA"/>
    <w:rsid w:val="007C6383"/>
    <w:rsid w:val="007C6484"/>
    <w:rsid w:val="007C6A24"/>
    <w:rsid w:val="007C6DAF"/>
    <w:rsid w:val="007C723D"/>
    <w:rsid w:val="007C776F"/>
    <w:rsid w:val="007C77D9"/>
    <w:rsid w:val="007C7BEE"/>
    <w:rsid w:val="007C7C36"/>
    <w:rsid w:val="007C7CE5"/>
    <w:rsid w:val="007D0062"/>
    <w:rsid w:val="007D0733"/>
    <w:rsid w:val="007D0A14"/>
    <w:rsid w:val="007D0BFB"/>
    <w:rsid w:val="007D0D2D"/>
    <w:rsid w:val="007D1C17"/>
    <w:rsid w:val="007D4371"/>
    <w:rsid w:val="007D473A"/>
    <w:rsid w:val="007D56D0"/>
    <w:rsid w:val="007D590C"/>
    <w:rsid w:val="007D5AF8"/>
    <w:rsid w:val="007D5CA2"/>
    <w:rsid w:val="007D6BB6"/>
    <w:rsid w:val="007D7111"/>
    <w:rsid w:val="007D750C"/>
    <w:rsid w:val="007D7CD3"/>
    <w:rsid w:val="007E07CD"/>
    <w:rsid w:val="007E0E2D"/>
    <w:rsid w:val="007E1007"/>
    <w:rsid w:val="007E10AA"/>
    <w:rsid w:val="007E1964"/>
    <w:rsid w:val="007E1DDF"/>
    <w:rsid w:val="007E28E3"/>
    <w:rsid w:val="007E2C69"/>
    <w:rsid w:val="007E2D9F"/>
    <w:rsid w:val="007E3692"/>
    <w:rsid w:val="007E3C50"/>
    <w:rsid w:val="007E4179"/>
    <w:rsid w:val="007E45DE"/>
    <w:rsid w:val="007E4857"/>
    <w:rsid w:val="007E55E9"/>
    <w:rsid w:val="007E5910"/>
    <w:rsid w:val="007E5D40"/>
    <w:rsid w:val="007E6347"/>
    <w:rsid w:val="007E71F2"/>
    <w:rsid w:val="007E7BC8"/>
    <w:rsid w:val="007E7C54"/>
    <w:rsid w:val="007F0306"/>
    <w:rsid w:val="007F07AD"/>
    <w:rsid w:val="007F0A1E"/>
    <w:rsid w:val="007F1809"/>
    <w:rsid w:val="007F2292"/>
    <w:rsid w:val="007F26F4"/>
    <w:rsid w:val="007F2832"/>
    <w:rsid w:val="007F2B54"/>
    <w:rsid w:val="007F336F"/>
    <w:rsid w:val="007F48AE"/>
    <w:rsid w:val="007F5E88"/>
    <w:rsid w:val="007F7208"/>
    <w:rsid w:val="007F7367"/>
    <w:rsid w:val="007F7454"/>
    <w:rsid w:val="007F7C5D"/>
    <w:rsid w:val="007F7DAA"/>
    <w:rsid w:val="00800785"/>
    <w:rsid w:val="00800D05"/>
    <w:rsid w:val="0080105F"/>
    <w:rsid w:val="008012D9"/>
    <w:rsid w:val="00801513"/>
    <w:rsid w:val="00803648"/>
    <w:rsid w:val="00803B5B"/>
    <w:rsid w:val="00803DAE"/>
    <w:rsid w:val="00804998"/>
    <w:rsid w:val="00804CB3"/>
    <w:rsid w:val="0080542D"/>
    <w:rsid w:val="00806B7C"/>
    <w:rsid w:val="00806B85"/>
    <w:rsid w:val="00807787"/>
    <w:rsid w:val="008079B7"/>
    <w:rsid w:val="00807A60"/>
    <w:rsid w:val="00807DE9"/>
    <w:rsid w:val="008101D3"/>
    <w:rsid w:val="008108C7"/>
    <w:rsid w:val="00810D9D"/>
    <w:rsid w:val="00811281"/>
    <w:rsid w:val="008113EC"/>
    <w:rsid w:val="008118B2"/>
    <w:rsid w:val="00811990"/>
    <w:rsid w:val="00811A17"/>
    <w:rsid w:val="00812584"/>
    <w:rsid w:val="008136C0"/>
    <w:rsid w:val="00813AD2"/>
    <w:rsid w:val="00813B25"/>
    <w:rsid w:val="00813B96"/>
    <w:rsid w:val="00814CD3"/>
    <w:rsid w:val="00814EE2"/>
    <w:rsid w:val="00815096"/>
    <w:rsid w:val="00816A87"/>
    <w:rsid w:val="00816B10"/>
    <w:rsid w:val="0081766E"/>
    <w:rsid w:val="00820715"/>
    <w:rsid w:val="00821673"/>
    <w:rsid w:val="00821D47"/>
    <w:rsid w:val="00821DB0"/>
    <w:rsid w:val="00822763"/>
    <w:rsid w:val="00823505"/>
    <w:rsid w:val="008239C7"/>
    <w:rsid w:val="00823BA1"/>
    <w:rsid w:val="00823E63"/>
    <w:rsid w:val="0082506F"/>
    <w:rsid w:val="00825C18"/>
    <w:rsid w:val="00825F48"/>
    <w:rsid w:val="00826518"/>
    <w:rsid w:val="00826BF2"/>
    <w:rsid w:val="00826FC2"/>
    <w:rsid w:val="008270A3"/>
    <w:rsid w:val="008272CE"/>
    <w:rsid w:val="0082757F"/>
    <w:rsid w:val="00827F45"/>
    <w:rsid w:val="0083021E"/>
    <w:rsid w:val="0083094C"/>
    <w:rsid w:val="008317D6"/>
    <w:rsid w:val="00831BB8"/>
    <w:rsid w:val="00831E11"/>
    <w:rsid w:val="00832044"/>
    <w:rsid w:val="00832943"/>
    <w:rsid w:val="008331DE"/>
    <w:rsid w:val="008341CB"/>
    <w:rsid w:val="008352A9"/>
    <w:rsid w:val="00835453"/>
    <w:rsid w:val="00835EB3"/>
    <w:rsid w:val="008361E4"/>
    <w:rsid w:val="008362BF"/>
    <w:rsid w:val="008363D0"/>
    <w:rsid w:val="008365CA"/>
    <w:rsid w:val="0083663C"/>
    <w:rsid w:val="0083761F"/>
    <w:rsid w:val="00837977"/>
    <w:rsid w:val="008400D8"/>
    <w:rsid w:val="0084117E"/>
    <w:rsid w:val="008412E2"/>
    <w:rsid w:val="00841356"/>
    <w:rsid w:val="00841EA5"/>
    <w:rsid w:val="00842B99"/>
    <w:rsid w:val="00842CB9"/>
    <w:rsid w:val="00843066"/>
    <w:rsid w:val="008434BE"/>
    <w:rsid w:val="008438AF"/>
    <w:rsid w:val="008448D5"/>
    <w:rsid w:val="00845CB6"/>
    <w:rsid w:val="00846865"/>
    <w:rsid w:val="0084691C"/>
    <w:rsid w:val="00846C4E"/>
    <w:rsid w:val="00850430"/>
    <w:rsid w:val="0085048C"/>
    <w:rsid w:val="008504EC"/>
    <w:rsid w:val="008509E7"/>
    <w:rsid w:val="00850C25"/>
    <w:rsid w:val="00851674"/>
    <w:rsid w:val="00851A61"/>
    <w:rsid w:val="00852358"/>
    <w:rsid w:val="008526C3"/>
    <w:rsid w:val="00852AEF"/>
    <w:rsid w:val="00852B46"/>
    <w:rsid w:val="0085305E"/>
    <w:rsid w:val="00853446"/>
    <w:rsid w:val="008534EA"/>
    <w:rsid w:val="00853D52"/>
    <w:rsid w:val="00856C01"/>
    <w:rsid w:val="00856D47"/>
    <w:rsid w:val="00856ED5"/>
    <w:rsid w:val="00860A3C"/>
    <w:rsid w:val="00860FB4"/>
    <w:rsid w:val="0086210A"/>
    <w:rsid w:val="008621FD"/>
    <w:rsid w:val="00862285"/>
    <w:rsid w:val="008631EA"/>
    <w:rsid w:val="00863362"/>
    <w:rsid w:val="00863CEB"/>
    <w:rsid w:val="00863DAA"/>
    <w:rsid w:val="00864030"/>
    <w:rsid w:val="00864036"/>
    <w:rsid w:val="008640C5"/>
    <w:rsid w:val="00864ADD"/>
    <w:rsid w:val="008650B5"/>
    <w:rsid w:val="008654AA"/>
    <w:rsid w:val="00866043"/>
    <w:rsid w:val="00866447"/>
    <w:rsid w:val="00866A10"/>
    <w:rsid w:val="00866B21"/>
    <w:rsid w:val="00866F3E"/>
    <w:rsid w:val="0086749C"/>
    <w:rsid w:val="00867A86"/>
    <w:rsid w:val="00867CE2"/>
    <w:rsid w:val="0087004E"/>
    <w:rsid w:val="008702BB"/>
    <w:rsid w:val="00870339"/>
    <w:rsid w:val="00871339"/>
    <w:rsid w:val="0087151D"/>
    <w:rsid w:val="00871581"/>
    <w:rsid w:val="008718C7"/>
    <w:rsid w:val="00872B46"/>
    <w:rsid w:val="00872E4A"/>
    <w:rsid w:val="00872FFC"/>
    <w:rsid w:val="008735D1"/>
    <w:rsid w:val="00873808"/>
    <w:rsid w:val="00873E35"/>
    <w:rsid w:val="00874278"/>
    <w:rsid w:val="00874640"/>
    <w:rsid w:val="00874B9E"/>
    <w:rsid w:val="008754DA"/>
    <w:rsid w:val="00875613"/>
    <w:rsid w:val="00875D23"/>
    <w:rsid w:val="00876768"/>
    <w:rsid w:val="0087683C"/>
    <w:rsid w:val="00876EBB"/>
    <w:rsid w:val="00877589"/>
    <w:rsid w:val="00877E11"/>
    <w:rsid w:val="00877FBD"/>
    <w:rsid w:val="0088087A"/>
    <w:rsid w:val="0088097F"/>
    <w:rsid w:val="00880A47"/>
    <w:rsid w:val="008813CA"/>
    <w:rsid w:val="0088146E"/>
    <w:rsid w:val="00881937"/>
    <w:rsid w:val="00881A1C"/>
    <w:rsid w:val="0088201C"/>
    <w:rsid w:val="00882BDE"/>
    <w:rsid w:val="00882D0E"/>
    <w:rsid w:val="00882F10"/>
    <w:rsid w:val="0088361B"/>
    <w:rsid w:val="0088374A"/>
    <w:rsid w:val="00884364"/>
    <w:rsid w:val="00884384"/>
    <w:rsid w:val="00884C56"/>
    <w:rsid w:val="00884DA6"/>
    <w:rsid w:val="008852B0"/>
    <w:rsid w:val="00885A07"/>
    <w:rsid w:val="0088633B"/>
    <w:rsid w:val="0088674A"/>
    <w:rsid w:val="00886913"/>
    <w:rsid w:val="00886A2B"/>
    <w:rsid w:val="00886B9C"/>
    <w:rsid w:val="0088766A"/>
    <w:rsid w:val="00887FCB"/>
    <w:rsid w:val="00891127"/>
    <w:rsid w:val="00891789"/>
    <w:rsid w:val="008920AC"/>
    <w:rsid w:val="0089236E"/>
    <w:rsid w:val="00892C1D"/>
    <w:rsid w:val="00892C3D"/>
    <w:rsid w:val="0089308C"/>
    <w:rsid w:val="00893324"/>
    <w:rsid w:val="00893680"/>
    <w:rsid w:val="00894269"/>
    <w:rsid w:val="00894405"/>
    <w:rsid w:val="008949B0"/>
    <w:rsid w:val="00895062"/>
    <w:rsid w:val="008954DF"/>
    <w:rsid w:val="00896FD2"/>
    <w:rsid w:val="008978F1"/>
    <w:rsid w:val="00897F99"/>
    <w:rsid w:val="008A01F2"/>
    <w:rsid w:val="008A0EA0"/>
    <w:rsid w:val="008A12A2"/>
    <w:rsid w:val="008A1BAA"/>
    <w:rsid w:val="008A38FF"/>
    <w:rsid w:val="008A49FA"/>
    <w:rsid w:val="008A4DCF"/>
    <w:rsid w:val="008A5866"/>
    <w:rsid w:val="008A58C0"/>
    <w:rsid w:val="008A5940"/>
    <w:rsid w:val="008A59A4"/>
    <w:rsid w:val="008A5B22"/>
    <w:rsid w:val="008A5DD8"/>
    <w:rsid w:val="008A5F2B"/>
    <w:rsid w:val="008A61C0"/>
    <w:rsid w:val="008A6697"/>
    <w:rsid w:val="008A6762"/>
    <w:rsid w:val="008A6E40"/>
    <w:rsid w:val="008A6E9F"/>
    <w:rsid w:val="008A7044"/>
    <w:rsid w:val="008B09DB"/>
    <w:rsid w:val="008B0C12"/>
    <w:rsid w:val="008B1787"/>
    <w:rsid w:val="008B229A"/>
    <w:rsid w:val="008B248D"/>
    <w:rsid w:val="008B2A51"/>
    <w:rsid w:val="008B2C45"/>
    <w:rsid w:val="008B2E72"/>
    <w:rsid w:val="008B3325"/>
    <w:rsid w:val="008B3B62"/>
    <w:rsid w:val="008B4255"/>
    <w:rsid w:val="008B4633"/>
    <w:rsid w:val="008B47A0"/>
    <w:rsid w:val="008B56CF"/>
    <w:rsid w:val="008B619D"/>
    <w:rsid w:val="008B63BC"/>
    <w:rsid w:val="008B665D"/>
    <w:rsid w:val="008B7025"/>
    <w:rsid w:val="008B72C6"/>
    <w:rsid w:val="008B7691"/>
    <w:rsid w:val="008C01FA"/>
    <w:rsid w:val="008C1A9D"/>
    <w:rsid w:val="008C1B41"/>
    <w:rsid w:val="008C1C29"/>
    <w:rsid w:val="008C1EA3"/>
    <w:rsid w:val="008C2CB9"/>
    <w:rsid w:val="008C2DA1"/>
    <w:rsid w:val="008C2FA5"/>
    <w:rsid w:val="008C36F8"/>
    <w:rsid w:val="008C4303"/>
    <w:rsid w:val="008C4B63"/>
    <w:rsid w:val="008C4D92"/>
    <w:rsid w:val="008C4F5B"/>
    <w:rsid w:val="008C5045"/>
    <w:rsid w:val="008C532B"/>
    <w:rsid w:val="008C5EB7"/>
    <w:rsid w:val="008C6B8D"/>
    <w:rsid w:val="008C7F1D"/>
    <w:rsid w:val="008D0133"/>
    <w:rsid w:val="008D0357"/>
    <w:rsid w:val="008D0471"/>
    <w:rsid w:val="008D0B34"/>
    <w:rsid w:val="008D10BD"/>
    <w:rsid w:val="008D1BA2"/>
    <w:rsid w:val="008D2AC2"/>
    <w:rsid w:val="008D3203"/>
    <w:rsid w:val="008D3311"/>
    <w:rsid w:val="008D35ED"/>
    <w:rsid w:val="008D36E2"/>
    <w:rsid w:val="008D3786"/>
    <w:rsid w:val="008D38A9"/>
    <w:rsid w:val="008D4219"/>
    <w:rsid w:val="008D49DF"/>
    <w:rsid w:val="008D5284"/>
    <w:rsid w:val="008D557F"/>
    <w:rsid w:val="008D5616"/>
    <w:rsid w:val="008D6143"/>
    <w:rsid w:val="008D6365"/>
    <w:rsid w:val="008D71B5"/>
    <w:rsid w:val="008D73D1"/>
    <w:rsid w:val="008D754B"/>
    <w:rsid w:val="008D7A77"/>
    <w:rsid w:val="008D7E37"/>
    <w:rsid w:val="008E0083"/>
    <w:rsid w:val="008E02C0"/>
    <w:rsid w:val="008E02FB"/>
    <w:rsid w:val="008E0BC4"/>
    <w:rsid w:val="008E10E1"/>
    <w:rsid w:val="008E19A9"/>
    <w:rsid w:val="008E2054"/>
    <w:rsid w:val="008E249D"/>
    <w:rsid w:val="008E2940"/>
    <w:rsid w:val="008E329C"/>
    <w:rsid w:val="008E3858"/>
    <w:rsid w:val="008E3BE5"/>
    <w:rsid w:val="008E3D20"/>
    <w:rsid w:val="008E3FC1"/>
    <w:rsid w:val="008E4D6D"/>
    <w:rsid w:val="008E4FA3"/>
    <w:rsid w:val="008E560C"/>
    <w:rsid w:val="008E5777"/>
    <w:rsid w:val="008E594F"/>
    <w:rsid w:val="008E5A88"/>
    <w:rsid w:val="008E5C1E"/>
    <w:rsid w:val="008E720B"/>
    <w:rsid w:val="008F0056"/>
    <w:rsid w:val="008F0F4A"/>
    <w:rsid w:val="008F18A8"/>
    <w:rsid w:val="008F199C"/>
    <w:rsid w:val="008F1E05"/>
    <w:rsid w:val="008F21CA"/>
    <w:rsid w:val="008F22BE"/>
    <w:rsid w:val="008F2440"/>
    <w:rsid w:val="008F2486"/>
    <w:rsid w:val="008F24F4"/>
    <w:rsid w:val="008F3F50"/>
    <w:rsid w:val="008F4274"/>
    <w:rsid w:val="008F4361"/>
    <w:rsid w:val="008F4804"/>
    <w:rsid w:val="008F48AB"/>
    <w:rsid w:val="008F4E92"/>
    <w:rsid w:val="008F51E1"/>
    <w:rsid w:val="008F527D"/>
    <w:rsid w:val="008F54FD"/>
    <w:rsid w:val="008F571B"/>
    <w:rsid w:val="008F5922"/>
    <w:rsid w:val="008F6083"/>
    <w:rsid w:val="008F6AFD"/>
    <w:rsid w:val="008F6C7D"/>
    <w:rsid w:val="008F6CFA"/>
    <w:rsid w:val="008F733E"/>
    <w:rsid w:val="00900011"/>
    <w:rsid w:val="00900413"/>
    <w:rsid w:val="00900C00"/>
    <w:rsid w:val="00901174"/>
    <w:rsid w:val="00902521"/>
    <w:rsid w:val="00902EEB"/>
    <w:rsid w:val="00903D85"/>
    <w:rsid w:val="0090429F"/>
    <w:rsid w:val="00904B56"/>
    <w:rsid w:val="00904C64"/>
    <w:rsid w:val="00904E61"/>
    <w:rsid w:val="009055AC"/>
    <w:rsid w:val="00906243"/>
    <w:rsid w:val="009077F9"/>
    <w:rsid w:val="00907F11"/>
    <w:rsid w:val="009106E9"/>
    <w:rsid w:val="00911408"/>
    <w:rsid w:val="00911473"/>
    <w:rsid w:val="009117C7"/>
    <w:rsid w:val="00912161"/>
    <w:rsid w:val="00912273"/>
    <w:rsid w:val="0091267B"/>
    <w:rsid w:val="0091290E"/>
    <w:rsid w:val="00912ADD"/>
    <w:rsid w:val="009137A3"/>
    <w:rsid w:val="00913929"/>
    <w:rsid w:val="00913B40"/>
    <w:rsid w:val="009144EE"/>
    <w:rsid w:val="0091467F"/>
    <w:rsid w:val="00914883"/>
    <w:rsid w:val="00914935"/>
    <w:rsid w:val="00914A42"/>
    <w:rsid w:val="00915690"/>
    <w:rsid w:val="00915FFD"/>
    <w:rsid w:val="00916563"/>
    <w:rsid w:val="00916C7C"/>
    <w:rsid w:val="00916DE7"/>
    <w:rsid w:val="00920083"/>
    <w:rsid w:val="00920791"/>
    <w:rsid w:val="00920D82"/>
    <w:rsid w:val="009210A5"/>
    <w:rsid w:val="0092121A"/>
    <w:rsid w:val="009220E9"/>
    <w:rsid w:val="00922766"/>
    <w:rsid w:val="00923CBC"/>
    <w:rsid w:val="00923EB4"/>
    <w:rsid w:val="009243AF"/>
    <w:rsid w:val="00924425"/>
    <w:rsid w:val="00924499"/>
    <w:rsid w:val="00924A27"/>
    <w:rsid w:val="00924F31"/>
    <w:rsid w:val="00925C6C"/>
    <w:rsid w:val="009269A9"/>
    <w:rsid w:val="00927361"/>
    <w:rsid w:val="00927496"/>
    <w:rsid w:val="00927B0D"/>
    <w:rsid w:val="0093081B"/>
    <w:rsid w:val="0093139A"/>
    <w:rsid w:val="00932B15"/>
    <w:rsid w:val="00933099"/>
    <w:rsid w:val="00933123"/>
    <w:rsid w:val="00933D44"/>
    <w:rsid w:val="00935806"/>
    <w:rsid w:val="00935CAD"/>
    <w:rsid w:val="00935CDE"/>
    <w:rsid w:val="0093618F"/>
    <w:rsid w:val="009364C2"/>
    <w:rsid w:val="009365D9"/>
    <w:rsid w:val="009400CD"/>
    <w:rsid w:val="00940C9E"/>
    <w:rsid w:val="00940FA4"/>
    <w:rsid w:val="00941A46"/>
    <w:rsid w:val="00941AC5"/>
    <w:rsid w:val="00941BF2"/>
    <w:rsid w:val="009420A8"/>
    <w:rsid w:val="00942375"/>
    <w:rsid w:val="00942B78"/>
    <w:rsid w:val="00942DA2"/>
    <w:rsid w:val="00943110"/>
    <w:rsid w:val="00943812"/>
    <w:rsid w:val="00943C26"/>
    <w:rsid w:val="00943F29"/>
    <w:rsid w:val="00943F38"/>
    <w:rsid w:val="00944355"/>
    <w:rsid w:val="00944A8B"/>
    <w:rsid w:val="00944AF5"/>
    <w:rsid w:val="00945115"/>
    <w:rsid w:val="00945411"/>
    <w:rsid w:val="009474DE"/>
    <w:rsid w:val="00947A22"/>
    <w:rsid w:val="00947BC3"/>
    <w:rsid w:val="00947C6A"/>
    <w:rsid w:val="009509B1"/>
    <w:rsid w:val="00950BF9"/>
    <w:rsid w:val="00950F8B"/>
    <w:rsid w:val="009525A6"/>
    <w:rsid w:val="00952D1E"/>
    <w:rsid w:val="0095304F"/>
    <w:rsid w:val="00953604"/>
    <w:rsid w:val="0095393C"/>
    <w:rsid w:val="00953D26"/>
    <w:rsid w:val="00953E74"/>
    <w:rsid w:val="00954414"/>
    <w:rsid w:val="0095445A"/>
    <w:rsid w:val="00955432"/>
    <w:rsid w:val="0095569E"/>
    <w:rsid w:val="00955F8B"/>
    <w:rsid w:val="00960062"/>
    <w:rsid w:val="00961262"/>
    <w:rsid w:val="0096173B"/>
    <w:rsid w:val="00961D21"/>
    <w:rsid w:val="00963701"/>
    <w:rsid w:val="00963BB1"/>
    <w:rsid w:val="00963C5E"/>
    <w:rsid w:val="00963CEF"/>
    <w:rsid w:val="00965240"/>
    <w:rsid w:val="00965556"/>
    <w:rsid w:val="009656FE"/>
    <w:rsid w:val="009659EE"/>
    <w:rsid w:val="00965CBB"/>
    <w:rsid w:val="00965D27"/>
    <w:rsid w:val="0096610B"/>
    <w:rsid w:val="009664ED"/>
    <w:rsid w:val="009665BD"/>
    <w:rsid w:val="00966A75"/>
    <w:rsid w:val="0096750E"/>
    <w:rsid w:val="009715F3"/>
    <w:rsid w:val="00972A62"/>
    <w:rsid w:val="00972C16"/>
    <w:rsid w:val="00972DE2"/>
    <w:rsid w:val="00972FAC"/>
    <w:rsid w:val="0097378C"/>
    <w:rsid w:val="009737F8"/>
    <w:rsid w:val="00973B05"/>
    <w:rsid w:val="009743B9"/>
    <w:rsid w:val="00975A26"/>
    <w:rsid w:val="00975DAA"/>
    <w:rsid w:val="00977215"/>
    <w:rsid w:val="009777DE"/>
    <w:rsid w:val="00977A9B"/>
    <w:rsid w:val="00980207"/>
    <w:rsid w:val="009803B3"/>
    <w:rsid w:val="00980B92"/>
    <w:rsid w:val="00980DEB"/>
    <w:rsid w:val="00981CDA"/>
    <w:rsid w:val="00981FD0"/>
    <w:rsid w:val="0098248C"/>
    <w:rsid w:val="009827AF"/>
    <w:rsid w:val="009828AE"/>
    <w:rsid w:val="00982A3D"/>
    <w:rsid w:val="00983898"/>
    <w:rsid w:val="009843C3"/>
    <w:rsid w:val="0098463E"/>
    <w:rsid w:val="00984909"/>
    <w:rsid w:val="00984C50"/>
    <w:rsid w:val="009856EA"/>
    <w:rsid w:val="009858E4"/>
    <w:rsid w:val="0098641C"/>
    <w:rsid w:val="00986607"/>
    <w:rsid w:val="00986617"/>
    <w:rsid w:val="00986A2B"/>
    <w:rsid w:val="00986D0C"/>
    <w:rsid w:val="0098746D"/>
    <w:rsid w:val="00987777"/>
    <w:rsid w:val="0098780B"/>
    <w:rsid w:val="00987A83"/>
    <w:rsid w:val="009900D1"/>
    <w:rsid w:val="009903F6"/>
    <w:rsid w:val="009906B4"/>
    <w:rsid w:val="00990733"/>
    <w:rsid w:val="00990BEF"/>
    <w:rsid w:val="009916CD"/>
    <w:rsid w:val="00991ADC"/>
    <w:rsid w:val="00991B0E"/>
    <w:rsid w:val="00992144"/>
    <w:rsid w:val="00992746"/>
    <w:rsid w:val="00992772"/>
    <w:rsid w:val="009927CF"/>
    <w:rsid w:val="0099339B"/>
    <w:rsid w:val="0099374D"/>
    <w:rsid w:val="00993796"/>
    <w:rsid w:val="00993EDE"/>
    <w:rsid w:val="009949D7"/>
    <w:rsid w:val="009950CC"/>
    <w:rsid w:val="009963FE"/>
    <w:rsid w:val="0099676A"/>
    <w:rsid w:val="0099698B"/>
    <w:rsid w:val="00996F38"/>
    <w:rsid w:val="00997290"/>
    <w:rsid w:val="0099793A"/>
    <w:rsid w:val="009A0E7A"/>
    <w:rsid w:val="009A0E99"/>
    <w:rsid w:val="009A1076"/>
    <w:rsid w:val="009A23E7"/>
    <w:rsid w:val="009A3055"/>
    <w:rsid w:val="009A362B"/>
    <w:rsid w:val="009A37D0"/>
    <w:rsid w:val="009A3CD7"/>
    <w:rsid w:val="009A3E4E"/>
    <w:rsid w:val="009A46BD"/>
    <w:rsid w:val="009A4894"/>
    <w:rsid w:val="009A4DF5"/>
    <w:rsid w:val="009A4EAA"/>
    <w:rsid w:val="009A578A"/>
    <w:rsid w:val="009A5A58"/>
    <w:rsid w:val="009A603D"/>
    <w:rsid w:val="009A6315"/>
    <w:rsid w:val="009A63EF"/>
    <w:rsid w:val="009A6C9D"/>
    <w:rsid w:val="009B0F44"/>
    <w:rsid w:val="009B0F96"/>
    <w:rsid w:val="009B1585"/>
    <w:rsid w:val="009B1727"/>
    <w:rsid w:val="009B184B"/>
    <w:rsid w:val="009B2A4D"/>
    <w:rsid w:val="009B345F"/>
    <w:rsid w:val="009B37BC"/>
    <w:rsid w:val="009B37FA"/>
    <w:rsid w:val="009B3A9F"/>
    <w:rsid w:val="009B3AED"/>
    <w:rsid w:val="009B3CC2"/>
    <w:rsid w:val="009B3E90"/>
    <w:rsid w:val="009B4D35"/>
    <w:rsid w:val="009B50F6"/>
    <w:rsid w:val="009B5307"/>
    <w:rsid w:val="009B5313"/>
    <w:rsid w:val="009B53D9"/>
    <w:rsid w:val="009B5B5F"/>
    <w:rsid w:val="009B61C0"/>
    <w:rsid w:val="009B73D5"/>
    <w:rsid w:val="009B73D9"/>
    <w:rsid w:val="009B7686"/>
    <w:rsid w:val="009B7DEB"/>
    <w:rsid w:val="009B7EEF"/>
    <w:rsid w:val="009C09AD"/>
    <w:rsid w:val="009C0F33"/>
    <w:rsid w:val="009C0F65"/>
    <w:rsid w:val="009C15B1"/>
    <w:rsid w:val="009C16A1"/>
    <w:rsid w:val="009C19A3"/>
    <w:rsid w:val="009C2654"/>
    <w:rsid w:val="009C2B5F"/>
    <w:rsid w:val="009C3338"/>
    <w:rsid w:val="009C3B17"/>
    <w:rsid w:val="009C4575"/>
    <w:rsid w:val="009C50E6"/>
    <w:rsid w:val="009C57A5"/>
    <w:rsid w:val="009C5868"/>
    <w:rsid w:val="009C595F"/>
    <w:rsid w:val="009C5FAC"/>
    <w:rsid w:val="009C6109"/>
    <w:rsid w:val="009C657C"/>
    <w:rsid w:val="009C701D"/>
    <w:rsid w:val="009C7617"/>
    <w:rsid w:val="009C764C"/>
    <w:rsid w:val="009C7B5A"/>
    <w:rsid w:val="009C7F79"/>
    <w:rsid w:val="009D0252"/>
    <w:rsid w:val="009D0B6A"/>
    <w:rsid w:val="009D12A1"/>
    <w:rsid w:val="009D14A6"/>
    <w:rsid w:val="009D16E2"/>
    <w:rsid w:val="009D234B"/>
    <w:rsid w:val="009D2CAB"/>
    <w:rsid w:val="009D3A8D"/>
    <w:rsid w:val="009D3AAD"/>
    <w:rsid w:val="009D4130"/>
    <w:rsid w:val="009D47C5"/>
    <w:rsid w:val="009D4AC8"/>
    <w:rsid w:val="009D4DE3"/>
    <w:rsid w:val="009D528A"/>
    <w:rsid w:val="009D5BB3"/>
    <w:rsid w:val="009D764C"/>
    <w:rsid w:val="009E0A02"/>
    <w:rsid w:val="009E0A19"/>
    <w:rsid w:val="009E1672"/>
    <w:rsid w:val="009E17EE"/>
    <w:rsid w:val="009E1944"/>
    <w:rsid w:val="009E2509"/>
    <w:rsid w:val="009E3461"/>
    <w:rsid w:val="009E3921"/>
    <w:rsid w:val="009E3E8F"/>
    <w:rsid w:val="009E42A2"/>
    <w:rsid w:val="009E47D2"/>
    <w:rsid w:val="009E4DF5"/>
    <w:rsid w:val="009E53D2"/>
    <w:rsid w:val="009E5ACC"/>
    <w:rsid w:val="009E5DB4"/>
    <w:rsid w:val="009E6FC2"/>
    <w:rsid w:val="009E7B4D"/>
    <w:rsid w:val="009F0181"/>
    <w:rsid w:val="009F04E0"/>
    <w:rsid w:val="009F0612"/>
    <w:rsid w:val="009F13D7"/>
    <w:rsid w:val="009F191D"/>
    <w:rsid w:val="009F2059"/>
    <w:rsid w:val="009F21A1"/>
    <w:rsid w:val="009F276E"/>
    <w:rsid w:val="009F2957"/>
    <w:rsid w:val="009F30CB"/>
    <w:rsid w:val="009F333A"/>
    <w:rsid w:val="009F3828"/>
    <w:rsid w:val="009F477C"/>
    <w:rsid w:val="009F4A9B"/>
    <w:rsid w:val="009F5283"/>
    <w:rsid w:val="009F5B97"/>
    <w:rsid w:val="009F5E75"/>
    <w:rsid w:val="009F5EC1"/>
    <w:rsid w:val="009F6950"/>
    <w:rsid w:val="009F793F"/>
    <w:rsid w:val="009F7A8A"/>
    <w:rsid w:val="00A008D3"/>
    <w:rsid w:val="00A01C3C"/>
    <w:rsid w:val="00A033DF"/>
    <w:rsid w:val="00A053E6"/>
    <w:rsid w:val="00A056D5"/>
    <w:rsid w:val="00A05AEF"/>
    <w:rsid w:val="00A05CC8"/>
    <w:rsid w:val="00A06231"/>
    <w:rsid w:val="00A06974"/>
    <w:rsid w:val="00A06EB4"/>
    <w:rsid w:val="00A0762F"/>
    <w:rsid w:val="00A10117"/>
    <w:rsid w:val="00A105C9"/>
    <w:rsid w:val="00A11044"/>
    <w:rsid w:val="00A112C6"/>
    <w:rsid w:val="00A1172B"/>
    <w:rsid w:val="00A11971"/>
    <w:rsid w:val="00A11B45"/>
    <w:rsid w:val="00A1249C"/>
    <w:rsid w:val="00A130CB"/>
    <w:rsid w:val="00A14150"/>
    <w:rsid w:val="00A14262"/>
    <w:rsid w:val="00A1463E"/>
    <w:rsid w:val="00A148CD"/>
    <w:rsid w:val="00A14CF4"/>
    <w:rsid w:val="00A15353"/>
    <w:rsid w:val="00A158A6"/>
    <w:rsid w:val="00A173AA"/>
    <w:rsid w:val="00A17F5D"/>
    <w:rsid w:val="00A2038B"/>
    <w:rsid w:val="00A211D6"/>
    <w:rsid w:val="00A21A21"/>
    <w:rsid w:val="00A21EEE"/>
    <w:rsid w:val="00A227E2"/>
    <w:rsid w:val="00A2297C"/>
    <w:rsid w:val="00A245C3"/>
    <w:rsid w:val="00A24D08"/>
    <w:rsid w:val="00A25036"/>
    <w:rsid w:val="00A255DF"/>
    <w:rsid w:val="00A26613"/>
    <w:rsid w:val="00A266F9"/>
    <w:rsid w:val="00A26FBF"/>
    <w:rsid w:val="00A27157"/>
    <w:rsid w:val="00A27AE7"/>
    <w:rsid w:val="00A30541"/>
    <w:rsid w:val="00A30B4A"/>
    <w:rsid w:val="00A31034"/>
    <w:rsid w:val="00A31EEC"/>
    <w:rsid w:val="00A33588"/>
    <w:rsid w:val="00A339C7"/>
    <w:rsid w:val="00A343A9"/>
    <w:rsid w:val="00A34F4B"/>
    <w:rsid w:val="00A35198"/>
    <w:rsid w:val="00A355E1"/>
    <w:rsid w:val="00A359EB"/>
    <w:rsid w:val="00A35AC6"/>
    <w:rsid w:val="00A35C13"/>
    <w:rsid w:val="00A3606F"/>
    <w:rsid w:val="00A3613A"/>
    <w:rsid w:val="00A3631A"/>
    <w:rsid w:val="00A365D1"/>
    <w:rsid w:val="00A37236"/>
    <w:rsid w:val="00A376C2"/>
    <w:rsid w:val="00A37E5B"/>
    <w:rsid w:val="00A4277D"/>
    <w:rsid w:val="00A427AB"/>
    <w:rsid w:val="00A42E64"/>
    <w:rsid w:val="00A43384"/>
    <w:rsid w:val="00A442D1"/>
    <w:rsid w:val="00A443D8"/>
    <w:rsid w:val="00A44F8F"/>
    <w:rsid w:val="00A454E5"/>
    <w:rsid w:val="00A45C02"/>
    <w:rsid w:val="00A46879"/>
    <w:rsid w:val="00A500A5"/>
    <w:rsid w:val="00A5016D"/>
    <w:rsid w:val="00A50232"/>
    <w:rsid w:val="00A50737"/>
    <w:rsid w:val="00A50F70"/>
    <w:rsid w:val="00A5116C"/>
    <w:rsid w:val="00A518BB"/>
    <w:rsid w:val="00A52633"/>
    <w:rsid w:val="00A529B4"/>
    <w:rsid w:val="00A53279"/>
    <w:rsid w:val="00A53D0D"/>
    <w:rsid w:val="00A5404D"/>
    <w:rsid w:val="00A54AB8"/>
    <w:rsid w:val="00A54EF8"/>
    <w:rsid w:val="00A553B0"/>
    <w:rsid w:val="00A55513"/>
    <w:rsid w:val="00A55593"/>
    <w:rsid w:val="00A55CEA"/>
    <w:rsid w:val="00A56D71"/>
    <w:rsid w:val="00A56F0A"/>
    <w:rsid w:val="00A56F79"/>
    <w:rsid w:val="00A5708F"/>
    <w:rsid w:val="00A5722E"/>
    <w:rsid w:val="00A578B4"/>
    <w:rsid w:val="00A5796B"/>
    <w:rsid w:val="00A60114"/>
    <w:rsid w:val="00A60441"/>
    <w:rsid w:val="00A61172"/>
    <w:rsid w:val="00A6144B"/>
    <w:rsid w:val="00A626FE"/>
    <w:rsid w:val="00A629D6"/>
    <w:rsid w:val="00A62A9F"/>
    <w:rsid w:val="00A62ABC"/>
    <w:rsid w:val="00A62BE3"/>
    <w:rsid w:val="00A63390"/>
    <w:rsid w:val="00A634D7"/>
    <w:rsid w:val="00A63DBE"/>
    <w:rsid w:val="00A64AF5"/>
    <w:rsid w:val="00A64DAC"/>
    <w:rsid w:val="00A65298"/>
    <w:rsid w:val="00A6562C"/>
    <w:rsid w:val="00A65B07"/>
    <w:rsid w:val="00A66184"/>
    <w:rsid w:val="00A66542"/>
    <w:rsid w:val="00A66820"/>
    <w:rsid w:val="00A66969"/>
    <w:rsid w:val="00A66FE8"/>
    <w:rsid w:val="00A671B5"/>
    <w:rsid w:val="00A706D9"/>
    <w:rsid w:val="00A707B0"/>
    <w:rsid w:val="00A70FDD"/>
    <w:rsid w:val="00A716BF"/>
    <w:rsid w:val="00A71A50"/>
    <w:rsid w:val="00A72CD6"/>
    <w:rsid w:val="00A72D27"/>
    <w:rsid w:val="00A73BA0"/>
    <w:rsid w:val="00A75083"/>
    <w:rsid w:val="00A766D6"/>
    <w:rsid w:val="00A76A28"/>
    <w:rsid w:val="00A76CA2"/>
    <w:rsid w:val="00A76D6C"/>
    <w:rsid w:val="00A77023"/>
    <w:rsid w:val="00A77534"/>
    <w:rsid w:val="00A80A0A"/>
    <w:rsid w:val="00A8231C"/>
    <w:rsid w:val="00A82BBF"/>
    <w:rsid w:val="00A8310C"/>
    <w:rsid w:val="00A83176"/>
    <w:rsid w:val="00A831E8"/>
    <w:rsid w:val="00A85044"/>
    <w:rsid w:val="00A85205"/>
    <w:rsid w:val="00A852EF"/>
    <w:rsid w:val="00A8535F"/>
    <w:rsid w:val="00A85A8A"/>
    <w:rsid w:val="00A85E97"/>
    <w:rsid w:val="00A8611C"/>
    <w:rsid w:val="00A868D7"/>
    <w:rsid w:val="00A87E2E"/>
    <w:rsid w:val="00A90707"/>
    <w:rsid w:val="00A90B8C"/>
    <w:rsid w:val="00A90D01"/>
    <w:rsid w:val="00A91BDE"/>
    <w:rsid w:val="00A91CCF"/>
    <w:rsid w:val="00A92420"/>
    <w:rsid w:val="00A92478"/>
    <w:rsid w:val="00A92787"/>
    <w:rsid w:val="00A92CE2"/>
    <w:rsid w:val="00A93131"/>
    <w:rsid w:val="00A936A1"/>
    <w:rsid w:val="00A93D43"/>
    <w:rsid w:val="00A93FF2"/>
    <w:rsid w:val="00A94F6F"/>
    <w:rsid w:val="00A95A32"/>
    <w:rsid w:val="00A9692C"/>
    <w:rsid w:val="00A96C16"/>
    <w:rsid w:val="00A97692"/>
    <w:rsid w:val="00AA066A"/>
    <w:rsid w:val="00AA067D"/>
    <w:rsid w:val="00AA06FB"/>
    <w:rsid w:val="00AA13C1"/>
    <w:rsid w:val="00AA15F8"/>
    <w:rsid w:val="00AA1D7D"/>
    <w:rsid w:val="00AA238A"/>
    <w:rsid w:val="00AA254E"/>
    <w:rsid w:val="00AA26EA"/>
    <w:rsid w:val="00AA2B9F"/>
    <w:rsid w:val="00AA37B9"/>
    <w:rsid w:val="00AA3888"/>
    <w:rsid w:val="00AA4226"/>
    <w:rsid w:val="00AA432C"/>
    <w:rsid w:val="00AA539E"/>
    <w:rsid w:val="00AA5A35"/>
    <w:rsid w:val="00AA5F9D"/>
    <w:rsid w:val="00AA6457"/>
    <w:rsid w:val="00AA64BF"/>
    <w:rsid w:val="00AA6DF8"/>
    <w:rsid w:val="00AA6EC7"/>
    <w:rsid w:val="00AB0425"/>
    <w:rsid w:val="00AB0484"/>
    <w:rsid w:val="00AB0F55"/>
    <w:rsid w:val="00AB177E"/>
    <w:rsid w:val="00AB21B8"/>
    <w:rsid w:val="00AB2702"/>
    <w:rsid w:val="00AB2728"/>
    <w:rsid w:val="00AB295F"/>
    <w:rsid w:val="00AB2B8B"/>
    <w:rsid w:val="00AB3907"/>
    <w:rsid w:val="00AB4DBA"/>
    <w:rsid w:val="00AB53A9"/>
    <w:rsid w:val="00AB6096"/>
    <w:rsid w:val="00AB6D6C"/>
    <w:rsid w:val="00AB6E3D"/>
    <w:rsid w:val="00AB731E"/>
    <w:rsid w:val="00AB78BF"/>
    <w:rsid w:val="00AB7ED1"/>
    <w:rsid w:val="00AC0405"/>
    <w:rsid w:val="00AC0E69"/>
    <w:rsid w:val="00AC1740"/>
    <w:rsid w:val="00AC1BB5"/>
    <w:rsid w:val="00AC39D5"/>
    <w:rsid w:val="00AC3E99"/>
    <w:rsid w:val="00AC3FED"/>
    <w:rsid w:val="00AC4626"/>
    <w:rsid w:val="00AC4B4B"/>
    <w:rsid w:val="00AC4D85"/>
    <w:rsid w:val="00AC5012"/>
    <w:rsid w:val="00AC5086"/>
    <w:rsid w:val="00AC51C2"/>
    <w:rsid w:val="00AC52E9"/>
    <w:rsid w:val="00AC59C5"/>
    <w:rsid w:val="00AC6156"/>
    <w:rsid w:val="00AC6233"/>
    <w:rsid w:val="00AC68C8"/>
    <w:rsid w:val="00AC6CF5"/>
    <w:rsid w:val="00AC7A96"/>
    <w:rsid w:val="00AC7B80"/>
    <w:rsid w:val="00AC7EBD"/>
    <w:rsid w:val="00AD0025"/>
    <w:rsid w:val="00AD0AC8"/>
    <w:rsid w:val="00AD23FB"/>
    <w:rsid w:val="00AD49A8"/>
    <w:rsid w:val="00AD5876"/>
    <w:rsid w:val="00AD5ED8"/>
    <w:rsid w:val="00AD643F"/>
    <w:rsid w:val="00AD6A2D"/>
    <w:rsid w:val="00AD759A"/>
    <w:rsid w:val="00AD7FBC"/>
    <w:rsid w:val="00AE08E7"/>
    <w:rsid w:val="00AE0BE8"/>
    <w:rsid w:val="00AE0F88"/>
    <w:rsid w:val="00AE2166"/>
    <w:rsid w:val="00AE26F9"/>
    <w:rsid w:val="00AE302D"/>
    <w:rsid w:val="00AE37B1"/>
    <w:rsid w:val="00AE3B6D"/>
    <w:rsid w:val="00AE430C"/>
    <w:rsid w:val="00AE46C6"/>
    <w:rsid w:val="00AE49F1"/>
    <w:rsid w:val="00AE50BE"/>
    <w:rsid w:val="00AE6104"/>
    <w:rsid w:val="00AE6AE9"/>
    <w:rsid w:val="00AE77CE"/>
    <w:rsid w:val="00AE77E5"/>
    <w:rsid w:val="00AE788F"/>
    <w:rsid w:val="00AE7A2E"/>
    <w:rsid w:val="00AF0F80"/>
    <w:rsid w:val="00AF11CB"/>
    <w:rsid w:val="00AF15D7"/>
    <w:rsid w:val="00AF1B65"/>
    <w:rsid w:val="00AF1F63"/>
    <w:rsid w:val="00AF3B5E"/>
    <w:rsid w:val="00AF3FD2"/>
    <w:rsid w:val="00AF4D74"/>
    <w:rsid w:val="00AF5A67"/>
    <w:rsid w:val="00AF5E31"/>
    <w:rsid w:val="00AF6583"/>
    <w:rsid w:val="00AF6A97"/>
    <w:rsid w:val="00AF6ACE"/>
    <w:rsid w:val="00AF7714"/>
    <w:rsid w:val="00AF7F19"/>
    <w:rsid w:val="00B000D3"/>
    <w:rsid w:val="00B0011F"/>
    <w:rsid w:val="00B0036A"/>
    <w:rsid w:val="00B004D0"/>
    <w:rsid w:val="00B00988"/>
    <w:rsid w:val="00B01958"/>
    <w:rsid w:val="00B01F4F"/>
    <w:rsid w:val="00B02C03"/>
    <w:rsid w:val="00B035C4"/>
    <w:rsid w:val="00B03A82"/>
    <w:rsid w:val="00B03F3B"/>
    <w:rsid w:val="00B041F0"/>
    <w:rsid w:val="00B043A9"/>
    <w:rsid w:val="00B04573"/>
    <w:rsid w:val="00B0460E"/>
    <w:rsid w:val="00B04D1F"/>
    <w:rsid w:val="00B04F99"/>
    <w:rsid w:val="00B04FDB"/>
    <w:rsid w:val="00B0585C"/>
    <w:rsid w:val="00B05E5E"/>
    <w:rsid w:val="00B061A8"/>
    <w:rsid w:val="00B062DC"/>
    <w:rsid w:val="00B06C94"/>
    <w:rsid w:val="00B06D93"/>
    <w:rsid w:val="00B0708C"/>
    <w:rsid w:val="00B070FD"/>
    <w:rsid w:val="00B0760E"/>
    <w:rsid w:val="00B0768F"/>
    <w:rsid w:val="00B07698"/>
    <w:rsid w:val="00B0799B"/>
    <w:rsid w:val="00B07EC0"/>
    <w:rsid w:val="00B10099"/>
    <w:rsid w:val="00B101D8"/>
    <w:rsid w:val="00B105EA"/>
    <w:rsid w:val="00B108BF"/>
    <w:rsid w:val="00B10B49"/>
    <w:rsid w:val="00B11387"/>
    <w:rsid w:val="00B11802"/>
    <w:rsid w:val="00B11858"/>
    <w:rsid w:val="00B11C94"/>
    <w:rsid w:val="00B12EC5"/>
    <w:rsid w:val="00B139C1"/>
    <w:rsid w:val="00B13D16"/>
    <w:rsid w:val="00B13DC5"/>
    <w:rsid w:val="00B147CB"/>
    <w:rsid w:val="00B15F6F"/>
    <w:rsid w:val="00B1626C"/>
    <w:rsid w:val="00B16ECF"/>
    <w:rsid w:val="00B1737D"/>
    <w:rsid w:val="00B17729"/>
    <w:rsid w:val="00B17D79"/>
    <w:rsid w:val="00B20757"/>
    <w:rsid w:val="00B21673"/>
    <w:rsid w:val="00B2190A"/>
    <w:rsid w:val="00B2265E"/>
    <w:rsid w:val="00B2273A"/>
    <w:rsid w:val="00B22894"/>
    <w:rsid w:val="00B22A75"/>
    <w:rsid w:val="00B232DA"/>
    <w:rsid w:val="00B23B9E"/>
    <w:rsid w:val="00B23C20"/>
    <w:rsid w:val="00B251EE"/>
    <w:rsid w:val="00B2625E"/>
    <w:rsid w:val="00B2677D"/>
    <w:rsid w:val="00B275F0"/>
    <w:rsid w:val="00B27664"/>
    <w:rsid w:val="00B2769C"/>
    <w:rsid w:val="00B27CD9"/>
    <w:rsid w:val="00B308E9"/>
    <w:rsid w:val="00B30A72"/>
    <w:rsid w:val="00B30C10"/>
    <w:rsid w:val="00B30DC1"/>
    <w:rsid w:val="00B30F40"/>
    <w:rsid w:val="00B3145D"/>
    <w:rsid w:val="00B324E9"/>
    <w:rsid w:val="00B3250C"/>
    <w:rsid w:val="00B32735"/>
    <w:rsid w:val="00B32A11"/>
    <w:rsid w:val="00B33BF2"/>
    <w:rsid w:val="00B33DC2"/>
    <w:rsid w:val="00B33F4F"/>
    <w:rsid w:val="00B34AF3"/>
    <w:rsid w:val="00B34D7E"/>
    <w:rsid w:val="00B34EA0"/>
    <w:rsid w:val="00B35879"/>
    <w:rsid w:val="00B35C92"/>
    <w:rsid w:val="00B360B6"/>
    <w:rsid w:val="00B3677E"/>
    <w:rsid w:val="00B367A9"/>
    <w:rsid w:val="00B3683C"/>
    <w:rsid w:val="00B36930"/>
    <w:rsid w:val="00B37793"/>
    <w:rsid w:val="00B402C1"/>
    <w:rsid w:val="00B41A22"/>
    <w:rsid w:val="00B41C94"/>
    <w:rsid w:val="00B42673"/>
    <w:rsid w:val="00B4334A"/>
    <w:rsid w:val="00B43BBB"/>
    <w:rsid w:val="00B45073"/>
    <w:rsid w:val="00B45A73"/>
    <w:rsid w:val="00B47185"/>
    <w:rsid w:val="00B4731B"/>
    <w:rsid w:val="00B47C51"/>
    <w:rsid w:val="00B47DA9"/>
    <w:rsid w:val="00B50612"/>
    <w:rsid w:val="00B50B32"/>
    <w:rsid w:val="00B50C9E"/>
    <w:rsid w:val="00B50FFA"/>
    <w:rsid w:val="00B51154"/>
    <w:rsid w:val="00B515D9"/>
    <w:rsid w:val="00B51791"/>
    <w:rsid w:val="00B51B4A"/>
    <w:rsid w:val="00B5256F"/>
    <w:rsid w:val="00B531C9"/>
    <w:rsid w:val="00B5378B"/>
    <w:rsid w:val="00B539CD"/>
    <w:rsid w:val="00B53C17"/>
    <w:rsid w:val="00B547EC"/>
    <w:rsid w:val="00B54C42"/>
    <w:rsid w:val="00B5549F"/>
    <w:rsid w:val="00B555FF"/>
    <w:rsid w:val="00B5655F"/>
    <w:rsid w:val="00B56700"/>
    <w:rsid w:val="00B569F4"/>
    <w:rsid w:val="00B57119"/>
    <w:rsid w:val="00B5730F"/>
    <w:rsid w:val="00B57346"/>
    <w:rsid w:val="00B57C62"/>
    <w:rsid w:val="00B6065C"/>
    <w:rsid w:val="00B61314"/>
    <w:rsid w:val="00B620D0"/>
    <w:rsid w:val="00B6294D"/>
    <w:rsid w:val="00B63537"/>
    <w:rsid w:val="00B638FB"/>
    <w:rsid w:val="00B63F0F"/>
    <w:rsid w:val="00B64B83"/>
    <w:rsid w:val="00B64BE9"/>
    <w:rsid w:val="00B64BFD"/>
    <w:rsid w:val="00B6520A"/>
    <w:rsid w:val="00B655EB"/>
    <w:rsid w:val="00B65964"/>
    <w:rsid w:val="00B65CB2"/>
    <w:rsid w:val="00B6601C"/>
    <w:rsid w:val="00B661C1"/>
    <w:rsid w:val="00B6668D"/>
    <w:rsid w:val="00B66996"/>
    <w:rsid w:val="00B66DB3"/>
    <w:rsid w:val="00B6706E"/>
    <w:rsid w:val="00B67884"/>
    <w:rsid w:val="00B67EEF"/>
    <w:rsid w:val="00B70098"/>
    <w:rsid w:val="00B71E5D"/>
    <w:rsid w:val="00B72C21"/>
    <w:rsid w:val="00B72C69"/>
    <w:rsid w:val="00B72DFD"/>
    <w:rsid w:val="00B73063"/>
    <w:rsid w:val="00B734CA"/>
    <w:rsid w:val="00B738ED"/>
    <w:rsid w:val="00B739E3"/>
    <w:rsid w:val="00B74843"/>
    <w:rsid w:val="00B74E5B"/>
    <w:rsid w:val="00B74F42"/>
    <w:rsid w:val="00B7526C"/>
    <w:rsid w:val="00B7604A"/>
    <w:rsid w:val="00B76195"/>
    <w:rsid w:val="00B7643B"/>
    <w:rsid w:val="00B76A65"/>
    <w:rsid w:val="00B81891"/>
    <w:rsid w:val="00B82E38"/>
    <w:rsid w:val="00B82E5C"/>
    <w:rsid w:val="00B83253"/>
    <w:rsid w:val="00B83A3D"/>
    <w:rsid w:val="00B83AB0"/>
    <w:rsid w:val="00B841C0"/>
    <w:rsid w:val="00B84419"/>
    <w:rsid w:val="00B84BDD"/>
    <w:rsid w:val="00B84F11"/>
    <w:rsid w:val="00B85104"/>
    <w:rsid w:val="00B85579"/>
    <w:rsid w:val="00B856D1"/>
    <w:rsid w:val="00B8581B"/>
    <w:rsid w:val="00B85FF2"/>
    <w:rsid w:val="00B85FF9"/>
    <w:rsid w:val="00B86176"/>
    <w:rsid w:val="00B86658"/>
    <w:rsid w:val="00B86E6C"/>
    <w:rsid w:val="00B87A11"/>
    <w:rsid w:val="00B90924"/>
    <w:rsid w:val="00B91226"/>
    <w:rsid w:val="00B9169E"/>
    <w:rsid w:val="00B92BD4"/>
    <w:rsid w:val="00B93E92"/>
    <w:rsid w:val="00B94FB4"/>
    <w:rsid w:val="00B958C6"/>
    <w:rsid w:val="00B95A55"/>
    <w:rsid w:val="00B95DAC"/>
    <w:rsid w:val="00B96775"/>
    <w:rsid w:val="00B96B74"/>
    <w:rsid w:val="00B97806"/>
    <w:rsid w:val="00BA04EF"/>
    <w:rsid w:val="00BA06DA"/>
    <w:rsid w:val="00BA16A0"/>
    <w:rsid w:val="00BA1F33"/>
    <w:rsid w:val="00BA212E"/>
    <w:rsid w:val="00BA307B"/>
    <w:rsid w:val="00BA3D2C"/>
    <w:rsid w:val="00BA48B4"/>
    <w:rsid w:val="00BA50B9"/>
    <w:rsid w:val="00BA5117"/>
    <w:rsid w:val="00BA6F90"/>
    <w:rsid w:val="00BA7666"/>
    <w:rsid w:val="00BA7D29"/>
    <w:rsid w:val="00BB12B3"/>
    <w:rsid w:val="00BB1720"/>
    <w:rsid w:val="00BB1AB8"/>
    <w:rsid w:val="00BB1C1D"/>
    <w:rsid w:val="00BB1E99"/>
    <w:rsid w:val="00BB21C0"/>
    <w:rsid w:val="00BB2271"/>
    <w:rsid w:val="00BB39DB"/>
    <w:rsid w:val="00BB43B7"/>
    <w:rsid w:val="00BB48BE"/>
    <w:rsid w:val="00BB490D"/>
    <w:rsid w:val="00BB4968"/>
    <w:rsid w:val="00BB4A67"/>
    <w:rsid w:val="00BB4B27"/>
    <w:rsid w:val="00BB4C0B"/>
    <w:rsid w:val="00BB4CDD"/>
    <w:rsid w:val="00BB4E04"/>
    <w:rsid w:val="00BB745E"/>
    <w:rsid w:val="00BB75AC"/>
    <w:rsid w:val="00BB7FF6"/>
    <w:rsid w:val="00BC027C"/>
    <w:rsid w:val="00BC051B"/>
    <w:rsid w:val="00BC0684"/>
    <w:rsid w:val="00BC0CDD"/>
    <w:rsid w:val="00BC10DA"/>
    <w:rsid w:val="00BC1491"/>
    <w:rsid w:val="00BC1EC6"/>
    <w:rsid w:val="00BC36BE"/>
    <w:rsid w:val="00BC4050"/>
    <w:rsid w:val="00BC40F7"/>
    <w:rsid w:val="00BC483E"/>
    <w:rsid w:val="00BC5736"/>
    <w:rsid w:val="00BC59BD"/>
    <w:rsid w:val="00BC5C4B"/>
    <w:rsid w:val="00BC60C4"/>
    <w:rsid w:val="00BC6148"/>
    <w:rsid w:val="00BC6861"/>
    <w:rsid w:val="00BC6B41"/>
    <w:rsid w:val="00BC6C1B"/>
    <w:rsid w:val="00BC7D83"/>
    <w:rsid w:val="00BD04E6"/>
    <w:rsid w:val="00BD06BC"/>
    <w:rsid w:val="00BD1257"/>
    <w:rsid w:val="00BD1F16"/>
    <w:rsid w:val="00BD2313"/>
    <w:rsid w:val="00BD2676"/>
    <w:rsid w:val="00BD28EA"/>
    <w:rsid w:val="00BD32C3"/>
    <w:rsid w:val="00BD3397"/>
    <w:rsid w:val="00BD39C4"/>
    <w:rsid w:val="00BD476E"/>
    <w:rsid w:val="00BD4F35"/>
    <w:rsid w:val="00BD50CD"/>
    <w:rsid w:val="00BD539D"/>
    <w:rsid w:val="00BD5B0E"/>
    <w:rsid w:val="00BD62A5"/>
    <w:rsid w:val="00BD69B1"/>
    <w:rsid w:val="00BD7188"/>
    <w:rsid w:val="00BD7752"/>
    <w:rsid w:val="00BD787D"/>
    <w:rsid w:val="00BE007C"/>
    <w:rsid w:val="00BE0C08"/>
    <w:rsid w:val="00BE0D99"/>
    <w:rsid w:val="00BE1AF2"/>
    <w:rsid w:val="00BE1D82"/>
    <w:rsid w:val="00BE20D5"/>
    <w:rsid w:val="00BE218E"/>
    <w:rsid w:val="00BE250F"/>
    <w:rsid w:val="00BE2EC0"/>
    <w:rsid w:val="00BE31EC"/>
    <w:rsid w:val="00BE32B7"/>
    <w:rsid w:val="00BE42FA"/>
    <w:rsid w:val="00BE53D2"/>
    <w:rsid w:val="00BE564E"/>
    <w:rsid w:val="00BE73E0"/>
    <w:rsid w:val="00BE754D"/>
    <w:rsid w:val="00BE793A"/>
    <w:rsid w:val="00BF049C"/>
    <w:rsid w:val="00BF0A5A"/>
    <w:rsid w:val="00BF104D"/>
    <w:rsid w:val="00BF112A"/>
    <w:rsid w:val="00BF1DFC"/>
    <w:rsid w:val="00BF1E87"/>
    <w:rsid w:val="00BF1F18"/>
    <w:rsid w:val="00BF2302"/>
    <w:rsid w:val="00BF2C91"/>
    <w:rsid w:val="00BF31B0"/>
    <w:rsid w:val="00BF34DA"/>
    <w:rsid w:val="00BF41E6"/>
    <w:rsid w:val="00BF49A2"/>
    <w:rsid w:val="00BF5872"/>
    <w:rsid w:val="00BF61F5"/>
    <w:rsid w:val="00BF6219"/>
    <w:rsid w:val="00BF6753"/>
    <w:rsid w:val="00BF6938"/>
    <w:rsid w:val="00BF6E7C"/>
    <w:rsid w:val="00BF7678"/>
    <w:rsid w:val="00BF7B61"/>
    <w:rsid w:val="00BF7DB1"/>
    <w:rsid w:val="00C0052E"/>
    <w:rsid w:val="00C00A28"/>
    <w:rsid w:val="00C011E2"/>
    <w:rsid w:val="00C01B24"/>
    <w:rsid w:val="00C02806"/>
    <w:rsid w:val="00C02C05"/>
    <w:rsid w:val="00C03C2F"/>
    <w:rsid w:val="00C03DFA"/>
    <w:rsid w:val="00C0470F"/>
    <w:rsid w:val="00C056A1"/>
    <w:rsid w:val="00C062BC"/>
    <w:rsid w:val="00C067AC"/>
    <w:rsid w:val="00C06AC2"/>
    <w:rsid w:val="00C078AB"/>
    <w:rsid w:val="00C07AF5"/>
    <w:rsid w:val="00C10601"/>
    <w:rsid w:val="00C10A66"/>
    <w:rsid w:val="00C10F81"/>
    <w:rsid w:val="00C114C3"/>
    <w:rsid w:val="00C114ED"/>
    <w:rsid w:val="00C121C1"/>
    <w:rsid w:val="00C130E7"/>
    <w:rsid w:val="00C13292"/>
    <w:rsid w:val="00C13590"/>
    <w:rsid w:val="00C13C3B"/>
    <w:rsid w:val="00C1421C"/>
    <w:rsid w:val="00C14334"/>
    <w:rsid w:val="00C1486E"/>
    <w:rsid w:val="00C1504C"/>
    <w:rsid w:val="00C150F0"/>
    <w:rsid w:val="00C15161"/>
    <w:rsid w:val="00C15896"/>
    <w:rsid w:val="00C15C5A"/>
    <w:rsid w:val="00C16061"/>
    <w:rsid w:val="00C163DA"/>
    <w:rsid w:val="00C163F7"/>
    <w:rsid w:val="00C16547"/>
    <w:rsid w:val="00C167BD"/>
    <w:rsid w:val="00C167FC"/>
    <w:rsid w:val="00C16C6C"/>
    <w:rsid w:val="00C16E6A"/>
    <w:rsid w:val="00C176DA"/>
    <w:rsid w:val="00C21555"/>
    <w:rsid w:val="00C21B1F"/>
    <w:rsid w:val="00C2258E"/>
    <w:rsid w:val="00C22C17"/>
    <w:rsid w:val="00C22E2C"/>
    <w:rsid w:val="00C234F8"/>
    <w:rsid w:val="00C23536"/>
    <w:rsid w:val="00C2431B"/>
    <w:rsid w:val="00C24377"/>
    <w:rsid w:val="00C24D7D"/>
    <w:rsid w:val="00C24E1D"/>
    <w:rsid w:val="00C24EE7"/>
    <w:rsid w:val="00C25522"/>
    <w:rsid w:val="00C25AFD"/>
    <w:rsid w:val="00C25B46"/>
    <w:rsid w:val="00C25BB0"/>
    <w:rsid w:val="00C25C9C"/>
    <w:rsid w:val="00C25D7C"/>
    <w:rsid w:val="00C260E6"/>
    <w:rsid w:val="00C2646B"/>
    <w:rsid w:val="00C26614"/>
    <w:rsid w:val="00C27F64"/>
    <w:rsid w:val="00C318C1"/>
    <w:rsid w:val="00C323AD"/>
    <w:rsid w:val="00C3281F"/>
    <w:rsid w:val="00C32B56"/>
    <w:rsid w:val="00C32FA2"/>
    <w:rsid w:val="00C3304E"/>
    <w:rsid w:val="00C333AC"/>
    <w:rsid w:val="00C338B1"/>
    <w:rsid w:val="00C33D4B"/>
    <w:rsid w:val="00C33F97"/>
    <w:rsid w:val="00C34458"/>
    <w:rsid w:val="00C34C15"/>
    <w:rsid w:val="00C34F3D"/>
    <w:rsid w:val="00C35CF8"/>
    <w:rsid w:val="00C36085"/>
    <w:rsid w:val="00C361DD"/>
    <w:rsid w:val="00C36282"/>
    <w:rsid w:val="00C3643B"/>
    <w:rsid w:val="00C36686"/>
    <w:rsid w:val="00C37003"/>
    <w:rsid w:val="00C37647"/>
    <w:rsid w:val="00C37723"/>
    <w:rsid w:val="00C37758"/>
    <w:rsid w:val="00C401DA"/>
    <w:rsid w:val="00C40A34"/>
    <w:rsid w:val="00C4135A"/>
    <w:rsid w:val="00C42273"/>
    <w:rsid w:val="00C44538"/>
    <w:rsid w:val="00C44D5F"/>
    <w:rsid w:val="00C460FB"/>
    <w:rsid w:val="00C4684D"/>
    <w:rsid w:val="00C46864"/>
    <w:rsid w:val="00C46BA4"/>
    <w:rsid w:val="00C47C63"/>
    <w:rsid w:val="00C50435"/>
    <w:rsid w:val="00C51596"/>
    <w:rsid w:val="00C51CF1"/>
    <w:rsid w:val="00C51D07"/>
    <w:rsid w:val="00C51DA5"/>
    <w:rsid w:val="00C525F7"/>
    <w:rsid w:val="00C526EE"/>
    <w:rsid w:val="00C52819"/>
    <w:rsid w:val="00C52B74"/>
    <w:rsid w:val="00C53421"/>
    <w:rsid w:val="00C53980"/>
    <w:rsid w:val="00C5463C"/>
    <w:rsid w:val="00C5468B"/>
    <w:rsid w:val="00C548F2"/>
    <w:rsid w:val="00C54DD3"/>
    <w:rsid w:val="00C55353"/>
    <w:rsid w:val="00C55B54"/>
    <w:rsid w:val="00C5603F"/>
    <w:rsid w:val="00C573FF"/>
    <w:rsid w:val="00C57966"/>
    <w:rsid w:val="00C57AE8"/>
    <w:rsid w:val="00C610D7"/>
    <w:rsid w:val="00C6113E"/>
    <w:rsid w:val="00C6123E"/>
    <w:rsid w:val="00C61FE7"/>
    <w:rsid w:val="00C6216B"/>
    <w:rsid w:val="00C6362D"/>
    <w:rsid w:val="00C63B5A"/>
    <w:rsid w:val="00C63D79"/>
    <w:rsid w:val="00C6414F"/>
    <w:rsid w:val="00C644E2"/>
    <w:rsid w:val="00C6567B"/>
    <w:rsid w:val="00C657FB"/>
    <w:rsid w:val="00C65971"/>
    <w:rsid w:val="00C66964"/>
    <w:rsid w:val="00C67132"/>
    <w:rsid w:val="00C673AB"/>
    <w:rsid w:val="00C7076A"/>
    <w:rsid w:val="00C70D39"/>
    <w:rsid w:val="00C71050"/>
    <w:rsid w:val="00C71149"/>
    <w:rsid w:val="00C71B03"/>
    <w:rsid w:val="00C735F8"/>
    <w:rsid w:val="00C73E24"/>
    <w:rsid w:val="00C7540E"/>
    <w:rsid w:val="00C76A6A"/>
    <w:rsid w:val="00C76B8B"/>
    <w:rsid w:val="00C76C7D"/>
    <w:rsid w:val="00C76D24"/>
    <w:rsid w:val="00C7710C"/>
    <w:rsid w:val="00C7737A"/>
    <w:rsid w:val="00C77B3F"/>
    <w:rsid w:val="00C8001D"/>
    <w:rsid w:val="00C8066F"/>
    <w:rsid w:val="00C8069C"/>
    <w:rsid w:val="00C80876"/>
    <w:rsid w:val="00C810CB"/>
    <w:rsid w:val="00C818AA"/>
    <w:rsid w:val="00C81DDF"/>
    <w:rsid w:val="00C8259B"/>
    <w:rsid w:val="00C8266A"/>
    <w:rsid w:val="00C830C0"/>
    <w:rsid w:val="00C831D7"/>
    <w:rsid w:val="00C83477"/>
    <w:rsid w:val="00C837DB"/>
    <w:rsid w:val="00C83831"/>
    <w:rsid w:val="00C8387F"/>
    <w:rsid w:val="00C83FAA"/>
    <w:rsid w:val="00C84534"/>
    <w:rsid w:val="00C85269"/>
    <w:rsid w:val="00C854EB"/>
    <w:rsid w:val="00C85E79"/>
    <w:rsid w:val="00C86759"/>
    <w:rsid w:val="00C87581"/>
    <w:rsid w:val="00C903EF"/>
    <w:rsid w:val="00C90523"/>
    <w:rsid w:val="00C90B86"/>
    <w:rsid w:val="00C9118B"/>
    <w:rsid w:val="00C911B6"/>
    <w:rsid w:val="00C922B2"/>
    <w:rsid w:val="00C92C07"/>
    <w:rsid w:val="00C93089"/>
    <w:rsid w:val="00C94846"/>
    <w:rsid w:val="00C95050"/>
    <w:rsid w:val="00C958A8"/>
    <w:rsid w:val="00C959C5"/>
    <w:rsid w:val="00C96E9F"/>
    <w:rsid w:val="00C97034"/>
    <w:rsid w:val="00C97F9E"/>
    <w:rsid w:val="00CA083E"/>
    <w:rsid w:val="00CA0CFA"/>
    <w:rsid w:val="00CA0D2B"/>
    <w:rsid w:val="00CA13E5"/>
    <w:rsid w:val="00CA18D6"/>
    <w:rsid w:val="00CA1FE4"/>
    <w:rsid w:val="00CA26C0"/>
    <w:rsid w:val="00CA2AEB"/>
    <w:rsid w:val="00CA2C35"/>
    <w:rsid w:val="00CA2C85"/>
    <w:rsid w:val="00CA3A7F"/>
    <w:rsid w:val="00CA3B30"/>
    <w:rsid w:val="00CA3C60"/>
    <w:rsid w:val="00CA49AB"/>
    <w:rsid w:val="00CA4F7A"/>
    <w:rsid w:val="00CA5461"/>
    <w:rsid w:val="00CA559A"/>
    <w:rsid w:val="00CA58F5"/>
    <w:rsid w:val="00CA5975"/>
    <w:rsid w:val="00CA6D5C"/>
    <w:rsid w:val="00CA6E39"/>
    <w:rsid w:val="00CA6EED"/>
    <w:rsid w:val="00CA7615"/>
    <w:rsid w:val="00CA7A80"/>
    <w:rsid w:val="00CA7A91"/>
    <w:rsid w:val="00CB0E23"/>
    <w:rsid w:val="00CB185D"/>
    <w:rsid w:val="00CB1ECF"/>
    <w:rsid w:val="00CB21CA"/>
    <w:rsid w:val="00CB2C48"/>
    <w:rsid w:val="00CB2EBD"/>
    <w:rsid w:val="00CB2F62"/>
    <w:rsid w:val="00CB3151"/>
    <w:rsid w:val="00CB38B6"/>
    <w:rsid w:val="00CB3904"/>
    <w:rsid w:val="00CB4988"/>
    <w:rsid w:val="00CB5301"/>
    <w:rsid w:val="00CB61C0"/>
    <w:rsid w:val="00CB6B11"/>
    <w:rsid w:val="00CB6CF0"/>
    <w:rsid w:val="00CB6D0B"/>
    <w:rsid w:val="00CB700C"/>
    <w:rsid w:val="00CB7DCD"/>
    <w:rsid w:val="00CC04C1"/>
    <w:rsid w:val="00CC0B91"/>
    <w:rsid w:val="00CC1B22"/>
    <w:rsid w:val="00CC1BC4"/>
    <w:rsid w:val="00CC295F"/>
    <w:rsid w:val="00CC2A1F"/>
    <w:rsid w:val="00CC2CA3"/>
    <w:rsid w:val="00CC2E3F"/>
    <w:rsid w:val="00CC33EA"/>
    <w:rsid w:val="00CC36D1"/>
    <w:rsid w:val="00CC3804"/>
    <w:rsid w:val="00CC38B8"/>
    <w:rsid w:val="00CC3EDA"/>
    <w:rsid w:val="00CC3EF9"/>
    <w:rsid w:val="00CC4276"/>
    <w:rsid w:val="00CC498D"/>
    <w:rsid w:val="00CC4FC3"/>
    <w:rsid w:val="00CC5008"/>
    <w:rsid w:val="00CC524C"/>
    <w:rsid w:val="00CC52F1"/>
    <w:rsid w:val="00CC5D70"/>
    <w:rsid w:val="00CC6801"/>
    <w:rsid w:val="00CC6AB7"/>
    <w:rsid w:val="00CC7107"/>
    <w:rsid w:val="00CC71E6"/>
    <w:rsid w:val="00CC7A27"/>
    <w:rsid w:val="00CD0341"/>
    <w:rsid w:val="00CD0AB6"/>
    <w:rsid w:val="00CD0E87"/>
    <w:rsid w:val="00CD1F71"/>
    <w:rsid w:val="00CD2913"/>
    <w:rsid w:val="00CD2B1A"/>
    <w:rsid w:val="00CD339E"/>
    <w:rsid w:val="00CD3A80"/>
    <w:rsid w:val="00CD3FE6"/>
    <w:rsid w:val="00CD5B35"/>
    <w:rsid w:val="00CD6012"/>
    <w:rsid w:val="00CD6561"/>
    <w:rsid w:val="00CD6A85"/>
    <w:rsid w:val="00CD6B8A"/>
    <w:rsid w:val="00CD7E9F"/>
    <w:rsid w:val="00CE13C4"/>
    <w:rsid w:val="00CE152D"/>
    <w:rsid w:val="00CE26C0"/>
    <w:rsid w:val="00CE2E6C"/>
    <w:rsid w:val="00CE300F"/>
    <w:rsid w:val="00CE304A"/>
    <w:rsid w:val="00CE3515"/>
    <w:rsid w:val="00CE393E"/>
    <w:rsid w:val="00CE3ACB"/>
    <w:rsid w:val="00CE40B5"/>
    <w:rsid w:val="00CE43E3"/>
    <w:rsid w:val="00CE5BAC"/>
    <w:rsid w:val="00CE5C46"/>
    <w:rsid w:val="00CE63C4"/>
    <w:rsid w:val="00CE74F4"/>
    <w:rsid w:val="00CE7584"/>
    <w:rsid w:val="00CF04E3"/>
    <w:rsid w:val="00CF05E9"/>
    <w:rsid w:val="00CF06B9"/>
    <w:rsid w:val="00CF079C"/>
    <w:rsid w:val="00CF0834"/>
    <w:rsid w:val="00CF21AC"/>
    <w:rsid w:val="00CF21AE"/>
    <w:rsid w:val="00CF25E9"/>
    <w:rsid w:val="00CF2675"/>
    <w:rsid w:val="00CF2725"/>
    <w:rsid w:val="00CF2FCF"/>
    <w:rsid w:val="00CF3214"/>
    <w:rsid w:val="00CF3594"/>
    <w:rsid w:val="00CF3E6C"/>
    <w:rsid w:val="00CF4567"/>
    <w:rsid w:val="00CF4692"/>
    <w:rsid w:val="00CF46AC"/>
    <w:rsid w:val="00CF4805"/>
    <w:rsid w:val="00CF4DDC"/>
    <w:rsid w:val="00CF553E"/>
    <w:rsid w:val="00CF6831"/>
    <w:rsid w:val="00CF6C23"/>
    <w:rsid w:val="00CF6ED5"/>
    <w:rsid w:val="00CF72D7"/>
    <w:rsid w:val="00CF7382"/>
    <w:rsid w:val="00CF7505"/>
    <w:rsid w:val="00CF79EE"/>
    <w:rsid w:val="00CF7FEE"/>
    <w:rsid w:val="00D00ADD"/>
    <w:rsid w:val="00D00E77"/>
    <w:rsid w:val="00D0187F"/>
    <w:rsid w:val="00D0191C"/>
    <w:rsid w:val="00D02142"/>
    <w:rsid w:val="00D02526"/>
    <w:rsid w:val="00D02B71"/>
    <w:rsid w:val="00D0368E"/>
    <w:rsid w:val="00D03F4D"/>
    <w:rsid w:val="00D04A5B"/>
    <w:rsid w:val="00D04B98"/>
    <w:rsid w:val="00D052A7"/>
    <w:rsid w:val="00D0561C"/>
    <w:rsid w:val="00D05D8D"/>
    <w:rsid w:val="00D073CD"/>
    <w:rsid w:val="00D10A92"/>
    <w:rsid w:val="00D10F71"/>
    <w:rsid w:val="00D10F8F"/>
    <w:rsid w:val="00D114D8"/>
    <w:rsid w:val="00D11A5F"/>
    <w:rsid w:val="00D11C16"/>
    <w:rsid w:val="00D12207"/>
    <w:rsid w:val="00D124A8"/>
    <w:rsid w:val="00D12A51"/>
    <w:rsid w:val="00D12A5E"/>
    <w:rsid w:val="00D13FB3"/>
    <w:rsid w:val="00D14559"/>
    <w:rsid w:val="00D1458C"/>
    <w:rsid w:val="00D14B0D"/>
    <w:rsid w:val="00D15A8A"/>
    <w:rsid w:val="00D15B12"/>
    <w:rsid w:val="00D15F29"/>
    <w:rsid w:val="00D16150"/>
    <w:rsid w:val="00D168BC"/>
    <w:rsid w:val="00D17393"/>
    <w:rsid w:val="00D17A05"/>
    <w:rsid w:val="00D20022"/>
    <w:rsid w:val="00D2066C"/>
    <w:rsid w:val="00D218A2"/>
    <w:rsid w:val="00D21B37"/>
    <w:rsid w:val="00D21DA7"/>
    <w:rsid w:val="00D224D3"/>
    <w:rsid w:val="00D225F9"/>
    <w:rsid w:val="00D2268B"/>
    <w:rsid w:val="00D227FA"/>
    <w:rsid w:val="00D22A64"/>
    <w:rsid w:val="00D25081"/>
    <w:rsid w:val="00D2602C"/>
    <w:rsid w:val="00D27225"/>
    <w:rsid w:val="00D2763E"/>
    <w:rsid w:val="00D27916"/>
    <w:rsid w:val="00D306EE"/>
    <w:rsid w:val="00D30DB1"/>
    <w:rsid w:val="00D30EF8"/>
    <w:rsid w:val="00D31126"/>
    <w:rsid w:val="00D31481"/>
    <w:rsid w:val="00D316B4"/>
    <w:rsid w:val="00D32209"/>
    <w:rsid w:val="00D3244A"/>
    <w:rsid w:val="00D32708"/>
    <w:rsid w:val="00D32B89"/>
    <w:rsid w:val="00D33142"/>
    <w:rsid w:val="00D33314"/>
    <w:rsid w:val="00D3443F"/>
    <w:rsid w:val="00D34554"/>
    <w:rsid w:val="00D34DE0"/>
    <w:rsid w:val="00D35F34"/>
    <w:rsid w:val="00D36BC8"/>
    <w:rsid w:val="00D36F80"/>
    <w:rsid w:val="00D372A5"/>
    <w:rsid w:val="00D373CD"/>
    <w:rsid w:val="00D4087D"/>
    <w:rsid w:val="00D40A7A"/>
    <w:rsid w:val="00D421B1"/>
    <w:rsid w:val="00D42469"/>
    <w:rsid w:val="00D4288F"/>
    <w:rsid w:val="00D429E2"/>
    <w:rsid w:val="00D4314F"/>
    <w:rsid w:val="00D43810"/>
    <w:rsid w:val="00D4490D"/>
    <w:rsid w:val="00D449E2"/>
    <w:rsid w:val="00D44CC5"/>
    <w:rsid w:val="00D45D1A"/>
    <w:rsid w:val="00D46864"/>
    <w:rsid w:val="00D46C12"/>
    <w:rsid w:val="00D4702F"/>
    <w:rsid w:val="00D47163"/>
    <w:rsid w:val="00D476EC"/>
    <w:rsid w:val="00D478CB"/>
    <w:rsid w:val="00D47AAE"/>
    <w:rsid w:val="00D47F2A"/>
    <w:rsid w:val="00D50CD4"/>
    <w:rsid w:val="00D50DA3"/>
    <w:rsid w:val="00D50F72"/>
    <w:rsid w:val="00D510D0"/>
    <w:rsid w:val="00D513FC"/>
    <w:rsid w:val="00D517BA"/>
    <w:rsid w:val="00D5237E"/>
    <w:rsid w:val="00D526FB"/>
    <w:rsid w:val="00D52CF7"/>
    <w:rsid w:val="00D536BF"/>
    <w:rsid w:val="00D55911"/>
    <w:rsid w:val="00D55CDF"/>
    <w:rsid w:val="00D55FAE"/>
    <w:rsid w:val="00D560A5"/>
    <w:rsid w:val="00D563CF"/>
    <w:rsid w:val="00D56614"/>
    <w:rsid w:val="00D572F5"/>
    <w:rsid w:val="00D6048A"/>
    <w:rsid w:val="00D60526"/>
    <w:rsid w:val="00D60C70"/>
    <w:rsid w:val="00D60F25"/>
    <w:rsid w:val="00D60FA9"/>
    <w:rsid w:val="00D619ED"/>
    <w:rsid w:val="00D61CFA"/>
    <w:rsid w:val="00D6245F"/>
    <w:rsid w:val="00D6255F"/>
    <w:rsid w:val="00D62782"/>
    <w:rsid w:val="00D62AEC"/>
    <w:rsid w:val="00D63640"/>
    <w:rsid w:val="00D6375B"/>
    <w:rsid w:val="00D63DB1"/>
    <w:rsid w:val="00D65D1D"/>
    <w:rsid w:val="00D66A15"/>
    <w:rsid w:val="00D66BC7"/>
    <w:rsid w:val="00D66ED1"/>
    <w:rsid w:val="00D676B4"/>
    <w:rsid w:val="00D67AAF"/>
    <w:rsid w:val="00D67BD3"/>
    <w:rsid w:val="00D70FEB"/>
    <w:rsid w:val="00D7129B"/>
    <w:rsid w:val="00D71354"/>
    <w:rsid w:val="00D71CAE"/>
    <w:rsid w:val="00D72324"/>
    <w:rsid w:val="00D724AA"/>
    <w:rsid w:val="00D72982"/>
    <w:rsid w:val="00D74D1E"/>
    <w:rsid w:val="00D75255"/>
    <w:rsid w:val="00D7536A"/>
    <w:rsid w:val="00D76165"/>
    <w:rsid w:val="00D76B58"/>
    <w:rsid w:val="00D77769"/>
    <w:rsid w:val="00D77C6B"/>
    <w:rsid w:val="00D77DA2"/>
    <w:rsid w:val="00D77EBC"/>
    <w:rsid w:val="00D8001B"/>
    <w:rsid w:val="00D803A9"/>
    <w:rsid w:val="00D8107F"/>
    <w:rsid w:val="00D8114F"/>
    <w:rsid w:val="00D81288"/>
    <w:rsid w:val="00D81A8D"/>
    <w:rsid w:val="00D82B20"/>
    <w:rsid w:val="00D83042"/>
    <w:rsid w:val="00D8318B"/>
    <w:rsid w:val="00D831D0"/>
    <w:rsid w:val="00D832C2"/>
    <w:rsid w:val="00D83B79"/>
    <w:rsid w:val="00D83BB8"/>
    <w:rsid w:val="00D83C42"/>
    <w:rsid w:val="00D83CBA"/>
    <w:rsid w:val="00D8502D"/>
    <w:rsid w:val="00D85920"/>
    <w:rsid w:val="00D85D25"/>
    <w:rsid w:val="00D8702A"/>
    <w:rsid w:val="00D90776"/>
    <w:rsid w:val="00D9190A"/>
    <w:rsid w:val="00D91A47"/>
    <w:rsid w:val="00D91E80"/>
    <w:rsid w:val="00D9203A"/>
    <w:rsid w:val="00D92A7D"/>
    <w:rsid w:val="00D92F7F"/>
    <w:rsid w:val="00D92FB6"/>
    <w:rsid w:val="00D9373F"/>
    <w:rsid w:val="00D93967"/>
    <w:rsid w:val="00D94477"/>
    <w:rsid w:val="00D95573"/>
    <w:rsid w:val="00D95727"/>
    <w:rsid w:val="00D95864"/>
    <w:rsid w:val="00D95C50"/>
    <w:rsid w:val="00D95E10"/>
    <w:rsid w:val="00D9609C"/>
    <w:rsid w:val="00D96981"/>
    <w:rsid w:val="00D969BE"/>
    <w:rsid w:val="00DA0173"/>
    <w:rsid w:val="00DA08F1"/>
    <w:rsid w:val="00DA0F10"/>
    <w:rsid w:val="00DA1252"/>
    <w:rsid w:val="00DA185C"/>
    <w:rsid w:val="00DA1F06"/>
    <w:rsid w:val="00DA2632"/>
    <w:rsid w:val="00DA2A2D"/>
    <w:rsid w:val="00DA2AC7"/>
    <w:rsid w:val="00DA2B79"/>
    <w:rsid w:val="00DA2C62"/>
    <w:rsid w:val="00DA2F3A"/>
    <w:rsid w:val="00DA3576"/>
    <w:rsid w:val="00DA3B49"/>
    <w:rsid w:val="00DA43EF"/>
    <w:rsid w:val="00DA5A4B"/>
    <w:rsid w:val="00DA6BE2"/>
    <w:rsid w:val="00DA6C4D"/>
    <w:rsid w:val="00DA6F11"/>
    <w:rsid w:val="00DA762C"/>
    <w:rsid w:val="00DA77C4"/>
    <w:rsid w:val="00DA7939"/>
    <w:rsid w:val="00DB059F"/>
    <w:rsid w:val="00DB14ED"/>
    <w:rsid w:val="00DB164A"/>
    <w:rsid w:val="00DB1A84"/>
    <w:rsid w:val="00DB291D"/>
    <w:rsid w:val="00DB2E2E"/>
    <w:rsid w:val="00DB2FE8"/>
    <w:rsid w:val="00DB3273"/>
    <w:rsid w:val="00DB38CE"/>
    <w:rsid w:val="00DB4C85"/>
    <w:rsid w:val="00DB4D46"/>
    <w:rsid w:val="00DB4D80"/>
    <w:rsid w:val="00DB51FE"/>
    <w:rsid w:val="00DB66C3"/>
    <w:rsid w:val="00DB77B3"/>
    <w:rsid w:val="00DC02AE"/>
    <w:rsid w:val="00DC0547"/>
    <w:rsid w:val="00DC1785"/>
    <w:rsid w:val="00DC196B"/>
    <w:rsid w:val="00DC22E0"/>
    <w:rsid w:val="00DC3208"/>
    <w:rsid w:val="00DC33A2"/>
    <w:rsid w:val="00DC3F7D"/>
    <w:rsid w:val="00DC4580"/>
    <w:rsid w:val="00DC4EBB"/>
    <w:rsid w:val="00DC5352"/>
    <w:rsid w:val="00DC5465"/>
    <w:rsid w:val="00DC56AC"/>
    <w:rsid w:val="00DC5D51"/>
    <w:rsid w:val="00DC70C1"/>
    <w:rsid w:val="00DD093F"/>
    <w:rsid w:val="00DD0E4A"/>
    <w:rsid w:val="00DD1772"/>
    <w:rsid w:val="00DD17C0"/>
    <w:rsid w:val="00DD1FAA"/>
    <w:rsid w:val="00DD2001"/>
    <w:rsid w:val="00DD2C7B"/>
    <w:rsid w:val="00DD2FF5"/>
    <w:rsid w:val="00DD3057"/>
    <w:rsid w:val="00DD3552"/>
    <w:rsid w:val="00DD4B4F"/>
    <w:rsid w:val="00DD5822"/>
    <w:rsid w:val="00DD6B8F"/>
    <w:rsid w:val="00DD6CBC"/>
    <w:rsid w:val="00DD741C"/>
    <w:rsid w:val="00DE1432"/>
    <w:rsid w:val="00DE16FC"/>
    <w:rsid w:val="00DE20E6"/>
    <w:rsid w:val="00DE212F"/>
    <w:rsid w:val="00DE2718"/>
    <w:rsid w:val="00DE2877"/>
    <w:rsid w:val="00DE31F1"/>
    <w:rsid w:val="00DE3A25"/>
    <w:rsid w:val="00DE4123"/>
    <w:rsid w:val="00DE4162"/>
    <w:rsid w:val="00DE47DA"/>
    <w:rsid w:val="00DE551F"/>
    <w:rsid w:val="00DE5657"/>
    <w:rsid w:val="00DE5866"/>
    <w:rsid w:val="00DE5B4E"/>
    <w:rsid w:val="00DE5EF7"/>
    <w:rsid w:val="00DE6198"/>
    <w:rsid w:val="00DE6341"/>
    <w:rsid w:val="00DE681D"/>
    <w:rsid w:val="00DE6D45"/>
    <w:rsid w:val="00DE6FFF"/>
    <w:rsid w:val="00DE77A8"/>
    <w:rsid w:val="00DE7C5A"/>
    <w:rsid w:val="00DF010A"/>
    <w:rsid w:val="00DF0357"/>
    <w:rsid w:val="00DF15F7"/>
    <w:rsid w:val="00DF1705"/>
    <w:rsid w:val="00DF1D85"/>
    <w:rsid w:val="00DF1D9B"/>
    <w:rsid w:val="00DF225A"/>
    <w:rsid w:val="00DF24F8"/>
    <w:rsid w:val="00DF261D"/>
    <w:rsid w:val="00DF3385"/>
    <w:rsid w:val="00DF341A"/>
    <w:rsid w:val="00DF48B8"/>
    <w:rsid w:val="00DF5061"/>
    <w:rsid w:val="00DF56BA"/>
    <w:rsid w:val="00DF5840"/>
    <w:rsid w:val="00DF63F0"/>
    <w:rsid w:val="00DF64A6"/>
    <w:rsid w:val="00DF6C1D"/>
    <w:rsid w:val="00DF6FEE"/>
    <w:rsid w:val="00DF7896"/>
    <w:rsid w:val="00DF789C"/>
    <w:rsid w:val="00DF7F3D"/>
    <w:rsid w:val="00E00326"/>
    <w:rsid w:val="00E00482"/>
    <w:rsid w:val="00E00E78"/>
    <w:rsid w:val="00E00F86"/>
    <w:rsid w:val="00E01197"/>
    <w:rsid w:val="00E0192E"/>
    <w:rsid w:val="00E01C7F"/>
    <w:rsid w:val="00E01DB6"/>
    <w:rsid w:val="00E01F41"/>
    <w:rsid w:val="00E02851"/>
    <w:rsid w:val="00E02883"/>
    <w:rsid w:val="00E02B28"/>
    <w:rsid w:val="00E02BD2"/>
    <w:rsid w:val="00E02ECC"/>
    <w:rsid w:val="00E03415"/>
    <w:rsid w:val="00E03D20"/>
    <w:rsid w:val="00E03FC3"/>
    <w:rsid w:val="00E042CC"/>
    <w:rsid w:val="00E04440"/>
    <w:rsid w:val="00E049DF"/>
    <w:rsid w:val="00E04B53"/>
    <w:rsid w:val="00E052FB"/>
    <w:rsid w:val="00E0541F"/>
    <w:rsid w:val="00E05F34"/>
    <w:rsid w:val="00E062E2"/>
    <w:rsid w:val="00E07600"/>
    <w:rsid w:val="00E07835"/>
    <w:rsid w:val="00E10045"/>
    <w:rsid w:val="00E105FC"/>
    <w:rsid w:val="00E11111"/>
    <w:rsid w:val="00E127A7"/>
    <w:rsid w:val="00E134DE"/>
    <w:rsid w:val="00E14F43"/>
    <w:rsid w:val="00E15D94"/>
    <w:rsid w:val="00E168A9"/>
    <w:rsid w:val="00E204C8"/>
    <w:rsid w:val="00E2074E"/>
    <w:rsid w:val="00E20C7E"/>
    <w:rsid w:val="00E20CF3"/>
    <w:rsid w:val="00E21450"/>
    <w:rsid w:val="00E21A23"/>
    <w:rsid w:val="00E21B3E"/>
    <w:rsid w:val="00E21E33"/>
    <w:rsid w:val="00E2257E"/>
    <w:rsid w:val="00E23315"/>
    <w:rsid w:val="00E23EEC"/>
    <w:rsid w:val="00E24230"/>
    <w:rsid w:val="00E24408"/>
    <w:rsid w:val="00E2440E"/>
    <w:rsid w:val="00E2483C"/>
    <w:rsid w:val="00E24BA0"/>
    <w:rsid w:val="00E24C47"/>
    <w:rsid w:val="00E24E55"/>
    <w:rsid w:val="00E25028"/>
    <w:rsid w:val="00E251E8"/>
    <w:rsid w:val="00E267BC"/>
    <w:rsid w:val="00E279EE"/>
    <w:rsid w:val="00E27CAB"/>
    <w:rsid w:val="00E27F46"/>
    <w:rsid w:val="00E30440"/>
    <w:rsid w:val="00E3094F"/>
    <w:rsid w:val="00E315FE"/>
    <w:rsid w:val="00E31B0F"/>
    <w:rsid w:val="00E3229D"/>
    <w:rsid w:val="00E326FA"/>
    <w:rsid w:val="00E33086"/>
    <w:rsid w:val="00E33439"/>
    <w:rsid w:val="00E33573"/>
    <w:rsid w:val="00E3405C"/>
    <w:rsid w:val="00E3473B"/>
    <w:rsid w:val="00E34B10"/>
    <w:rsid w:val="00E34B81"/>
    <w:rsid w:val="00E34F0D"/>
    <w:rsid w:val="00E35339"/>
    <w:rsid w:val="00E36671"/>
    <w:rsid w:val="00E36CDC"/>
    <w:rsid w:val="00E37937"/>
    <w:rsid w:val="00E400A4"/>
    <w:rsid w:val="00E4024B"/>
    <w:rsid w:val="00E405E2"/>
    <w:rsid w:val="00E40D85"/>
    <w:rsid w:val="00E40FA2"/>
    <w:rsid w:val="00E41034"/>
    <w:rsid w:val="00E41C7A"/>
    <w:rsid w:val="00E41E14"/>
    <w:rsid w:val="00E41EE1"/>
    <w:rsid w:val="00E432B2"/>
    <w:rsid w:val="00E43D69"/>
    <w:rsid w:val="00E4414A"/>
    <w:rsid w:val="00E44866"/>
    <w:rsid w:val="00E448C4"/>
    <w:rsid w:val="00E45654"/>
    <w:rsid w:val="00E45B4E"/>
    <w:rsid w:val="00E46049"/>
    <w:rsid w:val="00E4609F"/>
    <w:rsid w:val="00E462B5"/>
    <w:rsid w:val="00E4668B"/>
    <w:rsid w:val="00E46C02"/>
    <w:rsid w:val="00E46D01"/>
    <w:rsid w:val="00E47DF5"/>
    <w:rsid w:val="00E50003"/>
    <w:rsid w:val="00E507C9"/>
    <w:rsid w:val="00E51326"/>
    <w:rsid w:val="00E51DD1"/>
    <w:rsid w:val="00E5213B"/>
    <w:rsid w:val="00E52A1A"/>
    <w:rsid w:val="00E52E22"/>
    <w:rsid w:val="00E53050"/>
    <w:rsid w:val="00E534D6"/>
    <w:rsid w:val="00E5357C"/>
    <w:rsid w:val="00E53AE4"/>
    <w:rsid w:val="00E54758"/>
    <w:rsid w:val="00E55B82"/>
    <w:rsid w:val="00E55D4E"/>
    <w:rsid w:val="00E603D3"/>
    <w:rsid w:val="00E603EA"/>
    <w:rsid w:val="00E60BDB"/>
    <w:rsid w:val="00E60E49"/>
    <w:rsid w:val="00E618A2"/>
    <w:rsid w:val="00E6237B"/>
    <w:rsid w:val="00E62C52"/>
    <w:rsid w:val="00E62E41"/>
    <w:rsid w:val="00E633F2"/>
    <w:rsid w:val="00E636E1"/>
    <w:rsid w:val="00E64C2F"/>
    <w:rsid w:val="00E65240"/>
    <w:rsid w:val="00E65310"/>
    <w:rsid w:val="00E654C6"/>
    <w:rsid w:val="00E6552F"/>
    <w:rsid w:val="00E65AE9"/>
    <w:rsid w:val="00E66ACC"/>
    <w:rsid w:val="00E6723E"/>
    <w:rsid w:val="00E67942"/>
    <w:rsid w:val="00E67DB5"/>
    <w:rsid w:val="00E67E36"/>
    <w:rsid w:val="00E70137"/>
    <w:rsid w:val="00E70A66"/>
    <w:rsid w:val="00E70C6E"/>
    <w:rsid w:val="00E7144D"/>
    <w:rsid w:val="00E71D4C"/>
    <w:rsid w:val="00E71FF8"/>
    <w:rsid w:val="00E72092"/>
    <w:rsid w:val="00E7209D"/>
    <w:rsid w:val="00E720D4"/>
    <w:rsid w:val="00E72264"/>
    <w:rsid w:val="00E7285D"/>
    <w:rsid w:val="00E72D41"/>
    <w:rsid w:val="00E7393F"/>
    <w:rsid w:val="00E7428A"/>
    <w:rsid w:val="00E764FC"/>
    <w:rsid w:val="00E766FF"/>
    <w:rsid w:val="00E76B4A"/>
    <w:rsid w:val="00E77810"/>
    <w:rsid w:val="00E77CCA"/>
    <w:rsid w:val="00E8034E"/>
    <w:rsid w:val="00E8058D"/>
    <w:rsid w:val="00E8077C"/>
    <w:rsid w:val="00E8286D"/>
    <w:rsid w:val="00E82A47"/>
    <w:rsid w:val="00E8317B"/>
    <w:rsid w:val="00E83B6D"/>
    <w:rsid w:val="00E83E74"/>
    <w:rsid w:val="00E845D6"/>
    <w:rsid w:val="00E84EFD"/>
    <w:rsid w:val="00E86750"/>
    <w:rsid w:val="00E86762"/>
    <w:rsid w:val="00E87706"/>
    <w:rsid w:val="00E87DFC"/>
    <w:rsid w:val="00E87FC5"/>
    <w:rsid w:val="00E91419"/>
    <w:rsid w:val="00E92573"/>
    <w:rsid w:val="00E927B2"/>
    <w:rsid w:val="00E92873"/>
    <w:rsid w:val="00E9287D"/>
    <w:rsid w:val="00E92C60"/>
    <w:rsid w:val="00E932B9"/>
    <w:rsid w:val="00E93597"/>
    <w:rsid w:val="00E936F6"/>
    <w:rsid w:val="00E94768"/>
    <w:rsid w:val="00E9503E"/>
    <w:rsid w:val="00E95270"/>
    <w:rsid w:val="00E95EAA"/>
    <w:rsid w:val="00E96563"/>
    <w:rsid w:val="00E96764"/>
    <w:rsid w:val="00E96F18"/>
    <w:rsid w:val="00E9763F"/>
    <w:rsid w:val="00E97B84"/>
    <w:rsid w:val="00E97D55"/>
    <w:rsid w:val="00E97E22"/>
    <w:rsid w:val="00E97E6A"/>
    <w:rsid w:val="00E97F90"/>
    <w:rsid w:val="00EA04FE"/>
    <w:rsid w:val="00EA0B89"/>
    <w:rsid w:val="00EA0E27"/>
    <w:rsid w:val="00EA14E4"/>
    <w:rsid w:val="00EA1E7C"/>
    <w:rsid w:val="00EA23B7"/>
    <w:rsid w:val="00EA2ADC"/>
    <w:rsid w:val="00EA332C"/>
    <w:rsid w:val="00EA36D3"/>
    <w:rsid w:val="00EA3C74"/>
    <w:rsid w:val="00EA54A5"/>
    <w:rsid w:val="00EA5600"/>
    <w:rsid w:val="00EA633C"/>
    <w:rsid w:val="00EA6812"/>
    <w:rsid w:val="00EA6A93"/>
    <w:rsid w:val="00EA6C73"/>
    <w:rsid w:val="00EA6ED8"/>
    <w:rsid w:val="00EA7215"/>
    <w:rsid w:val="00EA7584"/>
    <w:rsid w:val="00EA7BBA"/>
    <w:rsid w:val="00EB1E5C"/>
    <w:rsid w:val="00EB2201"/>
    <w:rsid w:val="00EB22E7"/>
    <w:rsid w:val="00EB27FC"/>
    <w:rsid w:val="00EB287E"/>
    <w:rsid w:val="00EB2F0C"/>
    <w:rsid w:val="00EB323A"/>
    <w:rsid w:val="00EB3492"/>
    <w:rsid w:val="00EB3A8D"/>
    <w:rsid w:val="00EB3E82"/>
    <w:rsid w:val="00EB41C5"/>
    <w:rsid w:val="00EB4B1E"/>
    <w:rsid w:val="00EB4D85"/>
    <w:rsid w:val="00EB55FF"/>
    <w:rsid w:val="00EB5D12"/>
    <w:rsid w:val="00EB5F1B"/>
    <w:rsid w:val="00EB68EF"/>
    <w:rsid w:val="00EB6DB2"/>
    <w:rsid w:val="00EB7068"/>
    <w:rsid w:val="00EB74A2"/>
    <w:rsid w:val="00EC02AC"/>
    <w:rsid w:val="00EC0568"/>
    <w:rsid w:val="00EC0C6B"/>
    <w:rsid w:val="00EC198B"/>
    <w:rsid w:val="00EC310E"/>
    <w:rsid w:val="00EC32C4"/>
    <w:rsid w:val="00EC3383"/>
    <w:rsid w:val="00EC3479"/>
    <w:rsid w:val="00EC472D"/>
    <w:rsid w:val="00EC518A"/>
    <w:rsid w:val="00EC5680"/>
    <w:rsid w:val="00EC5685"/>
    <w:rsid w:val="00EC5F34"/>
    <w:rsid w:val="00EC657F"/>
    <w:rsid w:val="00EC679F"/>
    <w:rsid w:val="00EC790A"/>
    <w:rsid w:val="00EC7C97"/>
    <w:rsid w:val="00EC7E22"/>
    <w:rsid w:val="00ED007C"/>
    <w:rsid w:val="00ED0E48"/>
    <w:rsid w:val="00ED141C"/>
    <w:rsid w:val="00ED2066"/>
    <w:rsid w:val="00ED2379"/>
    <w:rsid w:val="00ED29FC"/>
    <w:rsid w:val="00ED2A6C"/>
    <w:rsid w:val="00ED2C9D"/>
    <w:rsid w:val="00ED308D"/>
    <w:rsid w:val="00ED3520"/>
    <w:rsid w:val="00ED370D"/>
    <w:rsid w:val="00ED3C36"/>
    <w:rsid w:val="00ED3EA8"/>
    <w:rsid w:val="00ED45F5"/>
    <w:rsid w:val="00ED4709"/>
    <w:rsid w:val="00ED53FC"/>
    <w:rsid w:val="00ED54F7"/>
    <w:rsid w:val="00ED5694"/>
    <w:rsid w:val="00ED594A"/>
    <w:rsid w:val="00ED6038"/>
    <w:rsid w:val="00ED66B9"/>
    <w:rsid w:val="00ED66C2"/>
    <w:rsid w:val="00ED75F8"/>
    <w:rsid w:val="00ED7DCF"/>
    <w:rsid w:val="00EE006A"/>
    <w:rsid w:val="00EE05CA"/>
    <w:rsid w:val="00EE127C"/>
    <w:rsid w:val="00EE128C"/>
    <w:rsid w:val="00EE2BFC"/>
    <w:rsid w:val="00EE2DD3"/>
    <w:rsid w:val="00EE353C"/>
    <w:rsid w:val="00EE411B"/>
    <w:rsid w:val="00EE478E"/>
    <w:rsid w:val="00EE5442"/>
    <w:rsid w:val="00EE5976"/>
    <w:rsid w:val="00EE5C75"/>
    <w:rsid w:val="00EE610A"/>
    <w:rsid w:val="00EE699F"/>
    <w:rsid w:val="00EE6DCC"/>
    <w:rsid w:val="00EE71B8"/>
    <w:rsid w:val="00EE73A8"/>
    <w:rsid w:val="00EF03CF"/>
    <w:rsid w:val="00EF1EDE"/>
    <w:rsid w:val="00EF25EF"/>
    <w:rsid w:val="00EF2F2A"/>
    <w:rsid w:val="00EF31C2"/>
    <w:rsid w:val="00EF3284"/>
    <w:rsid w:val="00EF330B"/>
    <w:rsid w:val="00EF3A3B"/>
    <w:rsid w:val="00EF552D"/>
    <w:rsid w:val="00EF564F"/>
    <w:rsid w:val="00EF5773"/>
    <w:rsid w:val="00EF645D"/>
    <w:rsid w:val="00EF68EB"/>
    <w:rsid w:val="00EF74B9"/>
    <w:rsid w:val="00EF7C53"/>
    <w:rsid w:val="00F00063"/>
    <w:rsid w:val="00F0225F"/>
    <w:rsid w:val="00F0305B"/>
    <w:rsid w:val="00F0402E"/>
    <w:rsid w:val="00F045C3"/>
    <w:rsid w:val="00F05C61"/>
    <w:rsid w:val="00F06629"/>
    <w:rsid w:val="00F067A3"/>
    <w:rsid w:val="00F07791"/>
    <w:rsid w:val="00F07F1B"/>
    <w:rsid w:val="00F103D2"/>
    <w:rsid w:val="00F10972"/>
    <w:rsid w:val="00F11979"/>
    <w:rsid w:val="00F11A0C"/>
    <w:rsid w:val="00F11E5C"/>
    <w:rsid w:val="00F1221A"/>
    <w:rsid w:val="00F1288E"/>
    <w:rsid w:val="00F12C80"/>
    <w:rsid w:val="00F12C94"/>
    <w:rsid w:val="00F12EE2"/>
    <w:rsid w:val="00F14A4B"/>
    <w:rsid w:val="00F14E2C"/>
    <w:rsid w:val="00F173C1"/>
    <w:rsid w:val="00F17BE6"/>
    <w:rsid w:val="00F201E1"/>
    <w:rsid w:val="00F201F7"/>
    <w:rsid w:val="00F2071E"/>
    <w:rsid w:val="00F20C86"/>
    <w:rsid w:val="00F21201"/>
    <w:rsid w:val="00F21A36"/>
    <w:rsid w:val="00F221ED"/>
    <w:rsid w:val="00F231BC"/>
    <w:rsid w:val="00F232B7"/>
    <w:rsid w:val="00F235E0"/>
    <w:rsid w:val="00F23D17"/>
    <w:rsid w:val="00F241C9"/>
    <w:rsid w:val="00F24566"/>
    <w:rsid w:val="00F25592"/>
    <w:rsid w:val="00F256DA"/>
    <w:rsid w:val="00F25BBE"/>
    <w:rsid w:val="00F25CD4"/>
    <w:rsid w:val="00F26416"/>
    <w:rsid w:val="00F2687D"/>
    <w:rsid w:val="00F2767C"/>
    <w:rsid w:val="00F27A73"/>
    <w:rsid w:val="00F3013D"/>
    <w:rsid w:val="00F30200"/>
    <w:rsid w:val="00F30259"/>
    <w:rsid w:val="00F30764"/>
    <w:rsid w:val="00F30FCB"/>
    <w:rsid w:val="00F31660"/>
    <w:rsid w:val="00F31EC8"/>
    <w:rsid w:val="00F321B8"/>
    <w:rsid w:val="00F32317"/>
    <w:rsid w:val="00F32E26"/>
    <w:rsid w:val="00F32FC6"/>
    <w:rsid w:val="00F334B1"/>
    <w:rsid w:val="00F34AE8"/>
    <w:rsid w:val="00F34F35"/>
    <w:rsid w:val="00F36745"/>
    <w:rsid w:val="00F3730B"/>
    <w:rsid w:val="00F37517"/>
    <w:rsid w:val="00F37F1B"/>
    <w:rsid w:val="00F401BC"/>
    <w:rsid w:val="00F40C62"/>
    <w:rsid w:val="00F41549"/>
    <w:rsid w:val="00F41B9B"/>
    <w:rsid w:val="00F41D07"/>
    <w:rsid w:val="00F42824"/>
    <w:rsid w:val="00F42ABB"/>
    <w:rsid w:val="00F42ECA"/>
    <w:rsid w:val="00F43379"/>
    <w:rsid w:val="00F43C55"/>
    <w:rsid w:val="00F43F02"/>
    <w:rsid w:val="00F453C6"/>
    <w:rsid w:val="00F46B65"/>
    <w:rsid w:val="00F47524"/>
    <w:rsid w:val="00F475A9"/>
    <w:rsid w:val="00F514D7"/>
    <w:rsid w:val="00F5156C"/>
    <w:rsid w:val="00F51771"/>
    <w:rsid w:val="00F51DF7"/>
    <w:rsid w:val="00F51FF5"/>
    <w:rsid w:val="00F52C6B"/>
    <w:rsid w:val="00F52F54"/>
    <w:rsid w:val="00F52FC8"/>
    <w:rsid w:val="00F550D5"/>
    <w:rsid w:val="00F55136"/>
    <w:rsid w:val="00F5541E"/>
    <w:rsid w:val="00F55C96"/>
    <w:rsid w:val="00F55E9A"/>
    <w:rsid w:val="00F560FE"/>
    <w:rsid w:val="00F566B6"/>
    <w:rsid w:val="00F57159"/>
    <w:rsid w:val="00F61373"/>
    <w:rsid w:val="00F615B9"/>
    <w:rsid w:val="00F61990"/>
    <w:rsid w:val="00F61E49"/>
    <w:rsid w:val="00F62052"/>
    <w:rsid w:val="00F625CD"/>
    <w:rsid w:val="00F62737"/>
    <w:rsid w:val="00F62BA3"/>
    <w:rsid w:val="00F62D67"/>
    <w:rsid w:val="00F62DA8"/>
    <w:rsid w:val="00F63301"/>
    <w:rsid w:val="00F63460"/>
    <w:rsid w:val="00F6358B"/>
    <w:rsid w:val="00F639B8"/>
    <w:rsid w:val="00F63E7F"/>
    <w:rsid w:val="00F64754"/>
    <w:rsid w:val="00F65216"/>
    <w:rsid w:val="00F66DF9"/>
    <w:rsid w:val="00F6753D"/>
    <w:rsid w:val="00F67554"/>
    <w:rsid w:val="00F67A4A"/>
    <w:rsid w:val="00F67AD5"/>
    <w:rsid w:val="00F67B7B"/>
    <w:rsid w:val="00F708D4"/>
    <w:rsid w:val="00F708F8"/>
    <w:rsid w:val="00F70A70"/>
    <w:rsid w:val="00F71006"/>
    <w:rsid w:val="00F710E5"/>
    <w:rsid w:val="00F71688"/>
    <w:rsid w:val="00F71845"/>
    <w:rsid w:val="00F71B7B"/>
    <w:rsid w:val="00F71F00"/>
    <w:rsid w:val="00F725FE"/>
    <w:rsid w:val="00F733C8"/>
    <w:rsid w:val="00F736F5"/>
    <w:rsid w:val="00F738F4"/>
    <w:rsid w:val="00F74202"/>
    <w:rsid w:val="00F74242"/>
    <w:rsid w:val="00F74E9E"/>
    <w:rsid w:val="00F75CDC"/>
    <w:rsid w:val="00F76416"/>
    <w:rsid w:val="00F76765"/>
    <w:rsid w:val="00F769D0"/>
    <w:rsid w:val="00F76C0B"/>
    <w:rsid w:val="00F777F4"/>
    <w:rsid w:val="00F80596"/>
    <w:rsid w:val="00F81EF1"/>
    <w:rsid w:val="00F8227F"/>
    <w:rsid w:val="00F82389"/>
    <w:rsid w:val="00F82D77"/>
    <w:rsid w:val="00F82FBC"/>
    <w:rsid w:val="00F832BA"/>
    <w:rsid w:val="00F83816"/>
    <w:rsid w:val="00F83AFF"/>
    <w:rsid w:val="00F847F5"/>
    <w:rsid w:val="00F84DFC"/>
    <w:rsid w:val="00F8568E"/>
    <w:rsid w:val="00F8627F"/>
    <w:rsid w:val="00F86E0D"/>
    <w:rsid w:val="00F875CE"/>
    <w:rsid w:val="00F90D0A"/>
    <w:rsid w:val="00F90FCB"/>
    <w:rsid w:val="00F917F0"/>
    <w:rsid w:val="00F91897"/>
    <w:rsid w:val="00F927ED"/>
    <w:rsid w:val="00F92A3A"/>
    <w:rsid w:val="00F92B19"/>
    <w:rsid w:val="00F92CF0"/>
    <w:rsid w:val="00F92F03"/>
    <w:rsid w:val="00F939D4"/>
    <w:rsid w:val="00F94327"/>
    <w:rsid w:val="00F948C4"/>
    <w:rsid w:val="00F9559F"/>
    <w:rsid w:val="00F957B7"/>
    <w:rsid w:val="00F95D1A"/>
    <w:rsid w:val="00F95D73"/>
    <w:rsid w:val="00F95EA4"/>
    <w:rsid w:val="00F963AA"/>
    <w:rsid w:val="00F97C41"/>
    <w:rsid w:val="00FA0235"/>
    <w:rsid w:val="00FA0470"/>
    <w:rsid w:val="00FA0868"/>
    <w:rsid w:val="00FA0C12"/>
    <w:rsid w:val="00FA0CFC"/>
    <w:rsid w:val="00FA1832"/>
    <w:rsid w:val="00FA1BD0"/>
    <w:rsid w:val="00FA1C2D"/>
    <w:rsid w:val="00FA1C50"/>
    <w:rsid w:val="00FA2FDD"/>
    <w:rsid w:val="00FA34B3"/>
    <w:rsid w:val="00FA365A"/>
    <w:rsid w:val="00FA3B7F"/>
    <w:rsid w:val="00FA3C14"/>
    <w:rsid w:val="00FA42B2"/>
    <w:rsid w:val="00FA4B27"/>
    <w:rsid w:val="00FA4D3F"/>
    <w:rsid w:val="00FA4F45"/>
    <w:rsid w:val="00FA656B"/>
    <w:rsid w:val="00FA6789"/>
    <w:rsid w:val="00FA6AA6"/>
    <w:rsid w:val="00FA6C3D"/>
    <w:rsid w:val="00FA7100"/>
    <w:rsid w:val="00FA75AD"/>
    <w:rsid w:val="00FA7CDB"/>
    <w:rsid w:val="00FA7E9B"/>
    <w:rsid w:val="00FB0174"/>
    <w:rsid w:val="00FB09C1"/>
    <w:rsid w:val="00FB09C7"/>
    <w:rsid w:val="00FB0E4B"/>
    <w:rsid w:val="00FB2190"/>
    <w:rsid w:val="00FB2C17"/>
    <w:rsid w:val="00FB30B7"/>
    <w:rsid w:val="00FB36B3"/>
    <w:rsid w:val="00FB3C7B"/>
    <w:rsid w:val="00FB46CC"/>
    <w:rsid w:val="00FB47C4"/>
    <w:rsid w:val="00FB48A7"/>
    <w:rsid w:val="00FB4B79"/>
    <w:rsid w:val="00FB4FDF"/>
    <w:rsid w:val="00FB54AA"/>
    <w:rsid w:val="00FB5AD7"/>
    <w:rsid w:val="00FB5DA5"/>
    <w:rsid w:val="00FB669E"/>
    <w:rsid w:val="00FB67FD"/>
    <w:rsid w:val="00FB70CD"/>
    <w:rsid w:val="00FB72B6"/>
    <w:rsid w:val="00FB746F"/>
    <w:rsid w:val="00FB7A2C"/>
    <w:rsid w:val="00FC02AF"/>
    <w:rsid w:val="00FC02E8"/>
    <w:rsid w:val="00FC0E5F"/>
    <w:rsid w:val="00FC1A70"/>
    <w:rsid w:val="00FC1B10"/>
    <w:rsid w:val="00FC242E"/>
    <w:rsid w:val="00FC3B61"/>
    <w:rsid w:val="00FC3C6C"/>
    <w:rsid w:val="00FC4083"/>
    <w:rsid w:val="00FC41B1"/>
    <w:rsid w:val="00FC4A1F"/>
    <w:rsid w:val="00FC55AC"/>
    <w:rsid w:val="00FC62AB"/>
    <w:rsid w:val="00FC6675"/>
    <w:rsid w:val="00FC72CF"/>
    <w:rsid w:val="00FC7BD9"/>
    <w:rsid w:val="00FC7DF4"/>
    <w:rsid w:val="00FD048F"/>
    <w:rsid w:val="00FD0825"/>
    <w:rsid w:val="00FD10D4"/>
    <w:rsid w:val="00FD1277"/>
    <w:rsid w:val="00FD13D6"/>
    <w:rsid w:val="00FD154D"/>
    <w:rsid w:val="00FD1EA1"/>
    <w:rsid w:val="00FD1FCF"/>
    <w:rsid w:val="00FD2708"/>
    <w:rsid w:val="00FD2CE6"/>
    <w:rsid w:val="00FD3315"/>
    <w:rsid w:val="00FD3EFF"/>
    <w:rsid w:val="00FD5383"/>
    <w:rsid w:val="00FD58F3"/>
    <w:rsid w:val="00FD6038"/>
    <w:rsid w:val="00FD63DF"/>
    <w:rsid w:val="00FD6AC7"/>
    <w:rsid w:val="00FD6ED3"/>
    <w:rsid w:val="00FD6F31"/>
    <w:rsid w:val="00FD7044"/>
    <w:rsid w:val="00FD73EC"/>
    <w:rsid w:val="00FD75DC"/>
    <w:rsid w:val="00FD783A"/>
    <w:rsid w:val="00FD7861"/>
    <w:rsid w:val="00FD7C98"/>
    <w:rsid w:val="00FD7E88"/>
    <w:rsid w:val="00FE0234"/>
    <w:rsid w:val="00FE05C5"/>
    <w:rsid w:val="00FE0EB3"/>
    <w:rsid w:val="00FE1556"/>
    <w:rsid w:val="00FE1F97"/>
    <w:rsid w:val="00FE2A5E"/>
    <w:rsid w:val="00FE2E4A"/>
    <w:rsid w:val="00FE386F"/>
    <w:rsid w:val="00FE5255"/>
    <w:rsid w:val="00FE62CA"/>
    <w:rsid w:val="00FE65B4"/>
    <w:rsid w:val="00FE6998"/>
    <w:rsid w:val="00FE6B72"/>
    <w:rsid w:val="00FE6F46"/>
    <w:rsid w:val="00FE752A"/>
    <w:rsid w:val="00FE79A2"/>
    <w:rsid w:val="00FE7A6A"/>
    <w:rsid w:val="00FE7AB9"/>
    <w:rsid w:val="00FE7AC9"/>
    <w:rsid w:val="00FF03B6"/>
    <w:rsid w:val="00FF11C5"/>
    <w:rsid w:val="00FF17A4"/>
    <w:rsid w:val="00FF1A08"/>
    <w:rsid w:val="00FF299D"/>
    <w:rsid w:val="00FF2AA4"/>
    <w:rsid w:val="00FF2FC1"/>
    <w:rsid w:val="00FF33A0"/>
    <w:rsid w:val="00FF3429"/>
    <w:rsid w:val="00FF3557"/>
    <w:rsid w:val="00FF39F9"/>
    <w:rsid w:val="00FF3EBB"/>
    <w:rsid w:val="00FF4C5B"/>
    <w:rsid w:val="00FF5630"/>
    <w:rsid w:val="00FF574D"/>
    <w:rsid w:val="00FF5AB1"/>
    <w:rsid w:val="00FF5B61"/>
    <w:rsid w:val="00FF6052"/>
    <w:rsid w:val="00FF6CBA"/>
    <w:rsid w:val="00FF6D88"/>
    <w:rsid w:val="00FF70DB"/>
    <w:rsid w:val="00FF7553"/>
    <w:rsid w:val="00FF764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22C800A"/>
  <w15:chartTrackingRefBased/>
  <w15:docId w15:val="{26C280CD-6996-684A-87F1-A28D310DF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aliases w:val="Běžný odstavec"/>
    <w:qFormat/>
    <w:rsid w:val="003E04E0"/>
    <w:pPr>
      <w:spacing w:after="120" w:line="240" w:lineRule="auto"/>
      <w:jc w:val="both"/>
    </w:pPr>
    <w:rPr>
      <w:rFonts w:ascii="Times New Roman" w:eastAsia="Times New Roman" w:hAnsi="Times New Roman" w:cs="Times New Roman"/>
      <w:sz w:val="24"/>
      <w:szCs w:val="24"/>
      <w:lang w:eastAsia="cs-CZ"/>
    </w:rPr>
  </w:style>
  <w:style w:type="paragraph" w:styleId="Nadpis1">
    <w:name w:val="heading 1"/>
    <w:aliases w:val="Nadpis 1 číslovaný"/>
    <w:basedOn w:val="Normln"/>
    <w:next w:val="Normln"/>
    <w:link w:val="Nadpis1Char"/>
    <w:uiPriority w:val="9"/>
    <w:qFormat/>
    <w:rsid w:val="00FB48A7"/>
    <w:pPr>
      <w:keepNext/>
      <w:keepLines/>
      <w:pageBreakBefore/>
      <w:numPr>
        <w:numId w:val="1"/>
      </w:numPr>
      <w:spacing w:after="800" w:line="288" w:lineRule="auto"/>
      <w:ind w:left="0" w:firstLine="0"/>
      <w:outlineLvl w:val="0"/>
    </w:pPr>
    <w:rPr>
      <w:rFonts w:asciiTheme="majorHAnsi" w:eastAsiaTheme="majorEastAsia" w:hAnsiTheme="majorHAnsi" w:cstheme="majorBidi"/>
      <w:b/>
      <w:sz w:val="40"/>
      <w:szCs w:val="40"/>
      <w:lang w:eastAsia="en-US"/>
      <w14:numForm w14:val="lining"/>
    </w:rPr>
  </w:style>
  <w:style w:type="paragraph" w:styleId="Nadpis2">
    <w:name w:val="heading 2"/>
    <w:aliases w:val="Nadpis 2 číslovaný"/>
    <w:basedOn w:val="Nadpis1"/>
    <w:next w:val="Normln"/>
    <w:link w:val="Nadpis2Char"/>
    <w:uiPriority w:val="3"/>
    <w:qFormat/>
    <w:rsid w:val="00FB48A7"/>
    <w:pPr>
      <w:pageBreakBefore w:val="0"/>
      <w:numPr>
        <w:ilvl w:val="1"/>
      </w:numPr>
      <w:spacing w:before="490" w:after="322"/>
      <w:ind w:left="0" w:firstLine="0"/>
      <w:outlineLvl w:val="1"/>
    </w:pPr>
    <w:rPr>
      <w:sz w:val="28"/>
      <w:szCs w:val="28"/>
    </w:rPr>
  </w:style>
  <w:style w:type="paragraph" w:styleId="Nadpis3">
    <w:name w:val="heading 3"/>
    <w:aliases w:val="Nadpis 3 číslovaný"/>
    <w:basedOn w:val="Nadpis2"/>
    <w:next w:val="Normln"/>
    <w:link w:val="Nadpis3Char"/>
    <w:uiPriority w:val="3"/>
    <w:qFormat/>
    <w:rsid w:val="00FB48A7"/>
    <w:pPr>
      <w:numPr>
        <w:ilvl w:val="2"/>
      </w:numPr>
      <w:spacing w:before="390" w:after="180"/>
      <w:ind w:left="0" w:firstLine="0"/>
      <w:outlineLvl w:val="2"/>
    </w:pPr>
    <w:rPr>
      <w:sz w:val="24"/>
    </w:rPr>
  </w:style>
  <w:style w:type="paragraph" w:styleId="Nadpis4">
    <w:name w:val="heading 4"/>
    <w:basedOn w:val="Nadpis3"/>
    <w:next w:val="Normln"/>
    <w:link w:val="Nadpis4Char"/>
    <w:uiPriority w:val="3"/>
    <w:qFormat/>
    <w:rsid w:val="00E6723E"/>
    <w:pPr>
      <w:numPr>
        <w:ilvl w:val="0"/>
        <w:numId w:val="0"/>
      </w:numPr>
      <w:spacing w:before="358" w:after="166"/>
      <w:outlineLvl w:val="3"/>
    </w:pPr>
    <w:rPr>
      <w:sz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1 číslovaný Char"/>
    <w:basedOn w:val="Standardnpsmoodstavce"/>
    <w:link w:val="Nadpis1"/>
    <w:uiPriority w:val="9"/>
    <w:rsid w:val="00FF33A0"/>
    <w:rPr>
      <w:rFonts w:asciiTheme="majorHAnsi" w:eastAsiaTheme="majorEastAsia" w:hAnsiTheme="majorHAnsi" w:cstheme="majorBidi"/>
      <w:b/>
      <w:sz w:val="40"/>
      <w:szCs w:val="40"/>
    </w:rPr>
  </w:style>
  <w:style w:type="paragraph" w:styleId="Odstavecseseznamem">
    <w:name w:val="List Paragraph"/>
    <w:basedOn w:val="Normln"/>
    <w:uiPriority w:val="34"/>
    <w:qFormat/>
    <w:rsid w:val="00EF03CF"/>
    <w:pPr>
      <w:spacing w:after="220" w:line="288" w:lineRule="auto"/>
      <w:ind w:left="720"/>
      <w:contextualSpacing/>
    </w:pPr>
    <w:rPr>
      <w:rFonts w:asciiTheme="minorHAnsi" w:eastAsiaTheme="minorHAnsi" w:hAnsiTheme="minorHAnsi" w:cstheme="minorBidi"/>
      <w:sz w:val="22"/>
      <w:szCs w:val="22"/>
      <w:lang w:eastAsia="en-US"/>
      <w14:numForm w14:val="lining"/>
    </w:rPr>
  </w:style>
  <w:style w:type="character" w:customStyle="1" w:styleId="Nadpis2Char">
    <w:name w:val="Nadpis 2 Char"/>
    <w:aliases w:val="Nadpis 2 číslovaný Char"/>
    <w:basedOn w:val="Standardnpsmoodstavce"/>
    <w:link w:val="Nadpis2"/>
    <w:uiPriority w:val="3"/>
    <w:rsid w:val="00FF33A0"/>
    <w:rPr>
      <w:rFonts w:asciiTheme="majorHAnsi" w:eastAsiaTheme="majorEastAsia" w:hAnsiTheme="majorHAnsi" w:cstheme="majorBidi"/>
      <w:b/>
      <w:sz w:val="28"/>
      <w:szCs w:val="28"/>
    </w:rPr>
  </w:style>
  <w:style w:type="character" w:customStyle="1" w:styleId="Nadpis3Char">
    <w:name w:val="Nadpis 3 Char"/>
    <w:aliases w:val="Nadpis 3 číslovaný Char"/>
    <w:basedOn w:val="Standardnpsmoodstavce"/>
    <w:link w:val="Nadpis3"/>
    <w:uiPriority w:val="3"/>
    <w:rsid w:val="00FF33A0"/>
    <w:rPr>
      <w:rFonts w:asciiTheme="majorHAnsi" w:eastAsiaTheme="majorEastAsia" w:hAnsiTheme="majorHAnsi" w:cstheme="majorBidi"/>
      <w:b/>
      <w:sz w:val="24"/>
      <w:szCs w:val="28"/>
    </w:rPr>
  </w:style>
  <w:style w:type="character" w:customStyle="1" w:styleId="Nadpis4Char">
    <w:name w:val="Nadpis 4 Char"/>
    <w:basedOn w:val="Standardnpsmoodstavce"/>
    <w:link w:val="Nadpis4"/>
    <w:uiPriority w:val="3"/>
    <w:rsid w:val="00FF33A0"/>
    <w:rPr>
      <w:rFonts w:asciiTheme="majorHAnsi" w:eastAsiaTheme="majorEastAsia" w:hAnsiTheme="majorHAnsi" w:cstheme="majorBidi"/>
      <w:b/>
      <w:szCs w:val="28"/>
    </w:rPr>
  </w:style>
  <w:style w:type="paragraph" w:customStyle="1" w:styleId="Nadpis1neslovan">
    <w:name w:val="Nadpis 1 nečíslovaný"/>
    <w:basedOn w:val="Nadpis1"/>
    <w:next w:val="Normln"/>
    <w:link w:val="Nadpis1neslovanChar"/>
    <w:uiPriority w:val="4"/>
    <w:qFormat/>
    <w:rsid w:val="00FB48A7"/>
    <w:pPr>
      <w:numPr>
        <w:numId w:val="0"/>
      </w:numPr>
    </w:pPr>
  </w:style>
  <w:style w:type="paragraph" w:customStyle="1" w:styleId="Nadpis2neslovan">
    <w:name w:val="Nadpis 2 nečíslovaný"/>
    <w:basedOn w:val="Nadpis2"/>
    <w:next w:val="Normln"/>
    <w:link w:val="Nadpis2neslovanChar"/>
    <w:uiPriority w:val="4"/>
    <w:unhideWhenUsed/>
    <w:rsid w:val="00FB48A7"/>
    <w:pPr>
      <w:numPr>
        <w:ilvl w:val="0"/>
        <w:numId w:val="0"/>
      </w:numPr>
    </w:pPr>
  </w:style>
  <w:style w:type="character" w:customStyle="1" w:styleId="Nadpis1neslovanChar">
    <w:name w:val="Nadpis 1 nečíslovaný Char"/>
    <w:basedOn w:val="Nadpis1Char"/>
    <w:link w:val="Nadpis1neslovan"/>
    <w:uiPriority w:val="4"/>
    <w:rsid w:val="003C7DB4"/>
    <w:rPr>
      <w:rFonts w:asciiTheme="majorHAnsi" w:eastAsiaTheme="majorEastAsia" w:hAnsiTheme="majorHAnsi" w:cstheme="majorBidi"/>
      <w:b/>
      <w:sz w:val="40"/>
      <w:szCs w:val="40"/>
      <w14:numForm w14:val="lining"/>
    </w:rPr>
  </w:style>
  <w:style w:type="character" w:customStyle="1" w:styleId="Nadpis2neslovanChar">
    <w:name w:val="Nadpis 2 nečíslovaný Char"/>
    <w:basedOn w:val="Nadpis2Char"/>
    <w:link w:val="Nadpis2neslovan"/>
    <w:uiPriority w:val="4"/>
    <w:rsid w:val="003C7DB4"/>
    <w:rPr>
      <w:rFonts w:asciiTheme="majorHAnsi" w:eastAsiaTheme="majorEastAsia" w:hAnsiTheme="majorHAnsi" w:cstheme="majorBidi"/>
      <w:b/>
      <w:sz w:val="28"/>
      <w:szCs w:val="28"/>
      <w14:numForm w14:val="lining"/>
    </w:rPr>
  </w:style>
  <w:style w:type="paragraph" w:styleId="Nadpisobsahu">
    <w:name w:val="TOC Heading"/>
    <w:basedOn w:val="Nadpis2neslovan"/>
    <w:next w:val="Normln"/>
    <w:link w:val="NadpisobsahuChar"/>
    <w:uiPriority w:val="39"/>
    <w:unhideWhenUsed/>
    <w:qFormat/>
    <w:rsid w:val="00D12A51"/>
    <w:pPr>
      <w:pageBreakBefore/>
      <w:jc w:val="left"/>
      <w:outlineLvl w:val="9"/>
    </w:pPr>
    <w:rPr>
      <w:szCs w:val="32"/>
      <w:lang w:eastAsia="cs-CZ"/>
    </w:rPr>
  </w:style>
  <w:style w:type="paragraph" w:styleId="Obsah1">
    <w:name w:val="toc 1"/>
    <w:basedOn w:val="Normln"/>
    <w:next w:val="Normln"/>
    <w:autoRedefine/>
    <w:uiPriority w:val="39"/>
    <w:unhideWhenUsed/>
    <w:rsid w:val="00D9373F"/>
    <w:pPr>
      <w:spacing w:after="100" w:line="288" w:lineRule="auto"/>
    </w:pPr>
    <w:rPr>
      <w:rFonts w:asciiTheme="minorHAnsi" w:eastAsiaTheme="minorHAnsi" w:hAnsiTheme="minorHAnsi" w:cstheme="minorBidi"/>
      <w:sz w:val="22"/>
      <w:szCs w:val="22"/>
      <w:lang w:eastAsia="en-US"/>
      <w14:numForm w14:val="lining"/>
    </w:rPr>
  </w:style>
  <w:style w:type="paragraph" w:styleId="Obsah2">
    <w:name w:val="toc 2"/>
    <w:basedOn w:val="Normln"/>
    <w:next w:val="Normln"/>
    <w:autoRedefine/>
    <w:uiPriority w:val="39"/>
    <w:unhideWhenUsed/>
    <w:rsid w:val="00D9373F"/>
    <w:pPr>
      <w:spacing w:after="100" w:line="288" w:lineRule="auto"/>
      <w:ind w:left="220"/>
    </w:pPr>
    <w:rPr>
      <w:rFonts w:asciiTheme="minorHAnsi" w:eastAsiaTheme="minorHAnsi" w:hAnsiTheme="minorHAnsi" w:cstheme="minorBidi"/>
      <w:sz w:val="22"/>
      <w:szCs w:val="22"/>
      <w:lang w:eastAsia="en-US"/>
      <w14:numForm w14:val="lining"/>
    </w:rPr>
  </w:style>
  <w:style w:type="paragraph" w:styleId="Obsah3">
    <w:name w:val="toc 3"/>
    <w:basedOn w:val="Normln"/>
    <w:next w:val="Normln"/>
    <w:autoRedefine/>
    <w:uiPriority w:val="39"/>
    <w:unhideWhenUsed/>
    <w:rsid w:val="00D9373F"/>
    <w:pPr>
      <w:spacing w:after="100" w:line="288" w:lineRule="auto"/>
      <w:ind w:left="440"/>
    </w:pPr>
    <w:rPr>
      <w:rFonts w:asciiTheme="minorHAnsi" w:eastAsiaTheme="minorHAnsi" w:hAnsiTheme="minorHAnsi" w:cstheme="minorBidi"/>
      <w:sz w:val="22"/>
      <w:szCs w:val="22"/>
      <w:lang w:eastAsia="en-US"/>
      <w14:numForm w14:val="lining"/>
    </w:rPr>
  </w:style>
  <w:style w:type="character" w:styleId="Hypertextovodkaz">
    <w:name w:val="Hyperlink"/>
    <w:basedOn w:val="Standardnpsmoodstavce"/>
    <w:uiPriority w:val="99"/>
    <w:unhideWhenUsed/>
    <w:rsid w:val="00D9373F"/>
    <w:rPr>
      <w:color w:val="0563C1" w:themeColor="hyperlink"/>
      <w:u w:val="single"/>
    </w:rPr>
  </w:style>
  <w:style w:type="paragraph" w:customStyle="1" w:styleId="Nadpis2plohy">
    <w:name w:val="Nadpis 2 přílohy"/>
    <w:basedOn w:val="Nadpis2neslovan"/>
    <w:next w:val="Normln"/>
    <w:link w:val="Nadpis2plohyChar"/>
    <w:uiPriority w:val="4"/>
    <w:qFormat/>
    <w:rsid w:val="00FB48A7"/>
    <w:pPr>
      <w:numPr>
        <w:numId w:val="3"/>
      </w:numPr>
      <w:ind w:left="1588" w:hanging="1588"/>
    </w:pPr>
  </w:style>
  <w:style w:type="paragraph" w:customStyle="1" w:styleId="Nadpisnzvyjin">
    <w:name w:val="Nadpis &quot;názvy jiné&quot;"/>
    <w:basedOn w:val="Normln"/>
    <w:next w:val="Normln"/>
    <w:link w:val="NadpisnzvyjinChar"/>
    <w:uiPriority w:val="5"/>
    <w:qFormat/>
    <w:rsid w:val="00FB48A7"/>
    <w:pPr>
      <w:pageBreakBefore/>
      <w:spacing w:before="490" w:after="322" w:line="288" w:lineRule="auto"/>
    </w:pPr>
    <w:rPr>
      <w:rFonts w:asciiTheme="majorHAnsi" w:eastAsiaTheme="minorHAnsi" w:hAnsiTheme="majorHAnsi" w:cstheme="minorBidi"/>
      <w:b/>
      <w:sz w:val="28"/>
      <w:szCs w:val="22"/>
      <w:lang w:eastAsia="en-US"/>
      <w14:numForm w14:val="lining"/>
    </w:rPr>
  </w:style>
  <w:style w:type="character" w:customStyle="1" w:styleId="Nadpis2plohyChar">
    <w:name w:val="Nadpis 2 přílohy Char"/>
    <w:basedOn w:val="Nadpis2neslovanChar"/>
    <w:link w:val="Nadpis2plohy"/>
    <w:uiPriority w:val="4"/>
    <w:rsid w:val="003C7DB4"/>
    <w:rPr>
      <w:rFonts w:asciiTheme="majorHAnsi" w:eastAsiaTheme="majorEastAsia" w:hAnsiTheme="majorHAnsi" w:cstheme="majorBidi"/>
      <w:b/>
      <w:sz w:val="28"/>
      <w:szCs w:val="28"/>
      <w14:numForm w14:val="lining"/>
    </w:rPr>
  </w:style>
  <w:style w:type="paragraph" w:customStyle="1" w:styleId="Klovslova">
    <w:name w:val="Klíčová slova"/>
    <w:basedOn w:val="Normln"/>
    <w:next w:val="Normln"/>
    <w:link w:val="KlovslovaChar"/>
    <w:uiPriority w:val="6"/>
    <w:qFormat/>
    <w:rsid w:val="002823F2"/>
    <w:pPr>
      <w:spacing w:before="490" w:after="322" w:line="288" w:lineRule="auto"/>
    </w:pPr>
    <w:rPr>
      <w:rFonts w:asciiTheme="majorHAnsi" w:eastAsiaTheme="minorHAnsi" w:hAnsiTheme="majorHAnsi" w:cstheme="minorBidi"/>
      <w:b/>
      <w:sz w:val="28"/>
      <w:szCs w:val="22"/>
      <w:lang w:eastAsia="en-US"/>
      <w14:numForm w14:val="lining"/>
    </w:rPr>
  </w:style>
  <w:style w:type="character" w:customStyle="1" w:styleId="NadpisobsahuChar">
    <w:name w:val="Nadpis obsahu Char"/>
    <w:basedOn w:val="Nadpis1neslovanChar"/>
    <w:link w:val="Nadpisobsahu"/>
    <w:uiPriority w:val="39"/>
    <w:rsid w:val="00D12A51"/>
    <w:rPr>
      <w:rFonts w:asciiTheme="majorHAnsi" w:eastAsiaTheme="majorEastAsia" w:hAnsiTheme="majorHAnsi" w:cstheme="majorBidi"/>
      <w:b/>
      <w:sz w:val="28"/>
      <w:szCs w:val="32"/>
      <w:lang w:eastAsia="cs-CZ"/>
      <w14:numForm w14:val="lining"/>
    </w:rPr>
  </w:style>
  <w:style w:type="character" w:customStyle="1" w:styleId="NadpisnzvyjinChar">
    <w:name w:val="Nadpis &quot;názvy jiné&quot; Char"/>
    <w:basedOn w:val="NadpisobsahuChar"/>
    <w:link w:val="Nadpisnzvyjin"/>
    <w:uiPriority w:val="5"/>
    <w:rsid w:val="00FF33A0"/>
    <w:rPr>
      <w:rFonts w:asciiTheme="majorHAnsi" w:eastAsiaTheme="majorEastAsia" w:hAnsiTheme="majorHAnsi" w:cstheme="majorBidi"/>
      <w:b/>
      <w:sz w:val="28"/>
      <w:szCs w:val="32"/>
      <w:lang w:eastAsia="cs-CZ"/>
      <w14:numForm w14:val="lining"/>
    </w:rPr>
  </w:style>
  <w:style w:type="paragraph" w:customStyle="1" w:styleId="Vysokkola">
    <w:name w:val="Vysoká škola"/>
    <w:basedOn w:val="Normln"/>
    <w:next w:val="Normln"/>
    <w:link w:val="VysokkolaChar"/>
    <w:uiPriority w:val="6"/>
    <w:semiHidden/>
    <w:qFormat/>
    <w:rsid w:val="004329C6"/>
    <w:pPr>
      <w:spacing w:after="400" w:line="288" w:lineRule="auto"/>
      <w:jc w:val="center"/>
    </w:pPr>
    <w:rPr>
      <w:rFonts w:asciiTheme="majorHAnsi" w:eastAsiaTheme="minorHAnsi" w:hAnsiTheme="majorHAnsi" w:cstheme="minorBidi"/>
      <w:sz w:val="40"/>
      <w:szCs w:val="40"/>
      <w:lang w:eastAsia="en-US"/>
      <w14:numForm w14:val="lining"/>
    </w:rPr>
  </w:style>
  <w:style w:type="character" w:customStyle="1" w:styleId="KlovslovaChar">
    <w:name w:val="Klíčová slova Char"/>
    <w:basedOn w:val="NadpisnzvyjinChar"/>
    <w:link w:val="Klovslova"/>
    <w:uiPriority w:val="6"/>
    <w:rsid w:val="003C7DB4"/>
    <w:rPr>
      <w:rFonts w:asciiTheme="majorHAnsi" w:eastAsiaTheme="majorEastAsia" w:hAnsiTheme="majorHAnsi" w:cstheme="majorBidi"/>
      <w:b/>
      <w:sz w:val="28"/>
      <w:szCs w:val="32"/>
      <w:lang w:eastAsia="cs-CZ"/>
      <w14:numForm w14:val="lining"/>
    </w:rPr>
  </w:style>
  <w:style w:type="paragraph" w:customStyle="1" w:styleId="Fakulta">
    <w:name w:val="Fakulta"/>
    <w:basedOn w:val="Normln"/>
    <w:next w:val="Normln"/>
    <w:link w:val="FakultaChar"/>
    <w:uiPriority w:val="6"/>
    <w:semiHidden/>
    <w:qFormat/>
    <w:rsid w:val="00450AE9"/>
    <w:pPr>
      <w:spacing w:after="360" w:line="288" w:lineRule="auto"/>
      <w:jc w:val="center"/>
    </w:pPr>
    <w:rPr>
      <w:rFonts w:asciiTheme="majorHAnsi" w:eastAsiaTheme="minorHAnsi" w:hAnsiTheme="majorHAnsi" w:cstheme="minorBidi"/>
      <w:sz w:val="36"/>
      <w:szCs w:val="22"/>
      <w:lang w:eastAsia="en-US"/>
      <w14:numForm w14:val="lining"/>
    </w:rPr>
  </w:style>
  <w:style w:type="character" w:customStyle="1" w:styleId="VysokkolaChar">
    <w:name w:val="Vysoká škola Char"/>
    <w:basedOn w:val="Standardnpsmoodstavce"/>
    <w:link w:val="Vysokkola"/>
    <w:uiPriority w:val="6"/>
    <w:semiHidden/>
    <w:rsid w:val="003C7DB4"/>
    <w:rPr>
      <w:rFonts w:asciiTheme="majorHAnsi" w:hAnsiTheme="majorHAnsi"/>
      <w:sz w:val="40"/>
      <w:szCs w:val="40"/>
      <w14:numForm w14:val="lining"/>
    </w:rPr>
  </w:style>
  <w:style w:type="paragraph" w:customStyle="1" w:styleId="NzevBP">
    <w:name w:val="Název BP"/>
    <w:basedOn w:val="Normln"/>
    <w:next w:val="Normln"/>
    <w:link w:val="NzevBPChar"/>
    <w:uiPriority w:val="6"/>
    <w:semiHidden/>
    <w:qFormat/>
    <w:rsid w:val="00450AE9"/>
    <w:pPr>
      <w:spacing w:before="2640" w:after="400" w:line="288" w:lineRule="auto"/>
      <w:jc w:val="center"/>
    </w:pPr>
    <w:rPr>
      <w:rFonts w:asciiTheme="majorHAnsi" w:eastAsiaTheme="minorHAnsi" w:hAnsiTheme="majorHAnsi" w:cstheme="minorBidi"/>
      <w:b/>
      <w:sz w:val="40"/>
      <w:szCs w:val="22"/>
      <w:lang w:eastAsia="en-US"/>
      <w14:numForm w14:val="lining"/>
    </w:rPr>
  </w:style>
  <w:style w:type="character" w:customStyle="1" w:styleId="FakultaChar">
    <w:name w:val="Fakulta Char"/>
    <w:basedOn w:val="Standardnpsmoodstavce"/>
    <w:link w:val="Fakulta"/>
    <w:uiPriority w:val="6"/>
    <w:semiHidden/>
    <w:rsid w:val="003C7DB4"/>
    <w:rPr>
      <w:rFonts w:asciiTheme="majorHAnsi" w:hAnsiTheme="majorHAnsi"/>
      <w:sz w:val="36"/>
      <w14:numForm w14:val="lining"/>
    </w:rPr>
  </w:style>
  <w:style w:type="paragraph" w:customStyle="1" w:styleId="TypprceBP">
    <w:name w:val="Typ práce (BP)"/>
    <w:basedOn w:val="Normln"/>
    <w:next w:val="Normln"/>
    <w:link w:val="TypprceBPChar"/>
    <w:uiPriority w:val="6"/>
    <w:semiHidden/>
    <w:qFormat/>
    <w:rsid w:val="00450AE9"/>
    <w:pPr>
      <w:spacing w:after="360" w:line="288" w:lineRule="auto"/>
      <w:jc w:val="center"/>
    </w:pPr>
    <w:rPr>
      <w:rFonts w:asciiTheme="majorHAnsi" w:eastAsiaTheme="minorHAnsi" w:hAnsiTheme="majorHAnsi" w:cstheme="minorBidi"/>
      <w:caps/>
      <w:sz w:val="36"/>
      <w:szCs w:val="22"/>
      <w:lang w:eastAsia="en-US"/>
      <w14:numForm w14:val="lining"/>
    </w:rPr>
  </w:style>
  <w:style w:type="character" w:customStyle="1" w:styleId="NzevBPChar">
    <w:name w:val="Název BP Char"/>
    <w:basedOn w:val="Standardnpsmoodstavce"/>
    <w:link w:val="NzevBP"/>
    <w:uiPriority w:val="6"/>
    <w:semiHidden/>
    <w:rsid w:val="003C7DB4"/>
    <w:rPr>
      <w:rFonts w:asciiTheme="majorHAnsi" w:hAnsiTheme="majorHAnsi"/>
      <w:b/>
      <w:sz w:val="40"/>
      <w14:numForm w14:val="lining"/>
    </w:rPr>
  </w:style>
  <w:style w:type="paragraph" w:customStyle="1" w:styleId="Studijnprogram">
    <w:name w:val="Studijní program"/>
    <w:basedOn w:val="Normln"/>
    <w:next w:val="Normln"/>
    <w:link w:val="StudijnprogramChar"/>
    <w:uiPriority w:val="6"/>
    <w:semiHidden/>
    <w:qFormat/>
    <w:rsid w:val="00450AE9"/>
    <w:pPr>
      <w:spacing w:after="6000" w:line="288" w:lineRule="auto"/>
      <w:jc w:val="center"/>
    </w:pPr>
    <w:rPr>
      <w:rFonts w:asciiTheme="majorHAnsi" w:eastAsiaTheme="minorHAnsi" w:hAnsiTheme="majorHAnsi" w:cstheme="minorBidi"/>
      <w:sz w:val="22"/>
      <w:szCs w:val="22"/>
      <w:lang w:eastAsia="en-US"/>
      <w14:numForm w14:val="lining"/>
    </w:rPr>
  </w:style>
  <w:style w:type="character" w:customStyle="1" w:styleId="TypprceBPChar">
    <w:name w:val="Typ práce (BP) Char"/>
    <w:basedOn w:val="Standardnpsmoodstavce"/>
    <w:link w:val="TypprceBP"/>
    <w:uiPriority w:val="6"/>
    <w:semiHidden/>
    <w:rsid w:val="003C7DB4"/>
    <w:rPr>
      <w:rFonts w:asciiTheme="majorHAnsi" w:hAnsiTheme="majorHAnsi"/>
      <w:caps/>
      <w:sz w:val="36"/>
      <w14:numForm w14:val="lining"/>
    </w:rPr>
  </w:style>
  <w:style w:type="paragraph" w:customStyle="1" w:styleId="Autor">
    <w:name w:val="Autor"/>
    <w:basedOn w:val="Normln"/>
    <w:next w:val="Normln"/>
    <w:link w:val="AutorChar"/>
    <w:uiPriority w:val="6"/>
    <w:semiHidden/>
    <w:qFormat/>
    <w:rsid w:val="00450AE9"/>
    <w:pPr>
      <w:spacing w:after="220" w:line="288" w:lineRule="auto"/>
      <w:jc w:val="center"/>
    </w:pPr>
    <w:rPr>
      <w:rFonts w:asciiTheme="majorHAnsi" w:eastAsiaTheme="minorHAnsi" w:hAnsiTheme="majorHAnsi" w:cstheme="minorBidi"/>
      <w:sz w:val="22"/>
      <w:szCs w:val="22"/>
      <w:lang w:eastAsia="en-US"/>
      <w14:numForm w14:val="lining"/>
    </w:rPr>
  </w:style>
  <w:style w:type="character" w:customStyle="1" w:styleId="StudijnprogramChar">
    <w:name w:val="Studijní program Char"/>
    <w:basedOn w:val="Standardnpsmoodstavce"/>
    <w:link w:val="Studijnprogram"/>
    <w:uiPriority w:val="6"/>
    <w:semiHidden/>
    <w:rsid w:val="003C7DB4"/>
    <w:rPr>
      <w:rFonts w:asciiTheme="majorHAnsi" w:hAnsiTheme="majorHAnsi"/>
      <w14:numForm w14:val="lining"/>
    </w:rPr>
  </w:style>
  <w:style w:type="paragraph" w:customStyle="1" w:styleId="VedoucBP">
    <w:name w:val="Vedoucí BP"/>
    <w:basedOn w:val="Normln"/>
    <w:next w:val="Normln"/>
    <w:link w:val="VedoucBPChar"/>
    <w:uiPriority w:val="6"/>
    <w:semiHidden/>
    <w:qFormat/>
    <w:rsid w:val="00450AE9"/>
    <w:pPr>
      <w:spacing w:after="220" w:line="288" w:lineRule="auto"/>
      <w:jc w:val="center"/>
    </w:pPr>
    <w:rPr>
      <w:rFonts w:asciiTheme="majorHAnsi" w:eastAsiaTheme="minorHAnsi" w:hAnsiTheme="majorHAnsi" w:cstheme="minorBidi"/>
      <w:sz w:val="22"/>
      <w:szCs w:val="22"/>
      <w:lang w:eastAsia="en-US"/>
      <w14:numForm w14:val="lining"/>
    </w:rPr>
  </w:style>
  <w:style w:type="character" w:customStyle="1" w:styleId="AutorChar">
    <w:name w:val="Autor Char"/>
    <w:basedOn w:val="Standardnpsmoodstavce"/>
    <w:link w:val="Autor"/>
    <w:uiPriority w:val="6"/>
    <w:semiHidden/>
    <w:rsid w:val="003C7DB4"/>
    <w:rPr>
      <w:rFonts w:asciiTheme="majorHAnsi" w:hAnsiTheme="majorHAnsi"/>
      <w14:numForm w14:val="lining"/>
    </w:rPr>
  </w:style>
  <w:style w:type="paragraph" w:customStyle="1" w:styleId="Kdeakdyodevzdno">
    <w:name w:val="Kde a kdy odevzdáno"/>
    <w:basedOn w:val="Normln"/>
    <w:next w:val="Normln"/>
    <w:link w:val="KdeakdyodevzdnoChar"/>
    <w:uiPriority w:val="6"/>
    <w:semiHidden/>
    <w:qFormat/>
    <w:rsid w:val="00450AE9"/>
    <w:pPr>
      <w:spacing w:after="220" w:line="288" w:lineRule="auto"/>
      <w:jc w:val="center"/>
    </w:pPr>
    <w:rPr>
      <w:rFonts w:asciiTheme="majorHAnsi" w:eastAsiaTheme="minorHAnsi" w:hAnsiTheme="majorHAnsi" w:cstheme="minorBidi"/>
      <w:sz w:val="22"/>
      <w:szCs w:val="22"/>
      <w:lang w:eastAsia="en-US"/>
      <w14:numForm w14:val="lining"/>
    </w:rPr>
  </w:style>
  <w:style w:type="character" w:customStyle="1" w:styleId="VedoucBPChar">
    <w:name w:val="Vedoucí BP Char"/>
    <w:basedOn w:val="Standardnpsmoodstavce"/>
    <w:link w:val="VedoucBP"/>
    <w:uiPriority w:val="6"/>
    <w:semiHidden/>
    <w:rsid w:val="003C7DB4"/>
    <w:rPr>
      <w:rFonts w:asciiTheme="majorHAnsi" w:hAnsiTheme="majorHAnsi"/>
      <w14:numForm w14:val="lining"/>
    </w:rPr>
  </w:style>
  <w:style w:type="character" w:styleId="Odkaznakoment">
    <w:name w:val="annotation reference"/>
    <w:basedOn w:val="Standardnpsmoodstavce"/>
    <w:uiPriority w:val="99"/>
    <w:semiHidden/>
    <w:unhideWhenUsed/>
    <w:rsid w:val="000117BB"/>
    <w:rPr>
      <w:sz w:val="16"/>
      <w:szCs w:val="16"/>
    </w:rPr>
  </w:style>
  <w:style w:type="character" w:customStyle="1" w:styleId="KdeakdyodevzdnoChar">
    <w:name w:val="Kde a kdy odevzdáno Char"/>
    <w:basedOn w:val="Standardnpsmoodstavce"/>
    <w:link w:val="Kdeakdyodevzdno"/>
    <w:uiPriority w:val="6"/>
    <w:semiHidden/>
    <w:rsid w:val="003C7DB4"/>
    <w:rPr>
      <w:rFonts w:asciiTheme="majorHAnsi" w:hAnsiTheme="majorHAnsi"/>
      <w14:numForm w14:val="lining"/>
    </w:rPr>
  </w:style>
  <w:style w:type="paragraph" w:styleId="Textkomente">
    <w:name w:val="annotation text"/>
    <w:basedOn w:val="Normln"/>
    <w:link w:val="TextkomenteChar"/>
    <w:uiPriority w:val="99"/>
    <w:semiHidden/>
    <w:unhideWhenUsed/>
    <w:rsid w:val="000117BB"/>
    <w:pPr>
      <w:spacing w:after="220"/>
    </w:pPr>
    <w:rPr>
      <w:rFonts w:asciiTheme="minorHAnsi" w:eastAsiaTheme="minorHAnsi" w:hAnsiTheme="minorHAnsi" w:cstheme="minorBidi"/>
      <w:sz w:val="20"/>
      <w:szCs w:val="20"/>
      <w:lang w:eastAsia="en-US"/>
      <w14:numForm w14:val="lining"/>
    </w:rPr>
  </w:style>
  <w:style w:type="character" w:customStyle="1" w:styleId="TextkomenteChar">
    <w:name w:val="Text komentáře Char"/>
    <w:basedOn w:val="Standardnpsmoodstavce"/>
    <w:link w:val="Textkomente"/>
    <w:uiPriority w:val="99"/>
    <w:semiHidden/>
    <w:rsid w:val="000117BB"/>
    <w:rPr>
      <w:sz w:val="20"/>
      <w:szCs w:val="20"/>
    </w:rPr>
  </w:style>
  <w:style w:type="paragraph" w:styleId="Pedmtkomente">
    <w:name w:val="annotation subject"/>
    <w:basedOn w:val="Textkomente"/>
    <w:next w:val="Textkomente"/>
    <w:link w:val="PedmtkomenteChar"/>
    <w:uiPriority w:val="99"/>
    <w:semiHidden/>
    <w:unhideWhenUsed/>
    <w:rsid w:val="000117BB"/>
    <w:rPr>
      <w:b/>
      <w:bCs/>
    </w:rPr>
  </w:style>
  <w:style w:type="character" w:customStyle="1" w:styleId="PedmtkomenteChar">
    <w:name w:val="Předmět komentáře Char"/>
    <w:basedOn w:val="TextkomenteChar"/>
    <w:link w:val="Pedmtkomente"/>
    <w:uiPriority w:val="99"/>
    <w:semiHidden/>
    <w:rsid w:val="000117BB"/>
    <w:rPr>
      <w:b/>
      <w:bCs/>
      <w:sz w:val="20"/>
      <w:szCs w:val="20"/>
    </w:rPr>
  </w:style>
  <w:style w:type="paragraph" w:styleId="Textbubliny">
    <w:name w:val="Balloon Text"/>
    <w:basedOn w:val="Normln"/>
    <w:link w:val="TextbublinyChar"/>
    <w:uiPriority w:val="99"/>
    <w:semiHidden/>
    <w:unhideWhenUsed/>
    <w:rsid w:val="000117BB"/>
    <w:rPr>
      <w:rFonts w:ascii="Segoe UI" w:eastAsiaTheme="minorHAnsi" w:hAnsi="Segoe UI" w:cs="Segoe UI"/>
      <w:sz w:val="18"/>
      <w:szCs w:val="18"/>
      <w:lang w:eastAsia="en-US"/>
      <w14:numForm w14:val="lining"/>
    </w:rPr>
  </w:style>
  <w:style w:type="character" w:customStyle="1" w:styleId="TextbublinyChar">
    <w:name w:val="Text bubliny Char"/>
    <w:basedOn w:val="Standardnpsmoodstavce"/>
    <w:link w:val="Textbubliny"/>
    <w:uiPriority w:val="99"/>
    <w:semiHidden/>
    <w:rsid w:val="000117BB"/>
    <w:rPr>
      <w:rFonts w:ascii="Segoe UI" w:hAnsi="Segoe UI" w:cs="Segoe UI"/>
      <w:sz w:val="18"/>
      <w:szCs w:val="18"/>
    </w:rPr>
  </w:style>
  <w:style w:type="paragraph" w:styleId="Citt">
    <w:name w:val="Quote"/>
    <w:basedOn w:val="Normln"/>
    <w:next w:val="Normln"/>
    <w:link w:val="CittChar"/>
    <w:uiPriority w:val="29"/>
    <w:qFormat/>
    <w:rsid w:val="00FF2AA4"/>
    <w:pPr>
      <w:spacing w:after="220" w:line="288" w:lineRule="auto"/>
    </w:pPr>
    <w:rPr>
      <w:rFonts w:asciiTheme="minorHAnsi" w:eastAsiaTheme="minorHAnsi" w:hAnsiTheme="minorHAnsi" w:cstheme="minorBidi"/>
      <w:i/>
      <w:iCs/>
      <w:color w:val="404040" w:themeColor="text1" w:themeTint="BF"/>
      <w:sz w:val="22"/>
      <w:szCs w:val="22"/>
      <w:lang w:eastAsia="en-US"/>
      <w14:numForm w14:val="lining"/>
    </w:rPr>
  </w:style>
  <w:style w:type="character" w:customStyle="1" w:styleId="CittChar">
    <w:name w:val="Citát Char"/>
    <w:basedOn w:val="Standardnpsmoodstavce"/>
    <w:link w:val="Citt"/>
    <w:uiPriority w:val="29"/>
    <w:rsid w:val="00FF2AA4"/>
    <w:rPr>
      <w:i/>
      <w:iCs/>
      <w:color w:val="404040" w:themeColor="text1" w:themeTint="BF"/>
      <w14:numForm w14:val="lining"/>
    </w:rPr>
  </w:style>
  <w:style w:type="paragraph" w:styleId="Titulek">
    <w:name w:val="caption"/>
    <w:basedOn w:val="Normln"/>
    <w:next w:val="Normln"/>
    <w:uiPriority w:val="35"/>
    <w:unhideWhenUsed/>
    <w:qFormat/>
    <w:rsid w:val="00E34B81"/>
    <w:pPr>
      <w:keepNext/>
      <w:spacing w:before="240" w:after="200"/>
    </w:pPr>
    <w:rPr>
      <w:rFonts w:asciiTheme="minorHAnsi" w:eastAsiaTheme="minorHAnsi" w:hAnsiTheme="minorHAnsi" w:cstheme="minorBidi"/>
      <w:iCs/>
      <w:sz w:val="20"/>
      <w:szCs w:val="18"/>
      <w:lang w:eastAsia="en-US"/>
      <w14:numForm w14:val="lining"/>
    </w:rPr>
  </w:style>
  <w:style w:type="paragraph" w:styleId="Seznamobrzk">
    <w:name w:val="table of figures"/>
    <w:basedOn w:val="Normln"/>
    <w:next w:val="Normln"/>
    <w:uiPriority w:val="99"/>
    <w:unhideWhenUsed/>
    <w:rsid w:val="0002754A"/>
    <w:pPr>
      <w:spacing w:line="288" w:lineRule="auto"/>
    </w:pPr>
    <w:rPr>
      <w:rFonts w:asciiTheme="minorHAnsi" w:eastAsiaTheme="minorHAnsi" w:hAnsiTheme="minorHAnsi" w:cstheme="minorBidi"/>
      <w:sz w:val="22"/>
      <w:szCs w:val="22"/>
      <w:lang w:eastAsia="en-US"/>
      <w14:numForm w14:val="lining"/>
    </w:rPr>
  </w:style>
  <w:style w:type="table" w:styleId="Mkatabulky">
    <w:name w:val="Table Grid"/>
    <w:basedOn w:val="Normlntabulka"/>
    <w:uiPriority w:val="39"/>
    <w:rsid w:val="000B3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rosttabulka5">
    <w:name w:val="Plain Table 5"/>
    <w:basedOn w:val="Normlntabulka"/>
    <w:uiPriority w:val="45"/>
    <w:rsid w:val="000B320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1">
    <w:name w:val="Styl1"/>
    <w:basedOn w:val="Klasicktabulka1"/>
    <w:uiPriority w:val="99"/>
    <w:rsid w:val="0091467F"/>
    <w:pPr>
      <w:spacing w:before="60" w:after="60"/>
      <w:jc w:val="right"/>
    </w:pPr>
    <w:rPr>
      <w:sz w:val="20"/>
      <w:szCs w:val="20"/>
      <w:lang w:val="en-US" w:eastAsia="cs-CZ"/>
    </w:rPr>
    <w:tblPr>
      <w:tblBorders>
        <w:top w:val="single" w:sz="18" w:space="0" w:color="auto"/>
        <w:bottom w:val="single" w:sz="18" w:space="0" w:color="auto"/>
      </w:tblBorders>
    </w:tblPr>
    <w:tcPr>
      <w:shd w:val="clear" w:color="auto" w:fill="auto"/>
      <w:vAlign w:val="center"/>
    </w:tcPr>
    <w:tblStylePr w:type="firstRow">
      <w:rPr>
        <w:rFonts w:asciiTheme="minorHAnsi" w:hAnsiTheme="minorHAnsi"/>
        <w:b/>
        <w:i w:val="0"/>
        <w:iCs/>
        <w:sz w:val="20"/>
      </w:rPr>
      <w:tblPr/>
      <w:tcPr>
        <w:tcBorders>
          <w:bottom w:val="single" w:sz="12" w:space="0" w:color="auto"/>
          <w:tl2br w:val="none" w:sz="0" w:space="0" w:color="auto"/>
          <w:tr2bl w:val="none" w:sz="0" w:space="0" w:color="auto"/>
        </w:tcBorders>
        <w:shd w:val="clear" w:color="auto" w:fill="auto"/>
      </w:tcPr>
    </w:tblStylePr>
    <w:tblStylePr w:type="lastRow">
      <w:rPr>
        <w:rFonts w:asciiTheme="minorHAnsi" w:hAnsiTheme="minorHAnsi"/>
        <w:color w:val="auto"/>
        <w:sz w:val="20"/>
      </w:rPr>
      <w:tblPr/>
      <w:tcPr>
        <w:tcBorders>
          <w:top w:val="single" w:sz="12" w:space="0" w:color="auto"/>
          <w:tl2br w:val="none" w:sz="0" w:space="0" w:color="auto"/>
          <w:tr2bl w:val="none" w:sz="0" w:space="0" w:color="auto"/>
        </w:tcBorders>
        <w:shd w:val="clear" w:color="auto" w:fill="auto"/>
      </w:tcPr>
    </w:tblStylePr>
    <w:tblStylePr w:type="firstCol">
      <w:rPr>
        <w:rFonts w:asciiTheme="minorHAnsi" w:hAnsiTheme="minorHAnsi"/>
        <w:sz w:val="20"/>
      </w:rPr>
      <w:tblPr/>
      <w:tcPr>
        <w:tcBorders>
          <w:right w:val="nil"/>
          <w:tl2br w:val="none" w:sz="0" w:space="0" w:color="auto"/>
          <w:tr2bl w:val="none" w:sz="0" w:space="0" w:color="auto"/>
        </w:tcBorders>
        <w:shd w:val="clear" w:color="auto" w:fill="auto"/>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rmtovanvHTML">
    <w:name w:val="HTML Preformatted"/>
    <w:basedOn w:val="Normln"/>
    <w:link w:val="FormtovanvHTMLChar"/>
    <w:uiPriority w:val="99"/>
    <w:semiHidden/>
    <w:unhideWhenUsed/>
    <w:rsid w:val="004004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FormtovanvHTMLChar">
    <w:name w:val="Formátovaný v HTML Char"/>
    <w:basedOn w:val="Standardnpsmoodstavce"/>
    <w:link w:val="FormtovanvHTML"/>
    <w:uiPriority w:val="99"/>
    <w:semiHidden/>
    <w:rsid w:val="004004D1"/>
    <w:rPr>
      <w:rFonts w:ascii="Courier New" w:eastAsia="Times New Roman" w:hAnsi="Courier New" w:cs="Courier New"/>
      <w:sz w:val="20"/>
      <w:szCs w:val="20"/>
      <w:lang w:eastAsia="cs-CZ"/>
    </w:rPr>
  </w:style>
  <w:style w:type="table" w:styleId="Klasicktabulka1">
    <w:name w:val="Table Classic 1"/>
    <w:basedOn w:val="Normlntabulka"/>
    <w:uiPriority w:val="99"/>
    <w:semiHidden/>
    <w:unhideWhenUsed/>
    <w:rsid w:val="00E267BC"/>
    <w:pPr>
      <w:spacing w:after="220" w:line="288"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extprogramovhokdu">
    <w:name w:val="Text programového kódu"/>
    <w:basedOn w:val="Normln"/>
    <w:link w:val="TextprogramovhokduChar"/>
    <w:uiPriority w:val="2"/>
    <w:qFormat/>
    <w:rsid w:val="004B6DE4"/>
    <w:pPr>
      <w:keepNext/>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rPr>
      <w:rFonts w:ascii="Consolas" w:hAnsi="Consolas" w:cs="Courier New"/>
      <w:w w:val="80"/>
      <w:sz w:val="22"/>
    </w:rPr>
  </w:style>
  <w:style w:type="paragraph" w:customStyle="1" w:styleId="Textvtabulce">
    <w:name w:val="Text v tabulce"/>
    <w:basedOn w:val="Normln"/>
    <w:link w:val="TextvtabulceChar"/>
    <w:uiPriority w:val="1"/>
    <w:qFormat/>
    <w:rsid w:val="0091467F"/>
    <w:pPr>
      <w:spacing w:before="60" w:after="60" w:line="288" w:lineRule="auto"/>
    </w:pPr>
    <w:rPr>
      <w:rFonts w:asciiTheme="minorHAnsi" w:eastAsiaTheme="minorHAnsi" w:hAnsiTheme="minorHAnsi" w:cstheme="minorBidi"/>
      <w:sz w:val="20"/>
      <w:szCs w:val="22"/>
      <w:lang w:eastAsia="en-US"/>
      <w14:numForm w14:val="lining"/>
    </w:rPr>
  </w:style>
  <w:style w:type="character" w:customStyle="1" w:styleId="TextprogramovhokduChar">
    <w:name w:val="Text programového kódu Char"/>
    <w:basedOn w:val="Standardnpsmoodstavce"/>
    <w:link w:val="Textprogramovhokdu"/>
    <w:uiPriority w:val="2"/>
    <w:rsid w:val="004B6DE4"/>
    <w:rPr>
      <w:rFonts w:ascii="Consolas" w:eastAsia="Times New Roman" w:hAnsi="Consolas" w:cs="Courier New"/>
      <w:w w:val="80"/>
      <w:szCs w:val="24"/>
      <w:shd w:val="clear" w:color="auto" w:fill="F2F2F2" w:themeFill="background1" w:themeFillShade="F2"/>
      <w:lang w:eastAsia="cs-CZ"/>
    </w:rPr>
  </w:style>
  <w:style w:type="paragraph" w:styleId="Zhlav">
    <w:name w:val="header"/>
    <w:basedOn w:val="Normln"/>
    <w:link w:val="ZhlavChar"/>
    <w:uiPriority w:val="99"/>
    <w:unhideWhenUsed/>
    <w:rsid w:val="00961262"/>
    <w:pPr>
      <w:tabs>
        <w:tab w:val="center" w:pos="4536"/>
        <w:tab w:val="right" w:pos="9072"/>
      </w:tabs>
    </w:pPr>
    <w:rPr>
      <w:rFonts w:asciiTheme="minorHAnsi" w:eastAsiaTheme="minorHAnsi" w:hAnsiTheme="minorHAnsi" w:cstheme="minorBidi"/>
      <w:sz w:val="22"/>
      <w:szCs w:val="22"/>
      <w:lang w:eastAsia="en-US"/>
      <w14:numForm w14:val="lining"/>
    </w:rPr>
  </w:style>
  <w:style w:type="character" w:customStyle="1" w:styleId="TextvtabulceChar">
    <w:name w:val="Text v tabulce Char"/>
    <w:basedOn w:val="Standardnpsmoodstavce"/>
    <w:link w:val="Textvtabulce"/>
    <w:uiPriority w:val="1"/>
    <w:rsid w:val="0091467F"/>
    <w:rPr>
      <w:sz w:val="20"/>
      <w14:numForm w14:val="lining"/>
    </w:rPr>
  </w:style>
  <w:style w:type="character" w:customStyle="1" w:styleId="ZhlavChar">
    <w:name w:val="Záhlaví Char"/>
    <w:basedOn w:val="Standardnpsmoodstavce"/>
    <w:link w:val="Zhlav"/>
    <w:uiPriority w:val="99"/>
    <w:rsid w:val="00961262"/>
    <w:rPr>
      <w14:numForm w14:val="lining"/>
    </w:rPr>
  </w:style>
  <w:style w:type="paragraph" w:styleId="Zpat">
    <w:name w:val="footer"/>
    <w:basedOn w:val="Normln"/>
    <w:link w:val="ZpatChar"/>
    <w:uiPriority w:val="99"/>
    <w:unhideWhenUsed/>
    <w:rsid w:val="00961262"/>
    <w:pPr>
      <w:tabs>
        <w:tab w:val="center" w:pos="4536"/>
        <w:tab w:val="right" w:pos="9072"/>
      </w:tabs>
    </w:pPr>
    <w:rPr>
      <w:rFonts w:asciiTheme="minorHAnsi" w:eastAsiaTheme="minorHAnsi" w:hAnsiTheme="minorHAnsi" w:cstheme="minorBidi"/>
      <w:sz w:val="22"/>
      <w:szCs w:val="22"/>
      <w:lang w:eastAsia="en-US"/>
      <w14:numForm w14:val="lining"/>
    </w:rPr>
  </w:style>
  <w:style w:type="character" w:customStyle="1" w:styleId="ZpatChar">
    <w:name w:val="Zápatí Char"/>
    <w:basedOn w:val="Standardnpsmoodstavce"/>
    <w:link w:val="Zpat"/>
    <w:uiPriority w:val="99"/>
    <w:rsid w:val="00961262"/>
    <w:rPr>
      <w14:numForm w14:val="lining"/>
    </w:rPr>
  </w:style>
  <w:style w:type="paragraph" w:styleId="Textvysvtlivek">
    <w:name w:val="endnote text"/>
    <w:basedOn w:val="Normln"/>
    <w:link w:val="TextvysvtlivekChar"/>
    <w:uiPriority w:val="99"/>
    <w:semiHidden/>
    <w:unhideWhenUsed/>
    <w:rsid w:val="009F2957"/>
    <w:rPr>
      <w:rFonts w:asciiTheme="minorHAnsi" w:eastAsiaTheme="minorHAnsi" w:hAnsiTheme="minorHAnsi" w:cstheme="minorBidi"/>
      <w:sz w:val="20"/>
      <w:szCs w:val="20"/>
      <w:lang w:eastAsia="en-US"/>
      <w14:numForm w14:val="lining"/>
    </w:rPr>
  </w:style>
  <w:style w:type="character" w:customStyle="1" w:styleId="TextvysvtlivekChar">
    <w:name w:val="Text vysvětlivek Char"/>
    <w:basedOn w:val="Standardnpsmoodstavce"/>
    <w:link w:val="Textvysvtlivek"/>
    <w:uiPriority w:val="99"/>
    <w:semiHidden/>
    <w:rsid w:val="009F2957"/>
    <w:rPr>
      <w:sz w:val="20"/>
      <w:szCs w:val="20"/>
      <w14:numForm w14:val="lining"/>
    </w:rPr>
  </w:style>
  <w:style w:type="character" w:styleId="Odkaznavysvtlivky">
    <w:name w:val="endnote reference"/>
    <w:basedOn w:val="Standardnpsmoodstavce"/>
    <w:uiPriority w:val="99"/>
    <w:semiHidden/>
    <w:unhideWhenUsed/>
    <w:rsid w:val="009F2957"/>
    <w:rPr>
      <w:vertAlign w:val="superscript"/>
    </w:rPr>
  </w:style>
  <w:style w:type="character" w:styleId="Zstupntext">
    <w:name w:val="Placeholder Text"/>
    <w:basedOn w:val="Standardnpsmoodstavce"/>
    <w:uiPriority w:val="99"/>
    <w:semiHidden/>
    <w:rsid w:val="009F2957"/>
    <w:rPr>
      <w:color w:val="808080"/>
    </w:rPr>
  </w:style>
  <w:style w:type="paragraph" w:styleId="Bezmezer">
    <w:name w:val="No Spacing"/>
    <w:link w:val="BezmezerChar"/>
    <w:uiPriority w:val="1"/>
    <w:qFormat/>
    <w:rsid w:val="009F2957"/>
    <w:pPr>
      <w:spacing w:after="0" w:line="240" w:lineRule="auto"/>
    </w:pPr>
    <w:rPr>
      <w:rFonts w:eastAsiaTheme="minorEastAsia"/>
      <w:lang w:eastAsia="cs-CZ"/>
    </w:rPr>
  </w:style>
  <w:style w:type="character" w:customStyle="1" w:styleId="BezmezerChar">
    <w:name w:val="Bez mezer Char"/>
    <w:basedOn w:val="Standardnpsmoodstavce"/>
    <w:link w:val="Bezmezer"/>
    <w:uiPriority w:val="1"/>
    <w:rsid w:val="003C7DB4"/>
    <w:rPr>
      <w:rFonts w:eastAsiaTheme="minorEastAsia"/>
      <w:lang w:eastAsia="cs-CZ"/>
    </w:rPr>
  </w:style>
  <w:style w:type="paragraph" w:styleId="Bibliografie">
    <w:name w:val="Bibliography"/>
    <w:basedOn w:val="Normln"/>
    <w:next w:val="Normln"/>
    <w:uiPriority w:val="37"/>
    <w:unhideWhenUsed/>
    <w:rsid w:val="00E052FB"/>
    <w:pPr>
      <w:spacing w:after="220" w:line="288" w:lineRule="auto"/>
    </w:pPr>
    <w:rPr>
      <w:rFonts w:asciiTheme="minorHAnsi" w:eastAsiaTheme="minorHAnsi" w:hAnsiTheme="minorHAnsi" w:cstheme="minorBidi"/>
      <w:sz w:val="22"/>
      <w:szCs w:val="22"/>
      <w:lang w:eastAsia="en-US"/>
      <w14:numForm w14:val="lining"/>
    </w:rPr>
  </w:style>
  <w:style w:type="character" w:customStyle="1" w:styleId="MTEquationSection">
    <w:name w:val="MTEquationSection"/>
    <w:basedOn w:val="Standardnpsmoodstavce"/>
    <w:rsid w:val="00766D98"/>
    <w:rPr>
      <w:rFonts w:ascii="Open Sans" w:hAnsi="Open Sans" w:cs="Open Sans"/>
      <w:sz w:val="22"/>
      <w:szCs w:val="22"/>
    </w:rPr>
  </w:style>
  <w:style w:type="paragraph" w:customStyle="1" w:styleId="MTDisplayEquation">
    <w:name w:val="MTDisplayEquation"/>
    <w:basedOn w:val="Normln"/>
    <w:next w:val="Normln"/>
    <w:link w:val="MTDisplayEquationChar"/>
    <w:rsid w:val="00766D98"/>
    <w:pPr>
      <w:tabs>
        <w:tab w:val="center" w:pos="4540"/>
        <w:tab w:val="right" w:pos="9080"/>
      </w:tabs>
      <w:spacing w:after="220" w:line="288" w:lineRule="auto"/>
    </w:pPr>
    <w:rPr>
      <w:rFonts w:asciiTheme="minorHAnsi" w:eastAsiaTheme="minorHAnsi" w:hAnsiTheme="minorHAnsi" w:cstheme="minorBidi"/>
      <w:sz w:val="22"/>
      <w:szCs w:val="22"/>
      <w:lang w:eastAsia="en-US"/>
      <w14:numForm w14:val="lining"/>
    </w:rPr>
  </w:style>
  <w:style w:type="character" w:customStyle="1" w:styleId="MTDisplayEquationChar">
    <w:name w:val="MTDisplayEquation Char"/>
    <w:basedOn w:val="Standardnpsmoodstavce"/>
    <w:link w:val="MTDisplayEquation"/>
    <w:rsid w:val="00766D98"/>
    <w:rPr>
      <w14:numForm w14:val="lining"/>
    </w:rPr>
  </w:style>
  <w:style w:type="character" w:styleId="Zdraznn">
    <w:name w:val="Emphasis"/>
    <w:basedOn w:val="Standardnpsmoodstavce"/>
    <w:uiPriority w:val="20"/>
    <w:qFormat/>
    <w:rsid w:val="00C67132"/>
    <w:rPr>
      <w:i/>
      <w:iCs/>
    </w:rPr>
  </w:style>
  <w:style w:type="character" w:styleId="Nevyeenzmnka">
    <w:name w:val="Unresolved Mention"/>
    <w:basedOn w:val="Standardnpsmoodstavce"/>
    <w:uiPriority w:val="99"/>
    <w:semiHidden/>
    <w:unhideWhenUsed/>
    <w:rsid w:val="00C67132"/>
    <w:rPr>
      <w:color w:val="605E5C"/>
      <w:shd w:val="clear" w:color="auto" w:fill="E1DFDD"/>
    </w:rPr>
  </w:style>
  <w:style w:type="character" w:styleId="Sledovanodkaz">
    <w:name w:val="FollowedHyperlink"/>
    <w:basedOn w:val="Standardnpsmoodstavce"/>
    <w:uiPriority w:val="99"/>
    <w:semiHidden/>
    <w:unhideWhenUsed/>
    <w:rsid w:val="00C67132"/>
    <w:rPr>
      <w:color w:val="954F72" w:themeColor="followedHyperlink"/>
      <w:u w:val="single"/>
    </w:rPr>
  </w:style>
  <w:style w:type="paragraph" w:customStyle="1" w:styleId="Bibliografie1">
    <w:name w:val="Bibliografie1"/>
    <w:basedOn w:val="Normln"/>
    <w:link w:val="BibliographyChar"/>
    <w:rsid w:val="008E4FA3"/>
    <w:pPr>
      <w:tabs>
        <w:tab w:val="left" w:pos="380"/>
      </w:tabs>
      <w:spacing w:after="240"/>
    </w:pPr>
    <w:rPr>
      <w:rFonts w:asciiTheme="minorHAnsi" w:eastAsiaTheme="minorHAnsi" w:hAnsiTheme="minorHAnsi" w:cstheme="minorBidi"/>
      <w:sz w:val="22"/>
      <w:szCs w:val="22"/>
      <w:lang w:eastAsia="en-US"/>
      <w14:numForm w14:val="lining"/>
    </w:rPr>
  </w:style>
  <w:style w:type="character" w:customStyle="1" w:styleId="BibliographyChar">
    <w:name w:val="Bibliography Char"/>
    <w:basedOn w:val="Standardnpsmoodstavce"/>
    <w:link w:val="Bibliografie1"/>
    <w:rsid w:val="008E4FA3"/>
    <w:rPr>
      <w14:numForm w14:val="lining"/>
    </w:rPr>
  </w:style>
  <w:style w:type="paragraph" w:styleId="Normlnweb">
    <w:name w:val="Normal (Web)"/>
    <w:basedOn w:val="Normln"/>
    <w:uiPriority w:val="99"/>
    <w:semiHidden/>
    <w:unhideWhenUsed/>
    <w:rsid w:val="00527CB5"/>
    <w:pPr>
      <w:spacing w:after="220" w:line="288" w:lineRule="auto"/>
    </w:pPr>
    <w:rPr>
      <w:rFonts w:eastAsiaTheme="minorHAnsi"/>
      <w:lang w:eastAsia="en-US"/>
      <w14:numForm w14:val="lining"/>
    </w:rPr>
  </w:style>
  <w:style w:type="paragraph" w:styleId="Textpoznpodarou">
    <w:name w:val="footnote text"/>
    <w:basedOn w:val="Normln"/>
    <w:link w:val="TextpoznpodarouChar"/>
    <w:uiPriority w:val="99"/>
    <w:semiHidden/>
    <w:unhideWhenUsed/>
    <w:rsid w:val="00102733"/>
    <w:rPr>
      <w:rFonts w:asciiTheme="minorHAnsi" w:eastAsiaTheme="minorHAnsi" w:hAnsiTheme="minorHAnsi" w:cstheme="minorBidi"/>
      <w:sz w:val="20"/>
      <w:szCs w:val="20"/>
      <w:lang w:eastAsia="en-US"/>
      <w14:numForm w14:val="lining"/>
    </w:rPr>
  </w:style>
  <w:style w:type="character" w:customStyle="1" w:styleId="TextpoznpodarouChar">
    <w:name w:val="Text pozn. pod čarou Char"/>
    <w:basedOn w:val="Standardnpsmoodstavce"/>
    <w:link w:val="Textpoznpodarou"/>
    <w:uiPriority w:val="99"/>
    <w:semiHidden/>
    <w:rsid w:val="00102733"/>
    <w:rPr>
      <w:sz w:val="20"/>
      <w:szCs w:val="20"/>
      <w14:numForm w14:val="lining"/>
    </w:rPr>
  </w:style>
  <w:style w:type="character" w:styleId="Znakapoznpodarou">
    <w:name w:val="footnote reference"/>
    <w:basedOn w:val="Standardnpsmoodstavce"/>
    <w:uiPriority w:val="99"/>
    <w:semiHidden/>
    <w:unhideWhenUsed/>
    <w:rsid w:val="00102733"/>
    <w:rPr>
      <w:vertAlign w:val="superscript"/>
    </w:rPr>
  </w:style>
  <w:style w:type="character" w:styleId="Siln">
    <w:name w:val="Strong"/>
    <w:basedOn w:val="Standardnpsmoodstavce"/>
    <w:uiPriority w:val="22"/>
    <w:qFormat/>
    <w:rsid w:val="00467449"/>
    <w:rPr>
      <w:b/>
      <w:bCs/>
    </w:rPr>
  </w:style>
  <w:style w:type="paragraph" w:styleId="Revize">
    <w:name w:val="Revision"/>
    <w:hidden/>
    <w:uiPriority w:val="99"/>
    <w:semiHidden/>
    <w:rsid w:val="007B11A3"/>
    <w:pPr>
      <w:spacing w:after="0" w:line="240" w:lineRule="auto"/>
    </w:pPr>
    <w:rPr>
      <w:rFonts w:ascii="Times New Roman" w:eastAsia="Times New Roman" w:hAnsi="Times New Roman" w:cs="Times New Roman"/>
      <w:sz w:val="24"/>
      <w:szCs w:val="24"/>
      <w:lang w:eastAsia="cs-CZ"/>
    </w:rPr>
  </w:style>
  <w:style w:type="paragraph" w:styleId="Obsah4">
    <w:name w:val="toc 4"/>
    <w:basedOn w:val="Normln"/>
    <w:next w:val="Normln"/>
    <w:autoRedefine/>
    <w:uiPriority w:val="39"/>
    <w:unhideWhenUsed/>
    <w:rsid w:val="0028539F"/>
    <w:pPr>
      <w:spacing w:after="100"/>
      <w:ind w:left="720"/>
      <w:jc w:val="left"/>
    </w:pPr>
    <w:rPr>
      <w:rFonts w:asciiTheme="minorHAnsi" w:eastAsiaTheme="minorEastAsia" w:hAnsiTheme="minorHAnsi" w:cstheme="minorBidi"/>
    </w:rPr>
  </w:style>
  <w:style w:type="paragraph" w:styleId="Obsah5">
    <w:name w:val="toc 5"/>
    <w:basedOn w:val="Normln"/>
    <w:next w:val="Normln"/>
    <w:autoRedefine/>
    <w:uiPriority w:val="39"/>
    <w:unhideWhenUsed/>
    <w:rsid w:val="0028539F"/>
    <w:pPr>
      <w:spacing w:after="100"/>
      <w:ind w:left="960"/>
      <w:jc w:val="left"/>
    </w:pPr>
    <w:rPr>
      <w:rFonts w:asciiTheme="minorHAnsi" w:eastAsiaTheme="minorEastAsia" w:hAnsiTheme="minorHAnsi" w:cstheme="minorBidi"/>
    </w:rPr>
  </w:style>
  <w:style w:type="paragraph" w:styleId="Obsah6">
    <w:name w:val="toc 6"/>
    <w:basedOn w:val="Normln"/>
    <w:next w:val="Normln"/>
    <w:autoRedefine/>
    <w:uiPriority w:val="39"/>
    <w:unhideWhenUsed/>
    <w:rsid w:val="0028539F"/>
    <w:pPr>
      <w:spacing w:after="100"/>
      <w:ind w:left="1200"/>
      <w:jc w:val="left"/>
    </w:pPr>
    <w:rPr>
      <w:rFonts w:asciiTheme="minorHAnsi" w:eastAsiaTheme="minorEastAsia" w:hAnsiTheme="minorHAnsi" w:cstheme="minorBidi"/>
    </w:rPr>
  </w:style>
  <w:style w:type="paragraph" w:styleId="Obsah7">
    <w:name w:val="toc 7"/>
    <w:basedOn w:val="Normln"/>
    <w:next w:val="Normln"/>
    <w:autoRedefine/>
    <w:uiPriority w:val="39"/>
    <w:unhideWhenUsed/>
    <w:rsid w:val="0028539F"/>
    <w:pPr>
      <w:spacing w:after="100"/>
      <w:ind w:left="1440"/>
      <w:jc w:val="left"/>
    </w:pPr>
    <w:rPr>
      <w:rFonts w:asciiTheme="minorHAnsi" w:eastAsiaTheme="minorEastAsia" w:hAnsiTheme="minorHAnsi" w:cstheme="minorBidi"/>
    </w:rPr>
  </w:style>
  <w:style w:type="paragraph" w:styleId="Obsah8">
    <w:name w:val="toc 8"/>
    <w:basedOn w:val="Normln"/>
    <w:next w:val="Normln"/>
    <w:autoRedefine/>
    <w:uiPriority w:val="39"/>
    <w:unhideWhenUsed/>
    <w:rsid w:val="0028539F"/>
    <w:pPr>
      <w:spacing w:after="100"/>
      <w:ind w:left="1680"/>
      <w:jc w:val="left"/>
    </w:pPr>
    <w:rPr>
      <w:rFonts w:asciiTheme="minorHAnsi" w:eastAsiaTheme="minorEastAsia" w:hAnsiTheme="minorHAnsi" w:cstheme="minorBidi"/>
    </w:rPr>
  </w:style>
  <w:style w:type="paragraph" w:styleId="Obsah9">
    <w:name w:val="toc 9"/>
    <w:basedOn w:val="Normln"/>
    <w:next w:val="Normln"/>
    <w:autoRedefine/>
    <w:uiPriority w:val="39"/>
    <w:unhideWhenUsed/>
    <w:rsid w:val="0028539F"/>
    <w:pPr>
      <w:spacing w:after="100"/>
      <w:ind w:left="1920"/>
      <w:jc w:val="left"/>
    </w:pPr>
    <w:rPr>
      <w:rFonts w:asciiTheme="minorHAnsi" w:eastAsiaTheme="minorEastAsia" w:hAnsiTheme="minorHAnsi" w:cstheme="minorBidi"/>
    </w:rPr>
  </w:style>
  <w:style w:type="table" w:styleId="Prosttabulka2">
    <w:name w:val="Plain Table 2"/>
    <w:basedOn w:val="Normlntabulka"/>
    <w:uiPriority w:val="42"/>
    <w:rsid w:val="002158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rosttabulka3">
    <w:name w:val="Plain Table 3"/>
    <w:basedOn w:val="Normlntabulka"/>
    <w:uiPriority w:val="43"/>
    <w:rsid w:val="002158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24">
      <w:bodyDiv w:val="1"/>
      <w:marLeft w:val="0"/>
      <w:marRight w:val="0"/>
      <w:marTop w:val="0"/>
      <w:marBottom w:val="0"/>
      <w:divBdr>
        <w:top w:val="none" w:sz="0" w:space="0" w:color="auto"/>
        <w:left w:val="none" w:sz="0" w:space="0" w:color="auto"/>
        <w:bottom w:val="none" w:sz="0" w:space="0" w:color="auto"/>
        <w:right w:val="none" w:sz="0" w:space="0" w:color="auto"/>
      </w:divBdr>
      <w:divsChild>
        <w:div w:id="995767339">
          <w:marLeft w:val="0"/>
          <w:marRight w:val="0"/>
          <w:marTop w:val="0"/>
          <w:marBottom w:val="0"/>
          <w:divBdr>
            <w:top w:val="none" w:sz="0" w:space="0" w:color="auto"/>
            <w:left w:val="none" w:sz="0" w:space="0" w:color="auto"/>
            <w:bottom w:val="none" w:sz="0" w:space="0" w:color="auto"/>
            <w:right w:val="none" w:sz="0" w:space="0" w:color="auto"/>
          </w:divBdr>
          <w:divsChild>
            <w:div w:id="1530991842">
              <w:marLeft w:val="0"/>
              <w:marRight w:val="0"/>
              <w:marTop w:val="0"/>
              <w:marBottom w:val="0"/>
              <w:divBdr>
                <w:top w:val="none" w:sz="0" w:space="0" w:color="auto"/>
                <w:left w:val="none" w:sz="0" w:space="0" w:color="auto"/>
                <w:bottom w:val="none" w:sz="0" w:space="0" w:color="auto"/>
                <w:right w:val="none" w:sz="0" w:space="0" w:color="auto"/>
              </w:divBdr>
            </w:div>
            <w:div w:id="935868722">
              <w:marLeft w:val="0"/>
              <w:marRight w:val="0"/>
              <w:marTop w:val="0"/>
              <w:marBottom w:val="0"/>
              <w:divBdr>
                <w:top w:val="none" w:sz="0" w:space="0" w:color="auto"/>
                <w:left w:val="none" w:sz="0" w:space="0" w:color="auto"/>
                <w:bottom w:val="none" w:sz="0" w:space="0" w:color="auto"/>
                <w:right w:val="none" w:sz="0" w:space="0" w:color="auto"/>
              </w:divBdr>
            </w:div>
            <w:div w:id="1598443030">
              <w:marLeft w:val="0"/>
              <w:marRight w:val="0"/>
              <w:marTop w:val="0"/>
              <w:marBottom w:val="0"/>
              <w:divBdr>
                <w:top w:val="none" w:sz="0" w:space="0" w:color="auto"/>
                <w:left w:val="none" w:sz="0" w:space="0" w:color="auto"/>
                <w:bottom w:val="none" w:sz="0" w:space="0" w:color="auto"/>
                <w:right w:val="none" w:sz="0" w:space="0" w:color="auto"/>
              </w:divBdr>
            </w:div>
            <w:div w:id="1129976474">
              <w:marLeft w:val="0"/>
              <w:marRight w:val="0"/>
              <w:marTop w:val="0"/>
              <w:marBottom w:val="0"/>
              <w:divBdr>
                <w:top w:val="none" w:sz="0" w:space="0" w:color="auto"/>
                <w:left w:val="none" w:sz="0" w:space="0" w:color="auto"/>
                <w:bottom w:val="none" w:sz="0" w:space="0" w:color="auto"/>
                <w:right w:val="none" w:sz="0" w:space="0" w:color="auto"/>
              </w:divBdr>
            </w:div>
            <w:div w:id="645553630">
              <w:marLeft w:val="0"/>
              <w:marRight w:val="0"/>
              <w:marTop w:val="0"/>
              <w:marBottom w:val="0"/>
              <w:divBdr>
                <w:top w:val="none" w:sz="0" w:space="0" w:color="auto"/>
                <w:left w:val="none" w:sz="0" w:space="0" w:color="auto"/>
                <w:bottom w:val="none" w:sz="0" w:space="0" w:color="auto"/>
                <w:right w:val="none" w:sz="0" w:space="0" w:color="auto"/>
              </w:divBdr>
            </w:div>
            <w:div w:id="878931436">
              <w:marLeft w:val="0"/>
              <w:marRight w:val="0"/>
              <w:marTop w:val="0"/>
              <w:marBottom w:val="0"/>
              <w:divBdr>
                <w:top w:val="none" w:sz="0" w:space="0" w:color="auto"/>
                <w:left w:val="none" w:sz="0" w:space="0" w:color="auto"/>
                <w:bottom w:val="none" w:sz="0" w:space="0" w:color="auto"/>
                <w:right w:val="none" w:sz="0" w:space="0" w:color="auto"/>
              </w:divBdr>
            </w:div>
            <w:div w:id="822425265">
              <w:marLeft w:val="0"/>
              <w:marRight w:val="0"/>
              <w:marTop w:val="0"/>
              <w:marBottom w:val="0"/>
              <w:divBdr>
                <w:top w:val="none" w:sz="0" w:space="0" w:color="auto"/>
                <w:left w:val="none" w:sz="0" w:space="0" w:color="auto"/>
                <w:bottom w:val="none" w:sz="0" w:space="0" w:color="auto"/>
                <w:right w:val="none" w:sz="0" w:space="0" w:color="auto"/>
              </w:divBdr>
            </w:div>
            <w:div w:id="1151407327">
              <w:marLeft w:val="0"/>
              <w:marRight w:val="0"/>
              <w:marTop w:val="0"/>
              <w:marBottom w:val="0"/>
              <w:divBdr>
                <w:top w:val="none" w:sz="0" w:space="0" w:color="auto"/>
                <w:left w:val="none" w:sz="0" w:space="0" w:color="auto"/>
                <w:bottom w:val="none" w:sz="0" w:space="0" w:color="auto"/>
                <w:right w:val="none" w:sz="0" w:space="0" w:color="auto"/>
              </w:divBdr>
            </w:div>
            <w:div w:id="913467318">
              <w:marLeft w:val="0"/>
              <w:marRight w:val="0"/>
              <w:marTop w:val="0"/>
              <w:marBottom w:val="0"/>
              <w:divBdr>
                <w:top w:val="none" w:sz="0" w:space="0" w:color="auto"/>
                <w:left w:val="none" w:sz="0" w:space="0" w:color="auto"/>
                <w:bottom w:val="none" w:sz="0" w:space="0" w:color="auto"/>
                <w:right w:val="none" w:sz="0" w:space="0" w:color="auto"/>
              </w:divBdr>
            </w:div>
            <w:div w:id="1632125208">
              <w:marLeft w:val="0"/>
              <w:marRight w:val="0"/>
              <w:marTop w:val="0"/>
              <w:marBottom w:val="0"/>
              <w:divBdr>
                <w:top w:val="none" w:sz="0" w:space="0" w:color="auto"/>
                <w:left w:val="none" w:sz="0" w:space="0" w:color="auto"/>
                <w:bottom w:val="none" w:sz="0" w:space="0" w:color="auto"/>
                <w:right w:val="none" w:sz="0" w:space="0" w:color="auto"/>
              </w:divBdr>
            </w:div>
            <w:div w:id="1415276728">
              <w:marLeft w:val="0"/>
              <w:marRight w:val="0"/>
              <w:marTop w:val="0"/>
              <w:marBottom w:val="0"/>
              <w:divBdr>
                <w:top w:val="none" w:sz="0" w:space="0" w:color="auto"/>
                <w:left w:val="none" w:sz="0" w:space="0" w:color="auto"/>
                <w:bottom w:val="none" w:sz="0" w:space="0" w:color="auto"/>
                <w:right w:val="none" w:sz="0" w:space="0" w:color="auto"/>
              </w:divBdr>
            </w:div>
            <w:div w:id="2001735425">
              <w:marLeft w:val="0"/>
              <w:marRight w:val="0"/>
              <w:marTop w:val="0"/>
              <w:marBottom w:val="0"/>
              <w:divBdr>
                <w:top w:val="none" w:sz="0" w:space="0" w:color="auto"/>
                <w:left w:val="none" w:sz="0" w:space="0" w:color="auto"/>
                <w:bottom w:val="none" w:sz="0" w:space="0" w:color="auto"/>
                <w:right w:val="none" w:sz="0" w:space="0" w:color="auto"/>
              </w:divBdr>
            </w:div>
            <w:div w:id="723019961">
              <w:marLeft w:val="0"/>
              <w:marRight w:val="0"/>
              <w:marTop w:val="0"/>
              <w:marBottom w:val="0"/>
              <w:divBdr>
                <w:top w:val="none" w:sz="0" w:space="0" w:color="auto"/>
                <w:left w:val="none" w:sz="0" w:space="0" w:color="auto"/>
                <w:bottom w:val="none" w:sz="0" w:space="0" w:color="auto"/>
                <w:right w:val="none" w:sz="0" w:space="0" w:color="auto"/>
              </w:divBdr>
            </w:div>
            <w:div w:id="377584992">
              <w:marLeft w:val="0"/>
              <w:marRight w:val="0"/>
              <w:marTop w:val="0"/>
              <w:marBottom w:val="0"/>
              <w:divBdr>
                <w:top w:val="none" w:sz="0" w:space="0" w:color="auto"/>
                <w:left w:val="none" w:sz="0" w:space="0" w:color="auto"/>
                <w:bottom w:val="none" w:sz="0" w:space="0" w:color="auto"/>
                <w:right w:val="none" w:sz="0" w:space="0" w:color="auto"/>
              </w:divBdr>
            </w:div>
            <w:div w:id="1764301457">
              <w:marLeft w:val="0"/>
              <w:marRight w:val="0"/>
              <w:marTop w:val="0"/>
              <w:marBottom w:val="0"/>
              <w:divBdr>
                <w:top w:val="none" w:sz="0" w:space="0" w:color="auto"/>
                <w:left w:val="none" w:sz="0" w:space="0" w:color="auto"/>
                <w:bottom w:val="none" w:sz="0" w:space="0" w:color="auto"/>
                <w:right w:val="none" w:sz="0" w:space="0" w:color="auto"/>
              </w:divBdr>
            </w:div>
            <w:div w:id="837425642">
              <w:marLeft w:val="0"/>
              <w:marRight w:val="0"/>
              <w:marTop w:val="0"/>
              <w:marBottom w:val="0"/>
              <w:divBdr>
                <w:top w:val="none" w:sz="0" w:space="0" w:color="auto"/>
                <w:left w:val="none" w:sz="0" w:space="0" w:color="auto"/>
                <w:bottom w:val="none" w:sz="0" w:space="0" w:color="auto"/>
                <w:right w:val="none" w:sz="0" w:space="0" w:color="auto"/>
              </w:divBdr>
            </w:div>
            <w:div w:id="909727509">
              <w:marLeft w:val="0"/>
              <w:marRight w:val="0"/>
              <w:marTop w:val="0"/>
              <w:marBottom w:val="0"/>
              <w:divBdr>
                <w:top w:val="none" w:sz="0" w:space="0" w:color="auto"/>
                <w:left w:val="none" w:sz="0" w:space="0" w:color="auto"/>
                <w:bottom w:val="none" w:sz="0" w:space="0" w:color="auto"/>
                <w:right w:val="none" w:sz="0" w:space="0" w:color="auto"/>
              </w:divBdr>
            </w:div>
            <w:div w:id="1557012955">
              <w:marLeft w:val="0"/>
              <w:marRight w:val="0"/>
              <w:marTop w:val="0"/>
              <w:marBottom w:val="0"/>
              <w:divBdr>
                <w:top w:val="none" w:sz="0" w:space="0" w:color="auto"/>
                <w:left w:val="none" w:sz="0" w:space="0" w:color="auto"/>
                <w:bottom w:val="none" w:sz="0" w:space="0" w:color="auto"/>
                <w:right w:val="none" w:sz="0" w:space="0" w:color="auto"/>
              </w:divBdr>
            </w:div>
            <w:div w:id="1741636454">
              <w:marLeft w:val="0"/>
              <w:marRight w:val="0"/>
              <w:marTop w:val="0"/>
              <w:marBottom w:val="0"/>
              <w:divBdr>
                <w:top w:val="none" w:sz="0" w:space="0" w:color="auto"/>
                <w:left w:val="none" w:sz="0" w:space="0" w:color="auto"/>
                <w:bottom w:val="none" w:sz="0" w:space="0" w:color="auto"/>
                <w:right w:val="none" w:sz="0" w:space="0" w:color="auto"/>
              </w:divBdr>
            </w:div>
            <w:div w:id="763497661">
              <w:marLeft w:val="0"/>
              <w:marRight w:val="0"/>
              <w:marTop w:val="0"/>
              <w:marBottom w:val="0"/>
              <w:divBdr>
                <w:top w:val="none" w:sz="0" w:space="0" w:color="auto"/>
                <w:left w:val="none" w:sz="0" w:space="0" w:color="auto"/>
                <w:bottom w:val="none" w:sz="0" w:space="0" w:color="auto"/>
                <w:right w:val="none" w:sz="0" w:space="0" w:color="auto"/>
              </w:divBdr>
            </w:div>
            <w:div w:id="658845337">
              <w:marLeft w:val="0"/>
              <w:marRight w:val="0"/>
              <w:marTop w:val="0"/>
              <w:marBottom w:val="0"/>
              <w:divBdr>
                <w:top w:val="none" w:sz="0" w:space="0" w:color="auto"/>
                <w:left w:val="none" w:sz="0" w:space="0" w:color="auto"/>
                <w:bottom w:val="none" w:sz="0" w:space="0" w:color="auto"/>
                <w:right w:val="none" w:sz="0" w:space="0" w:color="auto"/>
              </w:divBdr>
            </w:div>
            <w:div w:id="1245216421">
              <w:marLeft w:val="0"/>
              <w:marRight w:val="0"/>
              <w:marTop w:val="0"/>
              <w:marBottom w:val="0"/>
              <w:divBdr>
                <w:top w:val="none" w:sz="0" w:space="0" w:color="auto"/>
                <w:left w:val="none" w:sz="0" w:space="0" w:color="auto"/>
                <w:bottom w:val="none" w:sz="0" w:space="0" w:color="auto"/>
                <w:right w:val="none" w:sz="0" w:space="0" w:color="auto"/>
              </w:divBdr>
            </w:div>
            <w:div w:id="529950723">
              <w:marLeft w:val="0"/>
              <w:marRight w:val="0"/>
              <w:marTop w:val="0"/>
              <w:marBottom w:val="0"/>
              <w:divBdr>
                <w:top w:val="none" w:sz="0" w:space="0" w:color="auto"/>
                <w:left w:val="none" w:sz="0" w:space="0" w:color="auto"/>
                <w:bottom w:val="none" w:sz="0" w:space="0" w:color="auto"/>
                <w:right w:val="none" w:sz="0" w:space="0" w:color="auto"/>
              </w:divBdr>
            </w:div>
            <w:div w:id="1458917058">
              <w:marLeft w:val="0"/>
              <w:marRight w:val="0"/>
              <w:marTop w:val="0"/>
              <w:marBottom w:val="0"/>
              <w:divBdr>
                <w:top w:val="none" w:sz="0" w:space="0" w:color="auto"/>
                <w:left w:val="none" w:sz="0" w:space="0" w:color="auto"/>
                <w:bottom w:val="none" w:sz="0" w:space="0" w:color="auto"/>
                <w:right w:val="none" w:sz="0" w:space="0" w:color="auto"/>
              </w:divBdr>
            </w:div>
            <w:div w:id="2003118079">
              <w:marLeft w:val="0"/>
              <w:marRight w:val="0"/>
              <w:marTop w:val="0"/>
              <w:marBottom w:val="0"/>
              <w:divBdr>
                <w:top w:val="none" w:sz="0" w:space="0" w:color="auto"/>
                <w:left w:val="none" w:sz="0" w:space="0" w:color="auto"/>
                <w:bottom w:val="none" w:sz="0" w:space="0" w:color="auto"/>
                <w:right w:val="none" w:sz="0" w:space="0" w:color="auto"/>
              </w:divBdr>
            </w:div>
            <w:div w:id="1965304535">
              <w:marLeft w:val="0"/>
              <w:marRight w:val="0"/>
              <w:marTop w:val="0"/>
              <w:marBottom w:val="0"/>
              <w:divBdr>
                <w:top w:val="none" w:sz="0" w:space="0" w:color="auto"/>
                <w:left w:val="none" w:sz="0" w:space="0" w:color="auto"/>
                <w:bottom w:val="none" w:sz="0" w:space="0" w:color="auto"/>
                <w:right w:val="none" w:sz="0" w:space="0" w:color="auto"/>
              </w:divBdr>
            </w:div>
            <w:div w:id="2090031922">
              <w:marLeft w:val="0"/>
              <w:marRight w:val="0"/>
              <w:marTop w:val="0"/>
              <w:marBottom w:val="0"/>
              <w:divBdr>
                <w:top w:val="none" w:sz="0" w:space="0" w:color="auto"/>
                <w:left w:val="none" w:sz="0" w:space="0" w:color="auto"/>
                <w:bottom w:val="none" w:sz="0" w:space="0" w:color="auto"/>
                <w:right w:val="none" w:sz="0" w:space="0" w:color="auto"/>
              </w:divBdr>
            </w:div>
            <w:div w:id="538513244">
              <w:marLeft w:val="0"/>
              <w:marRight w:val="0"/>
              <w:marTop w:val="0"/>
              <w:marBottom w:val="0"/>
              <w:divBdr>
                <w:top w:val="none" w:sz="0" w:space="0" w:color="auto"/>
                <w:left w:val="none" w:sz="0" w:space="0" w:color="auto"/>
                <w:bottom w:val="none" w:sz="0" w:space="0" w:color="auto"/>
                <w:right w:val="none" w:sz="0" w:space="0" w:color="auto"/>
              </w:divBdr>
            </w:div>
            <w:div w:id="1001667134">
              <w:marLeft w:val="0"/>
              <w:marRight w:val="0"/>
              <w:marTop w:val="0"/>
              <w:marBottom w:val="0"/>
              <w:divBdr>
                <w:top w:val="none" w:sz="0" w:space="0" w:color="auto"/>
                <w:left w:val="none" w:sz="0" w:space="0" w:color="auto"/>
                <w:bottom w:val="none" w:sz="0" w:space="0" w:color="auto"/>
                <w:right w:val="none" w:sz="0" w:space="0" w:color="auto"/>
              </w:divBdr>
            </w:div>
            <w:div w:id="2004812970">
              <w:marLeft w:val="0"/>
              <w:marRight w:val="0"/>
              <w:marTop w:val="0"/>
              <w:marBottom w:val="0"/>
              <w:divBdr>
                <w:top w:val="none" w:sz="0" w:space="0" w:color="auto"/>
                <w:left w:val="none" w:sz="0" w:space="0" w:color="auto"/>
                <w:bottom w:val="none" w:sz="0" w:space="0" w:color="auto"/>
                <w:right w:val="none" w:sz="0" w:space="0" w:color="auto"/>
              </w:divBdr>
            </w:div>
            <w:div w:id="84502039">
              <w:marLeft w:val="0"/>
              <w:marRight w:val="0"/>
              <w:marTop w:val="0"/>
              <w:marBottom w:val="0"/>
              <w:divBdr>
                <w:top w:val="none" w:sz="0" w:space="0" w:color="auto"/>
                <w:left w:val="none" w:sz="0" w:space="0" w:color="auto"/>
                <w:bottom w:val="none" w:sz="0" w:space="0" w:color="auto"/>
                <w:right w:val="none" w:sz="0" w:space="0" w:color="auto"/>
              </w:divBdr>
            </w:div>
            <w:div w:id="749353598">
              <w:marLeft w:val="0"/>
              <w:marRight w:val="0"/>
              <w:marTop w:val="0"/>
              <w:marBottom w:val="0"/>
              <w:divBdr>
                <w:top w:val="none" w:sz="0" w:space="0" w:color="auto"/>
                <w:left w:val="none" w:sz="0" w:space="0" w:color="auto"/>
                <w:bottom w:val="none" w:sz="0" w:space="0" w:color="auto"/>
                <w:right w:val="none" w:sz="0" w:space="0" w:color="auto"/>
              </w:divBdr>
            </w:div>
            <w:div w:id="274561635">
              <w:marLeft w:val="0"/>
              <w:marRight w:val="0"/>
              <w:marTop w:val="0"/>
              <w:marBottom w:val="0"/>
              <w:divBdr>
                <w:top w:val="none" w:sz="0" w:space="0" w:color="auto"/>
                <w:left w:val="none" w:sz="0" w:space="0" w:color="auto"/>
                <w:bottom w:val="none" w:sz="0" w:space="0" w:color="auto"/>
                <w:right w:val="none" w:sz="0" w:space="0" w:color="auto"/>
              </w:divBdr>
            </w:div>
            <w:div w:id="1543395095">
              <w:marLeft w:val="0"/>
              <w:marRight w:val="0"/>
              <w:marTop w:val="0"/>
              <w:marBottom w:val="0"/>
              <w:divBdr>
                <w:top w:val="none" w:sz="0" w:space="0" w:color="auto"/>
                <w:left w:val="none" w:sz="0" w:space="0" w:color="auto"/>
                <w:bottom w:val="none" w:sz="0" w:space="0" w:color="auto"/>
                <w:right w:val="none" w:sz="0" w:space="0" w:color="auto"/>
              </w:divBdr>
            </w:div>
            <w:div w:id="1034965272">
              <w:marLeft w:val="0"/>
              <w:marRight w:val="0"/>
              <w:marTop w:val="0"/>
              <w:marBottom w:val="0"/>
              <w:divBdr>
                <w:top w:val="none" w:sz="0" w:space="0" w:color="auto"/>
                <w:left w:val="none" w:sz="0" w:space="0" w:color="auto"/>
                <w:bottom w:val="none" w:sz="0" w:space="0" w:color="auto"/>
                <w:right w:val="none" w:sz="0" w:space="0" w:color="auto"/>
              </w:divBdr>
            </w:div>
            <w:div w:id="379938352">
              <w:marLeft w:val="0"/>
              <w:marRight w:val="0"/>
              <w:marTop w:val="0"/>
              <w:marBottom w:val="0"/>
              <w:divBdr>
                <w:top w:val="none" w:sz="0" w:space="0" w:color="auto"/>
                <w:left w:val="none" w:sz="0" w:space="0" w:color="auto"/>
                <w:bottom w:val="none" w:sz="0" w:space="0" w:color="auto"/>
                <w:right w:val="none" w:sz="0" w:space="0" w:color="auto"/>
              </w:divBdr>
            </w:div>
            <w:div w:id="1939019577">
              <w:marLeft w:val="0"/>
              <w:marRight w:val="0"/>
              <w:marTop w:val="0"/>
              <w:marBottom w:val="0"/>
              <w:divBdr>
                <w:top w:val="none" w:sz="0" w:space="0" w:color="auto"/>
                <w:left w:val="none" w:sz="0" w:space="0" w:color="auto"/>
                <w:bottom w:val="none" w:sz="0" w:space="0" w:color="auto"/>
                <w:right w:val="none" w:sz="0" w:space="0" w:color="auto"/>
              </w:divBdr>
            </w:div>
            <w:div w:id="68508194">
              <w:marLeft w:val="0"/>
              <w:marRight w:val="0"/>
              <w:marTop w:val="0"/>
              <w:marBottom w:val="0"/>
              <w:divBdr>
                <w:top w:val="none" w:sz="0" w:space="0" w:color="auto"/>
                <w:left w:val="none" w:sz="0" w:space="0" w:color="auto"/>
                <w:bottom w:val="none" w:sz="0" w:space="0" w:color="auto"/>
                <w:right w:val="none" w:sz="0" w:space="0" w:color="auto"/>
              </w:divBdr>
            </w:div>
            <w:div w:id="2091005145">
              <w:marLeft w:val="0"/>
              <w:marRight w:val="0"/>
              <w:marTop w:val="0"/>
              <w:marBottom w:val="0"/>
              <w:divBdr>
                <w:top w:val="none" w:sz="0" w:space="0" w:color="auto"/>
                <w:left w:val="none" w:sz="0" w:space="0" w:color="auto"/>
                <w:bottom w:val="none" w:sz="0" w:space="0" w:color="auto"/>
                <w:right w:val="none" w:sz="0" w:space="0" w:color="auto"/>
              </w:divBdr>
            </w:div>
            <w:div w:id="178933751">
              <w:marLeft w:val="0"/>
              <w:marRight w:val="0"/>
              <w:marTop w:val="0"/>
              <w:marBottom w:val="0"/>
              <w:divBdr>
                <w:top w:val="none" w:sz="0" w:space="0" w:color="auto"/>
                <w:left w:val="none" w:sz="0" w:space="0" w:color="auto"/>
                <w:bottom w:val="none" w:sz="0" w:space="0" w:color="auto"/>
                <w:right w:val="none" w:sz="0" w:space="0" w:color="auto"/>
              </w:divBdr>
            </w:div>
            <w:div w:id="1470593204">
              <w:marLeft w:val="0"/>
              <w:marRight w:val="0"/>
              <w:marTop w:val="0"/>
              <w:marBottom w:val="0"/>
              <w:divBdr>
                <w:top w:val="none" w:sz="0" w:space="0" w:color="auto"/>
                <w:left w:val="none" w:sz="0" w:space="0" w:color="auto"/>
                <w:bottom w:val="none" w:sz="0" w:space="0" w:color="auto"/>
                <w:right w:val="none" w:sz="0" w:space="0" w:color="auto"/>
              </w:divBdr>
            </w:div>
            <w:div w:id="1062944253">
              <w:marLeft w:val="0"/>
              <w:marRight w:val="0"/>
              <w:marTop w:val="0"/>
              <w:marBottom w:val="0"/>
              <w:divBdr>
                <w:top w:val="none" w:sz="0" w:space="0" w:color="auto"/>
                <w:left w:val="none" w:sz="0" w:space="0" w:color="auto"/>
                <w:bottom w:val="none" w:sz="0" w:space="0" w:color="auto"/>
                <w:right w:val="none" w:sz="0" w:space="0" w:color="auto"/>
              </w:divBdr>
            </w:div>
            <w:div w:id="477965633">
              <w:marLeft w:val="0"/>
              <w:marRight w:val="0"/>
              <w:marTop w:val="0"/>
              <w:marBottom w:val="0"/>
              <w:divBdr>
                <w:top w:val="none" w:sz="0" w:space="0" w:color="auto"/>
                <w:left w:val="none" w:sz="0" w:space="0" w:color="auto"/>
                <w:bottom w:val="none" w:sz="0" w:space="0" w:color="auto"/>
                <w:right w:val="none" w:sz="0" w:space="0" w:color="auto"/>
              </w:divBdr>
            </w:div>
            <w:div w:id="633484878">
              <w:marLeft w:val="0"/>
              <w:marRight w:val="0"/>
              <w:marTop w:val="0"/>
              <w:marBottom w:val="0"/>
              <w:divBdr>
                <w:top w:val="none" w:sz="0" w:space="0" w:color="auto"/>
                <w:left w:val="none" w:sz="0" w:space="0" w:color="auto"/>
                <w:bottom w:val="none" w:sz="0" w:space="0" w:color="auto"/>
                <w:right w:val="none" w:sz="0" w:space="0" w:color="auto"/>
              </w:divBdr>
            </w:div>
            <w:div w:id="1608348246">
              <w:marLeft w:val="0"/>
              <w:marRight w:val="0"/>
              <w:marTop w:val="0"/>
              <w:marBottom w:val="0"/>
              <w:divBdr>
                <w:top w:val="none" w:sz="0" w:space="0" w:color="auto"/>
                <w:left w:val="none" w:sz="0" w:space="0" w:color="auto"/>
                <w:bottom w:val="none" w:sz="0" w:space="0" w:color="auto"/>
                <w:right w:val="none" w:sz="0" w:space="0" w:color="auto"/>
              </w:divBdr>
            </w:div>
            <w:div w:id="193307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67">
      <w:bodyDiv w:val="1"/>
      <w:marLeft w:val="0"/>
      <w:marRight w:val="0"/>
      <w:marTop w:val="0"/>
      <w:marBottom w:val="0"/>
      <w:divBdr>
        <w:top w:val="none" w:sz="0" w:space="0" w:color="auto"/>
        <w:left w:val="none" w:sz="0" w:space="0" w:color="auto"/>
        <w:bottom w:val="none" w:sz="0" w:space="0" w:color="auto"/>
        <w:right w:val="none" w:sz="0" w:space="0" w:color="auto"/>
      </w:divBdr>
    </w:div>
    <w:div w:id="1783377">
      <w:bodyDiv w:val="1"/>
      <w:marLeft w:val="0"/>
      <w:marRight w:val="0"/>
      <w:marTop w:val="0"/>
      <w:marBottom w:val="0"/>
      <w:divBdr>
        <w:top w:val="none" w:sz="0" w:space="0" w:color="auto"/>
        <w:left w:val="none" w:sz="0" w:space="0" w:color="auto"/>
        <w:bottom w:val="none" w:sz="0" w:space="0" w:color="auto"/>
        <w:right w:val="none" w:sz="0" w:space="0" w:color="auto"/>
      </w:divBdr>
    </w:div>
    <w:div w:id="4404205">
      <w:bodyDiv w:val="1"/>
      <w:marLeft w:val="0"/>
      <w:marRight w:val="0"/>
      <w:marTop w:val="0"/>
      <w:marBottom w:val="0"/>
      <w:divBdr>
        <w:top w:val="none" w:sz="0" w:space="0" w:color="auto"/>
        <w:left w:val="none" w:sz="0" w:space="0" w:color="auto"/>
        <w:bottom w:val="none" w:sz="0" w:space="0" w:color="auto"/>
        <w:right w:val="none" w:sz="0" w:space="0" w:color="auto"/>
      </w:divBdr>
      <w:divsChild>
        <w:div w:id="1579440334">
          <w:marLeft w:val="0"/>
          <w:marRight w:val="0"/>
          <w:marTop w:val="0"/>
          <w:marBottom w:val="0"/>
          <w:divBdr>
            <w:top w:val="none" w:sz="0" w:space="0" w:color="auto"/>
            <w:left w:val="none" w:sz="0" w:space="0" w:color="auto"/>
            <w:bottom w:val="none" w:sz="0" w:space="0" w:color="auto"/>
            <w:right w:val="none" w:sz="0" w:space="0" w:color="auto"/>
          </w:divBdr>
          <w:divsChild>
            <w:div w:id="629093915">
              <w:marLeft w:val="0"/>
              <w:marRight w:val="0"/>
              <w:marTop w:val="0"/>
              <w:marBottom w:val="0"/>
              <w:divBdr>
                <w:top w:val="none" w:sz="0" w:space="0" w:color="auto"/>
                <w:left w:val="none" w:sz="0" w:space="0" w:color="auto"/>
                <w:bottom w:val="none" w:sz="0" w:space="0" w:color="auto"/>
                <w:right w:val="none" w:sz="0" w:space="0" w:color="auto"/>
              </w:divBdr>
            </w:div>
            <w:div w:id="1404986947">
              <w:marLeft w:val="0"/>
              <w:marRight w:val="0"/>
              <w:marTop w:val="0"/>
              <w:marBottom w:val="0"/>
              <w:divBdr>
                <w:top w:val="none" w:sz="0" w:space="0" w:color="auto"/>
                <w:left w:val="none" w:sz="0" w:space="0" w:color="auto"/>
                <w:bottom w:val="none" w:sz="0" w:space="0" w:color="auto"/>
                <w:right w:val="none" w:sz="0" w:space="0" w:color="auto"/>
              </w:divBdr>
            </w:div>
            <w:div w:id="1024751118">
              <w:marLeft w:val="0"/>
              <w:marRight w:val="0"/>
              <w:marTop w:val="0"/>
              <w:marBottom w:val="0"/>
              <w:divBdr>
                <w:top w:val="none" w:sz="0" w:space="0" w:color="auto"/>
                <w:left w:val="none" w:sz="0" w:space="0" w:color="auto"/>
                <w:bottom w:val="none" w:sz="0" w:space="0" w:color="auto"/>
                <w:right w:val="none" w:sz="0" w:space="0" w:color="auto"/>
              </w:divBdr>
            </w:div>
            <w:div w:id="456606937">
              <w:marLeft w:val="0"/>
              <w:marRight w:val="0"/>
              <w:marTop w:val="0"/>
              <w:marBottom w:val="0"/>
              <w:divBdr>
                <w:top w:val="none" w:sz="0" w:space="0" w:color="auto"/>
                <w:left w:val="none" w:sz="0" w:space="0" w:color="auto"/>
                <w:bottom w:val="none" w:sz="0" w:space="0" w:color="auto"/>
                <w:right w:val="none" w:sz="0" w:space="0" w:color="auto"/>
              </w:divBdr>
            </w:div>
            <w:div w:id="1554542480">
              <w:marLeft w:val="0"/>
              <w:marRight w:val="0"/>
              <w:marTop w:val="0"/>
              <w:marBottom w:val="0"/>
              <w:divBdr>
                <w:top w:val="none" w:sz="0" w:space="0" w:color="auto"/>
                <w:left w:val="none" w:sz="0" w:space="0" w:color="auto"/>
                <w:bottom w:val="none" w:sz="0" w:space="0" w:color="auto"/>
                <w:right w:val="none" w:sz="0" w:space="0" w:color="auto"/>
              </w:divBdr>
            </w:div>
            <w:div w:id="24409091">
              <w:marLeft w:val="0"/>
              <w:marRight w:val="0"/>
              <w:marTop w:val="0"/>
              <w:marBottom w:val="0"/>
              <w:divBdr>
                <w:top w:val="none" w:sz="0" w:space="0" w:color="auto"/>
                <w:left w:val="none" w:sz="0" w:space="0" w:color="auto"/>
                <w:bottom w:val="none" w:sz="0" w:space="0" w:color="auto"/>
                <w:right w:val="none" w:sz="0" w:space="0" w:color="auto"/>
              </w:divBdr>
            </w:div>
            <w:div w:id="8302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990">
      <w:bodyDiv w:val="1"/>
      <w:marLeft w:val="0"/>
      <w:marRight w:val="0"/>
      <w:marTop w:val="0"/>
      <w:marBottom w:val="0"/>
      <w:divBdr>
        <w:top w:val="none" w:sz="0" w:space="0" w:color="auto"/>
        <w:left w:val="none" w:sz="0" w:space="0" w:color="auto"/>
        <w:bottom w:val="none" w:sz="0" w:space="0" w:color="auto"/>
        <w:right w:val="none" w:sz="0" w:space="0" w:color="auto"/>
      </w:divBdr>
    </w:div>
    <w:div w:id="18624401">
      <w:bodyDiv w:val="1"/>
      <w:marLeft w:val="0"/>
      <w:marRight w:val="0"/>
      <w:marTop w:val="0"/>
      <w:marBottom w:val="0"/>
      <w:divBdr>
        <w:top w:val="none" w:sz="0" w:space="0" w:color="auto"/>
        <w:left w:val="none" w:sz="0" w:space="0" w:color="auto"/>
        <w:bottom w:val="none" w:sz="0" w:space="0" w:color="auto"/>
        <w:right w:val="none" w:sz="0" w:space="0" w:color="auto"/>
      </w:divBdr>
    </w:div>
    <w:div w:id="19162958">
      <w:bodyDiv w:val="1"/>
      <w:marLeft w:val="0"/>
      <w:marRight w:val="0"/>
      <w:marTop w:val="0"/>
      <w:marBottom w:val="0"/>
      <w:divBdr>
        <w:top w:val="none" w:sz="0" w:space="0" w:color="auto"/>
        <w:left w:val="none" w:sz="0" w:space="0" w:color="auto"/>
        <w:bottom w:val="none" w:sz="0" w:space="0" w:color="auto"/>
        <w:right w:val="none" w:sz="0" w:space="0" w:color="auto"/>
      </w:divBdr>
      <w:divsChild>
        <w:div w:id="2058966786">
          <w:marLeft w:val="0"/>
          <w:marRight w:val="0"/>
          <w:marTop w:val="0"/>
          <w:marBottom w:val="0"/>
          <w:divBdr>
            <w:top w:val="none" w:sz="0" w:space="0" w:color="auto"/>
            <w:left w:val="none" w:sz="0" w:space="0" w:color="auto"/>
            <w:bottom w:val="none" w:sz="0" w:space="0" w:color="auto"/>
            <w:right w:val="none" w:sz="0" w:space="0" w:color="auto"/>
          </w:divBdr>
          <w:divsChild>
            <w:div w:id="179510474">
              <w:marLeft w:val="0"/>
              <w:marRight w:val="0"/>
              <w:marTop w:val="0"/>
              <w:marBottom w:val="0"/>
              <w:divBdr>
                <w:top w:val="none" w:sz="0" w:space="0" w:color="auto"/>
                <w:left w:val="none" w:sz="0" w:space="0" w:color="auto"/>
                <w:bottom w:val="none" w:sz="0" w:space="0" w:color="auto"/>
                <w:right w:val="none" w:sz="0" w:space="0" w:color="auto"/>
              </w:divBdr>
            </w:div>
            <w:div w:id="274102234">
              <w:marLeft w:val="0"/>
              <w:marRight w:val="0"/>
              <w:marTop w:val="0"/>
              <w:marBottom w:val="0"/>
              <w:divBdr>
                <w:top w:val="none" w:sz="0" w:space="0" w:color="auto"/>
                <w:left w:val="none" w:sz="0" w:space="0" w:color="auto"/>
                <w:bottom w:val="none" w:sz="0" w:space="0" w:color="auto"/>
                <w:right w:val="none" w:sz="0" w:space="0" w:color="auto"/>
              </w:divBdr>
            </w:div>
            <w:div w:id="305941171">
              <w:marLeft w:val="0"/>
              <w:marRight w:val="0"/>
              <w:marTop w:val="0"/>
              <w:marBottom w:val="0"/>
              <w:divBdr>
                <w:top w:val="none" w:sz="0" w:space="0" w:color="auto"/>
                <w:left w:val="none" w:sz="0" w:space="0" w:color="auto"/>
                <w:bottom w:val="none" w:sz="0" w:space="0" w:color="auto"/>
                <w:right w:val="none" w:sz="0" w:space="0" w:color="auto"/>
              </w:divBdr>
            </w:div>
            <w:div w:id="312028717">
              <w:marLeft w:val="0"/>
              <w:marRight w:val="0"/>
              <w:marTop w:val="0"/>
              <w:marBottom w:val="0"/>
              <w:divBdr>
                <w:top w:val="none" w:sz="0" w:space="0" w:color="auto"/>
                <w:left w:val="none" w:sz="0" w:space="0" w:color="auto"/>
                <w:bottom w:val="none" w:sz="0" w:space="0" w:color="auto"/>
                <w:right w:val="none" w:sz="0" w:space="0" w:color="auto"/>
              </w:divBdr>
            </w:div>
            <w:div w:id="427774937">
              <w:marLeft w:val="0"/>
              <w:marRight w:val="0"/>
              <w:marTop w:val="0"/>
              <w:marBottom w:val="0"/>
              <w:divBdr>
                <w:top w:val="none" w:sz="0" w:space="0" w:color="auto"/>
                <w:left w:val="none" w:sz="0" w:space="0" w:color="auto"/>
                <w:bottom w:val="none" w:sz="0" w:space="0" w:color="auto"/>
                <w:right w:val="none" w:sz="0" w:space="0" w:color="auto"/>
              </w:divBdr>
            </w:div>
            <w:div w:id="643705016">
              <w:marLeft w:val="0"/>
              <w:marRight w:val="0"/>
              <w:marTop w:val="0"/>
              <w:marBottom w:val="0"/>
              <w:divBdr>
                <w:top w:val="none" w:sz="0" w:space="0" w:color="auto"/>
                <w:left w:val="none" w:sz="0" w:space="0" w:color="auto"/>
                <w:bottom w:val="none" w:sz="0" w:space="0" w:color="auto"/>
                <w:right w:val="none" w:sz="0" w:space="0" w:color="auto"/>
              </w:divBdr>
            </w:div>
            <w:div w:id="651174731">
              <w:marLeft w:val="0"/>
              <w:marRight w:val="0"/>
              <w:marTop w:val="0"/>
              <w:marBottom w:val="0"/>
              <w:divBdr>
                <w:top w:val="none" w:sz="0" w:space="0" w:color="auto"/>
                <w:left w:val="none" w:sz="0" w:space="0" w:color="auto"/>
                <w:bottom w:val="none" w:sz="0" w:space="0" w:color="auto"/>
                <w:right w:val="none" w:sz="0" w:space="0" w:color="auto"/>
              </w:divBdr>
            </w:div>
            <w:div w:id="678391837">
              <w:marLeft w:val="0"/>
              <w:marRight w:val="0"/>
              <w:marTop w:val="0"/>
              <w:marBottom w:val="0"/>
              <w:divBdr>
                <w:top w:val="none" w:sz="0" w:space="0" w:color="auto"/>
                <w:left w:val="none" w:sz="0" w:space="0" w:color="auto"/>
                <w:bottom w:val="none" w:sz="0" w:space="0" w:color="auto"/>
                <w:right w:val="none" w:sz="0" w:space="0" w:color="auto"/>
              </w:divBdr>
            </w:div>
            <w:div w:id="775560103">
              <w:marLeft w:val="0"/>
              <w:marRight w:val="0"/>
              <w:marTop w:val="0"/>
              <w:marBottom w:val="0"/>
              <w:divBdr>
                <w:top w:val="none" w:sz="0" w:space="0" w:color="auto"/>
                <w:left w:val="none" w:sz="0" w:space="0" w:color="auto"/>
                <w:bottom w:val="none" w:sz="0" w:space="0" w:color="auto"/>
                <w:right w:val="none" w:sz="0" w:space="0" w:color="auto"/>
              </w:divBdr>
            </w:div>
            <w:div w:id="794635291">
              <w:marLeft w:val="0"/>
              <w:marRight w:val="0"/>
              <w:marTop w:val="0"/>
              <w:marBottom w:val="0"/>
              <w:divBdr>
                <w:top w:val="none" w:sz="0" w:space="0" w:color="auto"/>
                <w:left w:val="none" w:sz="0" w:space="0" w:color="auto"/>
                <w:bottom w:val="none" w:sz="0" w:space="0" w:color="auto"/>
                <w:right w:val="none" w:sz="0" w:space="0" w:color="auto"/>
              </w:divBdr>
            </w:div>
            <w:div w:id="805199289">
              <w:marLeft w:val="0"/>
              <w:marRight w:val="0"/>
              <w:marTop w:val="0"/>
              <w:marBottom w:val="0"/>
              <w:divBdr>
                <w:top w:val="none" w:sz="0" w:space="0" w:color="auto"/>
                <w:left w:val="none" w:sz="0" w:space="0" w:color="auto"/>
                <w:bottom w:val="none" w:sz="0" w:space="0" w:color="auto"/>
                <w:right w:val="none" w:sz="0" w:space="0" w:color="auto"/>
              </w:divBdr>
            </w:div>
            <w:div w:id="979843110">
              <w:marLeft w:val="0"/>
              <w:marRight w:val="0"/>
              <w:marTop w:val="0"/>
              <w:marBottom w:val="0"/>
              <w:divBdr>
                <w:top w:val="none" w:sz="0" w:space="0" w:color="auto"/>
                <w:left w:val="none" w:sz="0" w:space="0" w:color="auto"/>
                <w:bottom w:val="none" w:sz="0" w:space="0" w:color="auto"/>
                <w:right w:val="none" w:sz="0" w:space="0" w:color="auto"/>
              </w:divBdr>
            </w:div>
            <w:div w:id="1117018061">
              <w:marLeft w:val="0"/>
              <w:marRight w:val="0"/>
              <w:marTop w:val="0"/>
              <w:marBottom w:val="0"/>
              <w:divBdr>
                <w:top w:val="none" w:sz="0" w:space="0" w:color="auto"/>
                <w:left w:val="none" w:sz="0" w:space="0" w:color="auto"/>
                <w:bottom w:val="none" w:sz="0" w:space="0" w:color="auto"/>
                <w:right w:val="none" w:sz="0" w:space="0" w:color="auto"/>
              </w:divBdr>
            </w:div>
            <w:div w:id="1310017343">
              <w:marLeft w:val="0"/>
              <w:marRight w:val="0"/>
              <w:marTop w:val="0"/>
              <w:marBottom w:val="0"/>
              <w:divBdr>
                <w:top w:val="none" w:sz="0" w:space="0" w:color="auto"/>
                <w:left w:val="none" w:sz="0" w:space="0" w:color="auto"/>
                <w:bottom w:val="none" w:sz="0" w:space="0" w:color="auto"/>
                <w:right w:val="none" w:sz="0" w:space="0" w:color="auto"/>
              </w:divBdr>
            </w:div>
            <w:div w:id="1325624833">
              <w:marLeft w:val="0"/>
              <w:marRight w:val="0"/>
              <w:marTop w:val="0"/>
              <w:marBottom w:val="0"/>
              <w:divBdr>
                <w:top w:val="none" w:sz="0" w:space="0" w:color="auto"/>
                <w:left w:val="none" w:sz="0" w:space="0" w:color="auto"/>
                <w:bottom w:val="none" w:sz="0" w:space="0" w:color="auto"/>
                <w:right w:val="none" w:sz="0" w:space="0" w:color="auto"/>
              </w:divBdr>
            </w:div>
            <w:div w:id="1419401874">
              <w:marLeft w:val="0"/>
              <w:marRight w:val="0"/>
              <w:marTop w:val="0"/>
              <w:marBottom w:val="0"/>
              <w:divBdr>
                <w:top w:val="none" w:sz="0" w:space="0" w:color="auto"/>
                <w:left w:val="none" w:sz="0" w:space="0" w:color="auto"/>
                <w:bottom w:val="none" w:sz="0" w:space="0" w:color="auto"/>
                <w:right w:val="none" w:sz="0" w:space="0" w:color="auto"/>
              </w:divBdr>
            </w:div>
            <w:div w:id="1421221444">
              <w:marLeft w:val="0"/>
              <w:marRight w:val="0"/>
              <w:marTop w:val="0"/>
              <w:marBottom w:val="0"/>
              <w:divBdr>
                <w:top w:val="none" w:sz="0" w:space="0" w:color="auto"/>
                <w:left w:val="none" w:sz="0" w:space="0" w:color="auto"/>
                <w:bottom w:val="none" w:sz="0" w:space="0" w:color="auto"/>
                <w:right w:val="none" w:sz="0" w:space="0" w:color="auto"/>
              </w:divBdr>
            </w:div>
            <w:div w:id="1612937275">
              <w:marLeft w:val="0"/>
              <w:marRight w:val="0"/>
              <w:marTop w:val="0"/>
              <w:marBottom w:val="0"/>
              <w:divBdr>
                <w:top w:val="none" w:sz="0" w:space="0" w:color="auto"/>
                <w:left w:val="none" w:sz="0" w:space="0" w:color="auto"/>
                <w:bottom w:val="none" w:sz="0" w:space="0" w:color="auto"/>
                <w:right w:val="none" w:sz="0" w:space="0" w:color="auto"/>
              </w:divBdr>
            </w:div>
            <w:div w:id="1624846334">
              <w:marLeft w:val="0"/>
              <w:marRight w:val="0"/>
              <w:marTop w:val="0"/>
              <w:marBottom w:val="0"/>
              <w:divBdr>
                <w:top w:val="none" w:sz="0" w:space="0" w:color="auto"/>
                <w:left w:val="none" w:sz="0" w:space="0" w:color="auto"/>
                <w:bottom w:val="none" w:sz="0" w:space="0" w:color="auto"/>
                <w:right w:val="none" w:sz="0" w:space="0" w:color="auto"/>
              </w:divBdr>
            </w:div>
            <w:div w:id="1670061464">
              <w:marLeft w:val="0"/>
              <w:marRight w:val="0"/>
              <w:marTop w:val="0"/>
              <w:marBottom w:val="0"/>
              <w:divBdr>
                <w:top w:val="none" w:sz="0" w:space="0" w:color="auto"/>
                <w:left w:val="none" w:sz="0" w:space="0" w:color="auto"/>
                <w:bottom w:val="none" w:sz="0" w:space="0" w:color="auto"/>
                <w:right w:val="none" w:sz="0" w:space="0" w:color="auto"/>
              </w:divBdr>
            </w:div>
            <w:div w:id="2109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1472">
      <w:bodyDiv w:val="1"/>
      <w:marLeft w:val="0"/>
      <w:marRight w:val="0"/>
      <w:marTop w:val="0"/>
      <w:marBottom w:val="0"/>
      <w:divBdr>
        <w:top w:val="none" w:sz="0" w:space="0" w:color="auto"/>
        <w:left w:val="none" w:sz="0" w:space="0" w:color="auto"/>
        <w:bottom w:val="none" w:sz="0" w:space="0" w:color="auto"/>
        <w:right w:val="none" w:sz="0" w:space="0" w:color="auto"/>
      </w:divBdr>
    </w:div>
    <w:div w:id="26225959">
      <w:bodyDiv w:val="1"/>
      <w:marLeft w:val="0"/>
      <w:marRight w:val="0"/>
      <w:marTop w:val="0"/>
      <w:marBottom w:val="0"/>
      <w:divBdr>
        <w:top w:val="none" w:sz="0" w:space="0" w:color="auto"/>
        <w:left w:val="none" w:sz="0" w:space="0" w:color="auto"/>
        <w:bottom w:val="none" w:sz="0" w:space="0" w:color="auto"/>
        <w:right w:val="none" w:sz="0" w:space="0" w:color="auto"/>
      </w:divBdr>
    </w:div>
    <w:div w:id="42952373">
      <w:bodyDiv w:val="1"/>
      <w:marLeft w:val="0"/>
      <w:marRight w:val="0"/>
      <w:marTop w:val="0"/>
      <w:marBottom w:val="0"/>
      <w:divBdr>
        <w:top w:val="none" w:sz="0" w:space="0" w:color="auto"/>
        <w:left w:val="none" w:sz="0" w:space="0" w:color="auto"/>
        <w:bottom w:val="none" w:sz="0" w:space="0" w:color="auto"/>
        <w:right w:val="none" w:sz="0" w:space="0" w:color="auto"/>
      </w:divBdr>
    </w:div>
    <w:div w:id="51000576">
      <w:bodyDiv w:val="1"/>
      <w:marLeft w:val="0"/>
      <w:marRight w:val="0"/>
      <w:marTop w:val="0"/>
      <w:marBottom w:val="0"/>
      <w:divBdr>
        <w:top w:val="none" w:sz="0" w:space="0" w:color="auto"/>
        <w:left w:val="none" w:sz="0" w:space="0" w:color="auto"/>
        <w:bottom w:val="none" w:sz="0" w:space="0" w:color="auto"/>
        <w:right w:val="none" w:sz="0" w:space="0" w:color="auto"/>
      </w:divBdr>
    </w:div>
    <w:div w:id="55590653">
      <w:bodyDiv w:val="1"/>
      <w:marLeft w:val="0"/>
      <w:marRight w:val="0"/>
      <w:marTop w:val="0"/>
      <w:marBottom w:val="0"/>
      <w:divBdr>
        <w:top w:val="none" w:sz="0" w:space="0" w:color="auto"/>
        <w:left w:val="none" w:sz="0" w:space="0" w:color="auto"/>
        <w:bottom w:val="none" w:sz="0" w:space="0" w:color="auto"/>
        <w:right w:val="none" w:sz="0" w:space="0" w:color="auto"/>
      </w:divBdr>
    </w:div>
    <w:div w:id="56364070">
      <w:bodyDiv w:val="1"/>
      <w:marLeft w:val="0"/>
      <w:marRight w:val="0"/>
      <w:marTop w:val="0"/>
      <w:marBottom w:val="0"/>
      <w:divBdr>
        <w:top w:val="none" w:sz="0" w:space="0" w:color="auto"/>
        <w:left w:val="none" w:sz="0" w:space="0" w:color="auto"/>
        <w:bottom w:val="none" w:sz="0" w:space="0" w:color="auto"/>
        <w:right w:val="none" w:sz="0" w:space="0" w:color="auto"/>
      </w:divBdr>
      <w:divsChild>
        <w:div w:id="1704749197">
          <w:marLeft w:val="0"/>
          <w:marRight w:val="0"/>
          <w:marTop w:val="0"/>
          <w:marBottom w:val="480"/>
          <w:divBdr>
            <w:top w:val="none" w:sz="0" w:space="0" w:color="auto"/>
            <w:left w:val="none" w:sz="0" w:space="0" w:color="auto"/>
            <w:bottom w:val="none" w:sz="0" w:space="0" w:color="auto"/>
            <w:right w:val="none" w:sz="0" w:space="0" w:color="auto"/>
          </w:divBdr>
        </w:div>
      </w:divsChild>
    </w:div>
    <w:div w:id="58597497">
      <w:bodyDiv w:val="1"/>
      <w:marLeft w:val="0"/>
      <w:marRight w:val="0"/>
      <w:marTop w:val="0"/>
      <w:marBottom w:val="0"/>
      <w:divBdr>
        <w:top w:val="none" w:sz="0" w:space="0" w:color="auto"/>
        <w:left w:val="none" w:sz="0" w:space="0" w:color="auto"/>
        <w:bottom w:val="none" w:sz="0" w:space="0" w:color="auto"/>
        <w:right w:val="none" w:sz="0" w:space="0" w:color="auto"/>
      </w:divBdr>
      <w:divsChild>
        <w:div w:id="1888643870">
          <w:marLeft w:val="0"/>
          <w:marRight w:val="0"/>
          <w:marTop w:val="0"/>
          <w:marBottom w:val="0"/>
          <w:divBdr>
            <w:top w:val="none" w:sz="0" w:space="0" w:color="auto"/>
            <w:left w:val="none" w:sz="0" w:space="0" w:color="auto"/>
            <w:bottom w:val="none" w:sz="0" w:space="0" w:color="auto"/>
            <w:right w:val="none" w:sz="0" w:space="0" w:color="auto"/>
          </w:divBdr>
          <w:divsChild>
            <w:div w:id="8357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4800">
      <w:bodyDiv w:val="1"/>
      <w:marLeft w:val="0"/>
      <w:marRight w:val="0"/>
      <w:marTop w:val="0"/>
      <w:marBottom w:val="0"/>
      <w:divBdr>
        <w:top w:val="none" w:sz="0" w:space="0" w:color="auto"/>
        <w:left w:val="none" w:sz="0" w:space="0" w:color="auto"/>
        <w:bottom w:val="none" w:sz="0" w:space="0" w:color="auto"/>
        <w:right w:val="none" w:sz="0" w:space="0" w:color="auto"/>
      </w:divBdr>
    </w:div>
    <w:div w:id="75975747">
      <w:bodyDiv w:val="1"/>
      <w:marLeft w:val="0"/>
      <w:marRight w:val="0"/>
      <w:marTop w:val="0"/>
      <w:marBottom w:val="0"/>
      <w:divBdr>
        <w:top w:val="none" w:sz="0" w:space="0" w:color="auto"/>
        <w:left w:val="none" w:sz="0" w:space="0" w:color="auto"/>
        <w:bottom w:val="none" w:sz="0" w:space="0" w:color="auto"/>
        <w:right w:val="none" w:sz="0" w:space="0" w:color="auto"/>
      </w:divBdr>
      <w:divsChild>
        <w:div w:id="995114639">
          <w:marLeft w:val="0"/>
          <w:marRight w:val="0"/>
          <w:marTop w:val="0"/>
          <w:marBottom w:val="0"/>
          <w:divBdr>
            <w:top w:val="none" w:sz="0" w:space="0" w:color="auto"/>
            <w:left w:val="none" w:sz="0" w:space="0" w:color="auto"/>
            <w:bottom w:val="none" w:sz="0" w:space="0" w:color="auto"/>
            <w:right w:val="none" w:sz="0" w:space="0" w:color="auto"/>
          </w:divBdr>
          <w:divsChild>
            <w:div w:id="1483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6480">
      <w:bodyDiv w:val="1"/>
      <w:marLeft w:val="0"/>
      <w:marRight w:val="0"/>
      <w:marTop w:val="0"/>
      <w:marBottom w:val="0"/>
      <w:divBdr>
        <w:top w:val="none" w:sz="0" w:space="0" w:color="auto"/>
        <w:left w:val="none" w:sz="0" w:space="0" w:color="auto"/>
        <w:bottom w:val="none" w:sz="0" w:space="0" w:color="auto"/>
        <w:right w:val="none" w:sz="0" w:space="0" w:color="auto"/>
      </w:divBdr>
      <w:divsChild>
        <w:div w:id="1668169399">
          <w:marLeft w:val="0"/>
          <w:marRight w:val="0"/>
          <w:marTop w:val="0"/>
          <w:marBottom w:val="0"/>
          <w:divBdr>
            <w:top w:val="none" w:sz="0" w:space="0" w:color="auto"/>
            <w:left w:val="none" w:sz="0" w:space="0" w:color="auto"/>
            <w:bottom w:val="none" w:sz="0" w:space="0" w:color="auto"/>
            <w:right w:val="none" w:sz="0" w:space="0" w:color="auto"/>
          </w:divBdr>
          <w:divsChild>
            <w:div w:id="890071051">
              <w:marLeft w:val="0"/>
              <w:marRight w:val="0"/>
              <w:marTop w:val="0"/>
              <w:marBottom w:val="0"/>
              <w:divBdr>
                <w:top w:val="none" w:sz="0" w:space="0" w:color="auto"/>
                <w:left w:val="none" w:sz="0" w:space="0" w:color="auto"/>
                <w:bottom w:val="none" w:sz="0" w:space="0" w:color="auto"/>
                <w:right w:val="none" w:sz="0" w:space="0" w:color="auto"/>
              </w:divBdr>
            </w:div>
            <w:div w:id="223881391">
              <w:marLeft w:val="0"/>
              <w:marRight w:val="0"/>
              <w:marTop w:val="0"/>
              <w:marBottom w:val="0"/>
              <w:divBdr>
                <w:top w:val="none" w:sz="0" w:space="0" w:color="auto"/>
                <w:left w:val="none" w:sz="0" w:space="0" w:color="auto"/>
                <w:bottom w:val="none" w:sz="0" w:space="0" w:color="auto"/>
                <w:right w:val="none" w:sz="0" w:space="0" w:color="auto"/>
              </w:divBdr>
            </w:div>
            <w:div w:id="1549758697">
              <w:marLeft w:val="0"/>
              <w:marRight w:val="0"/>
              <w:marTop w:val="0"/>
              <w:marBottom w:val="0"/>
              <w:divBdr>
                <w:top w:val="none" w:sz="0" w:space="0" w:color="auto"/>
                <w:left w:val="none" w:sz="0" w:space="0" w:color="auto"/>
                <w:bottom w:val="none" w:sz="0" w:space="0" w:color="auto"/>
                <w:right w:val="none" w:sz="0" w:space="0" w:color="auto"/>
              </w:divBdr>
            </w:div>
            <w:div w:id="989210871">
              <w:marLeft w:val="0"/>
              <w:marRight w:val="0"/>
              <w:marTop w:val="0"/>
              <w:marBottom w:val="0"/>
              <w:divBdr>
                <w:top w:val="none" w:sz="0" w:space="0" w:color="auto"/>
                <w:left w:val="none" w:sz="0" w:space="0" w:color="auto"/>
                <w:bottom w:val="none" w:sz="0" w:space="0" w:color="auto"/>
                <w:right w:val="none" w:sz="0" w:space="0" w:color="auto"/>
              </w:divBdr>
            </w:div>
            <w:div w:id="472022634">
              <w:marLeft w:val="0"/>
              <w:marRight w:val="0"/>
              <w:marTop w:val="0"/>
              <w:marBottom w:val="0"/>
              <w:divBdr>
                <w:top w:val="none" w:sz="0" w:space="0" w:color="auto"/>
                <w:left w:val="none" w:sz="0" w:space="0" w:color="auto"/>
                <w:bottom w:val="none" w:sz="0" w:space="0" w:color="auto"/>
                <w:right w:val="none" w:sz="0" w:space="0" w:color="auto"/>
              </w:divBdr>
            </w:div>
            <w:div w:id="1716346393">
              <w:marLeft w:val="0"/>
              <w:marRight w:val="0"/>
              <w:marTop w:val="0"/>
              <w:marBottom w:val="0"/>
              <w:divBdr>
                <w:top w:val="none" w:sz="0" w:space="0" w:color="auto"/>
                <w:left w:val="none" w:sz="0" w:space="0" w:color="auto"/>
                <w:bottom w:val="none" w:sz="0" w:space="0" w:color="auto"/>
                <w:right w:val="none" w:sz="0" w:space="0" w:color="auto"/>
              </w:divBdr>
            </w:div>
            <w:div w:id="32850300">
              <w:marLeft w:val="0"/>
              <w:marRight w:val="0"/>
              <w:marTop w:val="0"/>
              <w:marBottom w:val="0"/>
              <w:divBdr>
                <w:top w:val="none" w:sz="0" w:space="0" w:color="auto"/>
                <w:left w:val="none" w:sz="0" w:space="0" w:color="auto"/>
                <w:bottom w:val="none" w:sz="0" w:space="0" w:color="auto"/>
                <w:right w:val="none" w:sz="0" w:space="0" w:color="auto"/>
              </w:divBdr>
            </w:div>
            <w:div w:id="1209102227">
              <w:marLeft w:val="0"/>
              <w:marRight w:val="0"/>
              <w:marTop w:val="0"/>
              <w:marBottom w:val="0"/>
              <w:divBdr>
                <w:top w:val="none" w:sz="0" w:space="0" w:color="auto"/>
                <w:left w:val="none" w:sz="0" w:space="0" w:color="auto"/>
                <w:bottom w:val="none" w:sz="0" w:space="0" w:color="auto"/>
                <w:right w:val="none" w:sz="0" w:space="0" w:color="auto"/>
              </w:divBdr>
            </w:div>
            <w:div w:id="21019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208">
      <w:bodyDiv w:val="1"/>
      <w:marLeft w:val="0"/>
      <w:marRight w:val="0"/>
      <w:marTop w:val="0"/>
      <w:marBottom w:val="0"/>
      <w:divBdr>
        <w:top w:val="none" w:sz="0" w:space="0" w:color="auto"/>
        <w:left w:val="none" w:sz="0" w:space="0" w:color="auto"/>
        <w:bottom w:val="none" w:sz="0" w:space="0" w:color="auto"/>
        <w:right w:val="none" w:sz="0" w:space="0" w:color="auto"/>
      </w:divBdr>
    </w:div>
    <w:div w:id="88429812">
      <w:bodyDiv w:val="1"/>
      <w:marLeft w:val="0"/>
      <w:marRight w:val="0"/>
      <w:marTop w:val="0"/>
      <w:marBottom w:val="0"/>
      <w:divBdr>
        <w:top w:val="none" w:sz="0" w:space="0" w:color="auto"/>
        <w:left w:val="none" w:sz="0" w:space="0" w:color="auto"/>
        <w:bottom w:val="none" w:sz="0" w:space="0" w:color="auto"/>
        <w:right w:val="none" w:sz="0" w:space="0" w:color="auto"/>
      </w:divBdr>
    </w:div>
    <w:div w:id="93866566">
      <w:bodyDiv w:val="1"/>
      <w:marLeft w:val="0"/>
      <w:marRight w:val="0"/>
      <w:marTop w:val="0"/>
      <w:marBottom w:val="0"/>
      <w:divBdr>
        <w:top w:val="none" w:sz="0" w:space="0" w:color="auto"/>
        <w:left w:val="none" w:sz="0" w:space="0" w:color="auto"/>
        <w:bottom w:val="none" w:sz="0" w:space="0" w:color="auto"/>
        <w:right w:val="none" w:sz="0" w:space="0" w:color="auto"/>
      </w:divBdr>
    </w:div>
    <w:div w:id="102577804">
      <w:bodyDiv w:val="1"/>
      <w:marLeft w:val="0"/>
      <w:marRight w:val="0"/>
      <w:marTop w:val="0"/>
      <w:marBottom w:val="0"/>
      <w:divBdr>
        <w:top w:val="none" w:sz="0" w:space="0" w:color="auto"/>
        <w:left w:val="none" w:sz="0" w:space="0" w:color="auto"/>
        <w:bottom w:val="none" w:sz="0" w:space="0" w:color="auto"/>
        <w:right w:val="none" w:sz="0" w:space="0" w:color="auto"/>
      </w:divBdr>
    </w:div>
    <w:div w:id="107284178">
      <w:bodyDiv w:val="1"/>
      <w:marLeft w:val="0"/>
      <w:marRight w:val="0"/>
      <w:marTop w:val="0"/>
      <w:marBottom w:val="0"/>
      <w:divBdr>
        <w:top w:val="none" w:sz="0" w:space="0" w:color="auto"/>
        <w:left w:val="none" w:sz="0" w:space="0" w:color="auto"/>
        <w:bottom w:val="none" w:sz="0" w:space="0" w:color="auto"/>
        <w:right w:val="none" w:sz="0" w:space="0" w:color="auto"/>
      </w:divBdr>
    </w:div>
    <w:div w:id="116916246">
      <w:bodyDiv w:val="1"/>
      <w:marLeft w:val="0"/>
      <w:marRight w:val="0"/>
      <w:marTop w:val="0"/>
      <w:marBottom w:val="0"/>
      <w:divBdr>
        <w:top w:val="none" w:sz="0" w:space="0" w:color="auto"/>
        <w:left w:val="none" w:sz="0" w:space="0" w:color="auto"/>
        <w:bottom w:val="none" w:sz="0" w:space="0" w:color="auto"/>
        <w:right w:val="none" w:sz="0" w:space="0" w:color="auto"/>
      </w:divBdr>
      <w:divsChild>
        <w:div w:id="1804422189">
          <w:marLeft w:val="0"/>
          <w:marRight w:val="0"/>
          <w:marTop w:val="0"/>
          <w:marBottom w:val="0"/>
          <w:divBdr>
            <w:top w:val="none" w:sz="0" w:space="0" w:color="auto"/>
            <w:left w:val="none" w:sz="0" w:space="0" w:color="auto"/>
            <w:bottom w:val="none" w:sz="0" w:space="0" w:color="auto"/>
            <w:right w:val="none" w:sz="0" w:space="0" w:color="auto"/>
          </w:divBdr>
          <w:divsChild>
            <w:div w:id="5536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971">
      <w:bodyDiv w:val="1"/>
      <w:marLeft w:val="0"/>
      <w:marRight w:val="0"/>
      <w:marTop w:val="0"/>
      <w:marBottom w:val="0"/>
      <w:divBdr>
        <w:top w:val="none" w:sz="0" w:space="0" w:color="auto"/>
        <w:left w:val="none" w:sz="0" w:space="0" w:color="auto"/>
        <w:bottom w:val="none" w:sz="0" w:space="0" w:color="auto"/>
        <w:right w:val="none" w:sz="0" w:space="0" w:color="auto"/>
      </w:divBdr>
      <w:divsChild>
        <w:div w:id="595478873">
          <w:marLeft w:val="0"/>
          <w:marRight w:val="0"/>
          <w:marTop w:val="0"/>
          <w:marBottom w:val="0"/>
          <w:divBdr>
            <w:top w:val="none" w:sz="0" w:space="0" w:color="auto"/>
            <w:left w:val="none" w:sz="0" w:space="0" w:color="auto"/>
            <w:bottom w:val="none" w:sz="0" w:space="0" w:color="auto"/>
            <w:right w:val="none" w:sz="0" w:space="0" w:color="auto"/>
          </w:divBdr>
          <w:divsChild>
            <w:div w:id="58584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6465">
      <w:bodyDiv w:val="1"/>
      <w:marLeft w:val="0"/>
      <w:marRight w:val="0"/>
      <w:marTop w:val="0"/>
      <w:marBottom w:val="0"/>
      <w:divBdr>
        <w:top w:val="none" w:sz="0" w:space="0" w:color="auto"/>
        <w:left w:val="none" w:sz="0" w:space="0" w:color="auto"/>
        <w:bottom w:val="none" w:sz="0" w:space="0" w:color="auto"/>
        <w:right w:val="none" w:sz="0" w:space="0" w:color="auto"/>
      </w:divBdr>
      <w:divsChild>
        <w:div w:id="2045590272">
          <w:marLeft w:val="0"/>
          <w:marRight w:val="0"/>
          <w:marTop w:val="0"/>
          <w:marBottom w:val="0"/>
          <w:divBdr>
            <w:top w:val="none" w:sz="0" w:space="0" w:color="auto"/>
            <w:left w:val="none" w:sz="0" w:space="0" w:color="auto"/>
            <w:bottom w:val="none" w:sz="0" w:space="0" w:color="auto"/>
            <w:right w:val="none" w:sz="0" w:space="0" w:color="auto"/>
          </w:divBdr>
          <w:divsChild>
            <w:div w:id="9908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862">
      <w:bodyDiv w:val="1"/>
      <w:marLeft w:val="0"/>
      <w:marRight w:val="0"/>
      <w:marTop w:val="0"/>
      <w:marBottom w:val="0"/>
      <w:divBdr>
        <w:top w:val="none" w:sz="0" w:space="0" w:color="auto"/>
        <w:left w:val="none" w:sz="0" w:space="0" w:color="auto"/>
        <w:bottom w:val="none" w:sz="0" w:space="0" w:color="auto"/>
        <w:right w:val="none" w:sz="0" w:space="0" w:color="auto"/>
      </w:divBdr>
    </w:div>
    <w:div w:id="144863060">
      <w:bodyDiv w:val="1"/>
      <w:marLeft w:val="0"/>
      <w:marRight w:val="0"/>
      <w:marTop w:val="0"/>
      <w:marBottom w:val="0"/>
      <w:divBdr>
        <w:top w:val="none" w:sz="0" w:space="0" w:color="auto"/>
        <w:left w:val="none" w:sz="0" w:space="0" w:color="auto"/>
        <w:bottom w:val="none" w:sz="0" w:space="0" w:color="auto"/>
        <w:right w:val="none" w:sz="0" w:space="0" w:color="auto"/>
      </w:divBdr>
    </w:div>
    <w:div w:id="145054663">
      <w:bodyDiv w:val="1"/>
      <w:marLeft w:val="0"/>
      <w:marRight w:val="0"/>
      <w:marTop w:val="0"/>
      <w:marBottom w:val="0"/>
      <w:divBdr>
        <w:top w:val="none" w:sz="0" w:space="0" w:color="auto"/>
        <w:left w:val="none" w:sz="0" w:space="0" w:color="auto"/>
        <w:bottom w:val="none" w:sz="0" w:space="0" w:color="auto"/>
        <w:right w:val="none" w:sz="0" w:space="0" w:color="auto"/>
      </w:divBdr>
    </w:div>
    <w:div w:id="149911634">
      <w:bodyDiv w:val="1"/>
      <w:marLeft w:val="0"/>
      <w:marRight w:val="0"/>
      <w:marTop w:val="0"/>
      <w:marBottom w:val="0"/>
      <w:divBdr>
        <w:top w:val="none" w:sz="0" w:space="0" w:color="auto"/>
        <w:left w:val="none" w:sz="0" w:space="0" w:color="auto"/>
        <w:bottom w:val="none" w:sz="0" w:space="0" w:color="auto"/>
        <w:right w:val="none" w:sz="0" w:space="0" w:color="auto"/>
      </w:divBdr>
      <w:divsChild>
        <w:div w:id="6102699">
          <w:marLeft w:val="0"/>
          <w:marRight w:val="0"/>
          <w:marTop w:val="0"/>
          <w:marBottom w:val="0"/>
          <w:divBdr>
            <w:top w:val="none" w:sz="0" w:space="0" w:color="auto"/>
            <w:left w:val="none" w:sz="0" w:space="0" w:color="auto"/>
            <w:bottom w:val="none" w:sz="0" w:space="0" w:color="auto"/>
            <w:right w:val="none" w:sz="0" w:space="0" w:color="auto"/>
          </w:divBdr>
          <w:divsChild>
            <w:div w:id="9632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9847">
      <w:bodyDiv w:val="1"/>
      <w:marLeft w:val="0"/>
      <w:marRight w:val="0"/>
      <w:marTop w:val="0"/>
      <w:marBottom w:val="0"/>
      <w:divBdr>
        <w:top w:val="none" w:sz="0" w:space="0" w:color="auto"/>
        <w:left w:val="none" w:sz="0" w:space="0" w:color="auto"/>
        <w:bottom w:val="none" w:sz="0" w:space="0" w:color="auto"/>
        <w:right w:val="none" w:sz="0" w:space="0" w:color="auto"/>
      </w:divBdr>
    </w:div>
    <w:div w:id="155464181">
      <w:bodyDiv w:val="1"/>
      <w:marLeft w:val="0"/>
      <w:marRight w:val="0"/>
      <w:marTop w:val="0"/>
      <w:marBottom w:val="0"/>
      <w:divBdr>
        <w:top w:val="none" w:sz="0" w:space="0" w:color="auto"/>
        <w:left w:val="none" w:sz="0" w:space="0" w:color="auto"/>
        <w:bottom w:val="none" w:sz="0" w:space="0" w:color="auto"/>
        <w:right w:val="none" w:sz="0" w:space="0" w:color="auto"/>
      </w:divBdr>
    </w:div>
    <w:div w:id="155537978">
      <w:bodyDiv w:val="1"/>
      <w:marLeft w:val="0"/>
      <w:marRight w:val="0"/>
      <w:marTop w:val="0"/>
      <w:marBottom w:val="0"/>
      <w:divBdr>
        <w:top w:val="none" w:sz="0" w:space="0" w:color="auto"/>
        <w:left w:val="none" w:sz="0" w:space="0" w:color="auto"/>
        <w:bottom w:val="none" w:sz="0" w:space="0" w:color="auto"/>
        <w:right w:val="none" w:sz="0" w:space="0" w:color="auto"/>
      </w:divBdr>
    </w:div>
    <w:div w:id="163589338">
      <w:bodyDiv w:val="1"/>
      <w:marLeft w:val="0"/>
      <w:marRight w:val="0"/>
      <w:marTop w:val="0"/>
      <w:marBottom w:val="0"/>
      <w:divBdr>
        <w:top w:val="none" w:sz="0" w:space="0" w:color="auto"/>
        <w:left w:val="none" w:sz="0" w:space="0" w:color="auto"/>
        <w:bottom w:val="none" w:sz="0" w:space="0" w:color="auto"/>
        <w:right w:val="none" w:sz="0" w:space="0" w:color="auto"/>
      </w:divBdr>
      <w:divsChild>
        <w:div w:id="732658593">
          <w:marLeft w:val="0"/>
          <w:marRight w:val="0"/>
          <w:marTop w:val="0"/>
          <w:marBottom w:val="0"/>
          <w:divBdr>
            <w:top w:val="none" w:sz="0" w:space="0" w:color="auto"/>
            <w:left w:val="none" w:sz="0" w:space="0" w:color="auto"/>
            <w:bottom w:val="none" w:sz="0" w:space="0" w:color="auto"/>
            <w:right w:val="none" w:sz="0" w:space="0" w:color="auto"/>
          </w:divBdr>
          <w:divsChild>
            <w:div w:id="19878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0103">
      <w:bodyDiv w:val="1"/>
      <w:marLeft w:val="0"/>
      <w:marRight w:val="0"/>
      <w:marTop w:val="0"/>
      <w:marBottom w:val="0"/>
      <w:divBdr>
        <w:top w:val="none" w:sz="0" w:space="0" w:color="auto"/>
        <w:left w:val="none" w:sz="0" w:space="0" w:color="auto"/>
        <w:bottom w:val="none" w:sz="0" w:space="0" w:color="auto"/>
        <w:right w:val="none" w:sz="0" w:space="0" w:color="auto"/>
      </w:divBdr>
    </w:div>
    <w:div w:id="177699262">
      <w:bodyDiv w:val="1"/>
      <w:marLeft w:val="0"/>
      <w:marRight w:val="0"/>
      <w:marTop w:val="0"/>
      <w:marBottom w:val="0"/>
      <w:divBdr>
        <w:top w:val="none" w:sz="0" w:space="0" w:color="auto"/>
        <w:left w:val="none" w:sz="0" w:space="0" w:color="auto"/>
        <w:bottom w:val="none" w:sz="0" w:space="0" w:color="auto"/>
        <w:right w:val="none" w:sz="0" w:space="0" w:color="auto"/>
      </w:divBdr>
    </w:div>
    <w:div w:id="179855444">
      <w:bodyDiv w:val="1"/>
      <w:marLeft w:val="0"/>
      <w:marRight w:val="0"/>
      <w:marTop w:val="0"/>
      <w:marBottom w:val="0"/>
      <w:divBdr>
        <w:top w:val="none" w:sz="0" w:space="0" w:color="auto"/>
        <w:left w:val="none" w:sz="0" w:space="0" w:color="auto"/>
        <w:bottom w:val="none" w:sz="0" w:space="0" w:color="auto"/>
        <w:right w:val="none" w:sz="0" w:space="0" w:color="auto"/>
      </w:divBdr>
    </w:div>
    <w:div w:id="182745695">
      <w:bodyDiv w:val="1"/>
      <w:marLeft w:val="0"/>
      <w:marRight w:val="0"/>
      <w:marTop w:val="0"/>
      <w:marBottom w:val="0"/>
      <w:divBdr>
        <w:top w:val="none" w:sz="0" w:space="0" w:color="auto"/>
        <w:left w:val="none" w:sz="0" w:space="0" w:color="auto"/>
        <w:bottom w:val="none" w:sz="0" w:space="0" w:color="auto"/>
        <w:right w:val="none" w:sz="0" w:space="0" w:color="auto"/>
      </w:divBdr>
    </w:div>
    <w:div w:id="190341868">
      <w:bodyDiv w:val="1"/>
      <w:marLeft w:val="0"/>
      <w:marRight w:val="0"/>
      <w:marTop w:val="0"/>
      <w:marBottom w:val="0"/>
      <w:divBdr>
        <w:top w:val="none" w:sz="0" w:space="0" w:color="auto"/>
        <w:left w:val="none" w:sz="0" w:space="0" w:color="auto"/>
        <w:bottom w:val="none" w:sz="0" w:space="0" w:color="auto"/>
        <w:right w:val="none" w:sz="0" w:space="0" w:color="auto"/>
      </w:divBdr>
    </w:div>
    <w:div w:id="194006834">
      <w:bodyDiv w:val="1"/>
      <w:marLeft w:val="0"/>
      <w:marRight w:val="0"/>
      <w:marTop w:val="0"/>
      <w:marBottom w:val="0"/>
      <w:divBdr>
        <w:top w:val="none" w:sz="0" w:space="0" w:color="auto"/>
        <w:left w:val="none" w:sz="0" w:space="0" w:color="auto"/>
        <w:bottom w:val="none" w:sz="0" w:space="0" w:color="auto"/>
        <w:right w:val="none" w:sz="0" w:space="0" w:color="auto"/>
      </w:divBdr>
    </w:div>
    <w:div w:id="203836432">
      <w:bodyDiv w:val="1"/>
      <w:marLeft w:val="0"/>
      <w:marRight w:val="0"/>
      <w:marTop w:val="0"/>
      <w:marBottom w:val="0"/>
      <w:divBdr>
        <w:top w:val="none" w:sz="0" w:space="0" w:color="auto"/>
        <w:left w:val="none" w:sz="0" w:space="0" w:color="auto"/>
        <w:bottom w:val="none" w:sz="0" w:space="0" w:color="auto"/>
        <w:right w:val="none" w:sz="0" w:space="0" w:color="auto"/>
      </w:divBdr>
    </w:div>
    <w:div w:id="215942891">
      <w:bodyDiv w:val="1"/>
      <w:marLeft w:val="0"/>
      <w:marRight w:val="0"/>
      <w:marTop w:val="0"/>
      <w:marBottom w:val="0"/>
      <w:divBdr>
        <w:top w:val="none" w:sz="0" w:space="0" w:color="auto"/>
        <w:left w:val="none" w:sz="0" w:space="0" w:color="auto"/>
        <w:bottom w:val="none" w:sz="0" w:space="0" w:color="auto"/>
        <w:right w:val="none" w:sz="0" w:space="0" w:color="auto"/>
      </w:divBdr>
    </w:div>
    <w:div w:id="223301968">
      <w:bodyDiv w:val="1"/>
      <w:marLeft w:val="0"/>
      <w:marRight w:val="0"/>
      <w:marTop w:val="0"/>
      <w:marBottom w:val="0"/>
      <w:divBdr>
        <w:top w:val="none" w:sz="0" w:space="0" w:color="auto"/>
        <w:left w:val="none" w:sz="0" w:space="0" w:color="auto"/>
        <w:bottom w:val="none" w:sz="0" w:space="0" w:color="auto"/>
        <w:right w:val="none" w:sz="0" w:space="0" w:color="auto"/>
      </w:divBdr>
    </w:div>
    <w:div w:id="232282892">
      <w:bodyDiv w:val="1"/>
      <w:marLeft w:val="0"/>
      <w:marRight w:val="0"/>
      <w:marTop w:val="0"/>
      <w:marBottom w:val="0"/>
      <w:divBdr>
        <w:top w:val="none" w:sz="0" w:space="0" w:color="auto"/>
        <w:left w:val="none" w:sz="0" w:space="0" w:color="auto"/>
        <w:bottom w:val="none" w:sz="0" w:space="0" w:color="auto"/>
        <w:right w:val="none" w:sz="0" w:space="0" w:color="auto"/>
      </w:divBdr>
    </w:div>
    <w:div w:id="238177789">
      <w:bodyDiv w:val="1"/>
      <w:marLeft w:val="0"/>
      <w:marRight w:val="0"/>
      <w:marTop w:val="0"/>
      <w:marBottom w:val="0"/>
      <w:divBdr>
        <w:top w:val="none" w:sz="0" w:space="0" w:color="auto"/>
        <w:left w:val="none" w:sz="0" w:space="0" w:color="auto"/>
        <w:bottom w:val="none" w:sz="0" w:space="0" w:color="auto"/>
        <w:right w:val="none" w:sz="0" w:space="0" w:color="auto"/>
      </w:divBdr>
    </w:div>
    <w:div w:id="249200633">
      <w:bodyDiv w:val="1"/>
      <w:marLeft w:val="0"/>
      <w:marRight w:val="0"/>
      <w:marTop w:val="0"/>
      <w:marBottom w:val="0"/>
      <w:divBdr>
        <w:top w:val="none" w:sz="0" w:space="0" w:color="auto"/>
        <w:left w:val="none" w:sz="0" w:space="0" w:color="auto"/>
        <w:bottom w:val="none" w:sz="0" w:space="0" w:color="auto"/>
        <w:right w:val="none" w:sz="0" w:space="0" w:color="auto"/>
      </w:divBdr>
    </w:div>
    <w:div w:id="254242974">
      <w:bodyDiv w:val="1"/>
      <w:marLeft w:val="0"/>
      <w:marRight w:val="0"/>
      <w:marTop w:val="0"/>
      <w:marBottom w:val="0"/>
      <w:divBdr>
        <w:top w:val="none" w:sz="0" w:space="0" w:color="auto"/>
        <w:left w:val="none" w:sz="0" w:space="0" w:color="auto"/>
        <w:bottom w:val="none" w:sz="0" w:space="0" w:color="auto"/>
        <w:right w:val="none" w:sz="0" w:space="0" w:color="auto"/>
      </w:divBdr>
    </w:div>
    <w:div w:id="261645562">
      <w:bodyDiv w:val="1"/>
      <w:marLeft w:val="0"/>
      <w:marRight w:val="0"/>
      <w:marTop w:val="0"/>
      <w:marBottom w:val="0"/>
      <w:divBdr>
        <w:top w:val="none" w:sz="0" w:space="0" w:color="auto"/>
        <w:left w:val="none" w:sz="0" w:space="0" w:color="auto"/>
        <w:bottom w:val="none" w:sz="0" w:space="0" w:color="auto"/>
        <w:right w:val="none" w:sz="0" w:space="0" w:color="auto"/>
      </w:divBdr>
    </w:div>
    <w:div w:id="262568054">
      <w:bodyDiv w:val="1"/>
      <w:marLeft w:val="0"/>
      <w:marRight w:val="0"/>
      <w:marTop w:val="0"/>
      <w:marBottom w:val="0"/>
      <w:divBdr>
        <w:top w:val="none" w:sz="0" w:space="0" w:color="auto"/>
        <w:left w:val="none" w:sz="0" w:space="0" w:color="auto"/>
        <w:bottom w:val="none" w:sz="0" w:space="0" w:color="auto"/>
        <w:right w:val="none" w:sz="0" w:space="0" w:color="auto"/>
      </w:divBdr>
    </w:div>
    <w:div w:id="264580053">
      <w:bodyDiv w:val="1"/>
      <w:marLeft w:val="0"/>
      <w:marRight w:val="0"/>
      <w:marTop w:val="0"/>
      <w:marBottom w:val="0"/>
      <w:divBdr>
        <w:top w:val="none" w:sz="0" w:space="0" w:color="auto"/>
        <w:left w:val="none" w:sz="0" w:space="0" w:color="auto"/>
        <w:bottom w:val="none" w:sz="0" w:space="0" w:color="auto"/>
        <w:right w:val="none" w:sz="0" w:space="0" w:color="auto"/>
      </w:divBdr>
      <w:divsChild>
        <w:div w:id="1506508219">
          <w:marLeft w:val="0"/>
          <w:marRight w:val="0"/>
          <w:marTop w:val="0"/>
          <w:marBottom w:val="0"/>
          <w:divBdr>
            <w:top w:val="none" w:sz="0" w:space="0" w:color="auto"/>
            <w:left w:val="none" w:sz="0" w:space="0" w:color="auto"/>
            <w:bottom w:val="none" w:sz="0" w:space="0" w:color="auto"/>
            <w:right w:val="none" w:sz="0" w:space="0" w:color="auto"/>
          </w:divBdr>
          <w:divsChild>
            <w:div w:id="71435585">
              <w:marLeft w:val="0"/>
              <w:marRight w:val="0"/>
              <w:marTop w:val="0"/>
              <w:marBottom w:val="0"/>
              <w:divBdr>
                <w:top w:val="none" w:sz="0" w:space="0" w:color="auto"/>
                <w:left w:val="none" w:sz="0" w:space="0" w:color="auto"/>
                <w:bottom w:val="none" w:sz="0" w:space="0" w:color="auto"/>
                <w:right w:val="none" w:sz="0" w:space="0" w:color="auto"/>
              </w:divBdr>
            </w:div>
            <w:div w:id="111561644">
              <w:marLeft w:val="0"/>
              <w:marRight w:val="0"/>
              <w:marTop w:val="0"/>
              <w:marBottom w:val="0"/>
              <w:divBdr>
                <w:top w:val="none" w:sz="0" w:space="0" w:color="auto"/>
                <w:left w:val="none" w:sz="0" w:space="0" w:color="auto"/>
                <w:bottom w:val="none" w:sz="0" w:space="0" w:color="auto"/>
                <w:right w:val="none" w:sz="0" w:space="0" w:color="auto"/>
              </w:divBdr>
            </w:div>
            <w:div w:id="195509324">
              <w:marLeft w:val="0"/>
              <w:marRight w:val="0"/>
              <w:marTop w:val="0"/>
              <w:marBottom w:val="0"/>
              <w:divBdr>
                <w:top w:val="none" w:sz="0" w:space="0" w:color="auto"/>
                <w:left w:val="none" w:sz="0" w:space="0" w:color="auto"/>
                <w:bottom w:val="none" w:sz="0" w:space="0" w:color="auto"/>
                <w:right w:val="none" w:sz="0" w:space="0" w:color="auto"/>
              </w:divBdr>
            </w:div>
            <w:div w:id="228461434">
              <w:marLeft w:val="0"/>
              <w:marRight w:val="0"/>
              <w:marTop w:val="0"/>
              <w:marBottom w:val="0"/>
              <w:divBdr>
                <w:top w:val="none" w:sz="0" w:space="0" w:color="auto"/>
                <w:left w:val="none" w:sz="0" w:space="0" w:color="auto"/>
                <w:bottom w:val="none" w:sz="0" w:space="0" w:color="auto"/>
                <w:right w:val="none" w:sz="0" w:space="0" w:color="auto"/>
              </w:divBdr>
            </w:div>
            <w:div w:id="337198325">
              <w:marLeft w:val="0"/>
              <w:marRight w:val="0"/>
              <w:marTop w:val="0"/>
              <w:marBottom w:val="0"/>
              <w:divBdr>
                <w:top w:val="none" w:sz="0" w:space="0" w:color="auto"/>
                <w:left w:val="none" w:sz="0" w:space="0" w:color="auto"/>
                <w:bottom w:val="none" w:sz="0" w:space="0" w:color="auto"/>
                <w:right w:val="none" w:sz="0" w:space="0" w:color="auto"/>
              </w:divBdr>
            </w:div>
            <w:div w:id="452797417">
              <w:marLeft w:val="0"/>
              <w:marRight w:val="0"/>
              <w:marTop w:val="0"/>
              <w:marBottom w:val="0"/>
              <w:divBdr>
                <w:top w:val="none" w:sz="0" w:space="0" w:color="auto"/>
                <w:left w:val="none" w:sz="0" w:space="0" w:color="auto"/>
                <w:bottom w:val="none" w:sz="0" w:space="0" w:color="auto"/>
                <w:right w:val="none" w:sz="0" w:space="0" w:color="auto"/>
              </w:divBdr>
            </w:div>
            <w:div w:id="583800368">
              <w:marLeft w:val="0"/>
              <w:marRight w:val="0"/>
              <w:marTop w:val="0"/>
              <w:marBottom w:val="0"/>
              <w:divBdr>
                <w:top w:val="none" w:sz="0" w:space="0" w:color="auto"/>
                <w:left w:val="none" w:sz="0" w:space="0" w:color="auto"/>
                <w:bottom w:val="none" w:sz="0" w:space="0" w:color="auto"/>
                <w:right w:val="none" w:sz="0" w:space="0" w:color="auto"/>
              </w:divBdr>
            </w:div>
            <w:div w:id="614096038">
              <w:marLeft w:val="0"/>
              <w:marRight w:val="0"/>
              <w:marTop w:val="0"/>
              <w:marBottom w:val="0"/>
              <w:divBdr>
                <w:top w:val="none" w:sz="0" w:space="0" w:color="auto"/>
                <w:left w:val="none" w:sz="0" w:space="0" w:color="auto"/>
                <w:bottom w:val="none" w:sz="0" w:space="0" w:color="auto"/>
                <w:right w:val="none" w:sz="0" w:space="0" w:color="auto"/>
              </w:divBdr>
            </w:div>
            <w:div w:id="775490294">
              <w:marLeft w:val="0"/>
              <w:marRight w:val="0"/>
              <w:marTop w:val="0"/>
              <w:marBottom w:val="0"/>
              <w:divBdr>
                <w:top w:val="none" w:sz="0" w:space="0" w:color="auto"/>
                <w:left w:val="none" w:sz="0" w:space="0" w:color="auto"/>
                <w:bottom w:val="none" w:sz="0" w:space="0" w:color="auto"/>
                <w:right w:val="none" w:sz="0" w:space="0" w:color="auto"/>
              </w:divBdr>
            </w:div>
            <w:div w:id="777263505">
              <w:marLeft w:val="0"/>
              <w:marRight w:val="0"/>
              <w:marTop w:val="0"/>
              <w:marBottom w:val="0"/>
              <w:divBdr>
                <w:top w:val="none" w:sz="0" w:space="0" w:color="auto"/>
                <w:left w:val="none" w:sz="0" w:space="0" w:color="auto"/>
                <w:bottom w:val="none" w:sz="0" w:space="0" w:color="auto"/>
                <w:right w:val="none" w:sz="0" w:space="0" w:color="auto"/>
              </w:divBdr>
            </w:div>
            <w:div w:id="873157546">
              <w:marLeft w:val="0"/>
              <w:marRight w:val="0"/>
              <w:marTop w:val="0"/>
              <w:marBottom w:val="0"/>
              <w:divBdr>
                <w:top w:val="none" w:sz="0" w:space="0" w:color="auto"/>
                <w:left w:val="none" w:sz="0" w:space="0" w:color="auto"/>
                <w:bottom w:val="none" w:sz="0" w:space="0" w:color="auto"/>
                <w:right w:val="none" w:sz="0" w:space="0" w:color="auto"/>
              </w:divBdr>
            </w:div>
            <w:div w:id="911694661">
              <w:marLeft w:val="0"/>
              <w:marRight w:val="0"/>
              <w:marTop w:val="0"/>
              <w:marBottom w:val="0"/>
              <w:divBdr>
                <w:top w:val="none" w:sz="0" w:space="0" w:color="auto"/>
                <w:left w:val="none" w:sz="0" w:space="0" w:color="auto"/>
                <w:bottom w:val="none" w:sz="0" w:space="0" w:color="auto"/>
                <w:right w:val="none" w:sz="0" w:space="0" w:color="auto"/>
              </w:divBdr>
            </w:div>
            <w:div w:id="1017347186">
              <w:marLeft w:val="0"/>
              <w:marRight w:val="0"/>
              <w:marTop w:val="0"/>
              <w:marBottom w:val="0"/>
              <w:divBdr>
                <w:top w:val="none" w:sz="0" w:space="0" w:color="auto"/>
                <w:left w:val="none" w:sz="0" w:space="0" w:color="auto"/>
                <w:bottom w:val="none" w:sz="0" w:space="0" w:color="auto"/>
                <w:right w:val="none" w:sz="0" w:space="0" w:color="auto"/>
              </w:divBdr>
            </w:div>
            <w:div w:id="1026716124">
              <w:marLeft w:val="0"/>
              <w:marRight w:val="0"/>
              <w:marTop w:val="0"/>
              <w:marBottom w:val="0"/>
              <w:divBdr>
                <w:top w:val="none" w:sz="0" w:space="0" w:color="auto"/>
                <w:left w:val="none" w:sz="0" w:space="0" w:color="auto"/>
                <w:bottom w:val="none" w:sz="0" w:space="0" w:color="auto"/>
                <w:right w:val="none" w:sz="0" w:space="0" w:color="auto"/>
              </w:divBdr>
            </w:div>
            <w:div w:id="1029337484">
              <w:marLeft w:val="0"/>
              <w:marRight w:val="0"/>
              <w:marTop w:val="0"/>
              <w:marBottom w:val="0"/>
              <w:divBdr>
                <w:top w:val="none" w:sz="0" w:space="0" w:color="auto"/>
                <w:left w:val="none" w:sz="0" w:space="0" w:color="auto"/>
                <w:bottom w:val="none" w:sz="0" w:space="0" w:color="auto"/>
                <w:right w:val="none" w:sz="0" w:space="0" w:color="auto"/>
              </w:divBdr>
            </w:div>
            <w:div w:id="1063060778">
              <w:marLeft w:val="0"/>
              <w:marRight w:val="0"/>
              <w:marTop w:val="0"/>
              <w:marBottom w:val="0"/>
              <w:divBdr>
                <w:top w:val="none" w:sz="0" w:space="0" w:color="auto"/>
                <w:left w:val="none" w:sz="0" w:space="0" w:color="auto"/>
                <w:bottom w:val="none" w:sz="0" w:space="0" w:color="auto"/>
                <w:right w:val="none" w:sz="0" w:space="0" w:color="auto"/>
              </w:divBdr>
            </w:div>
            <w:div w:id="1151797734">
              <w:marLeft w:val="0"/>
              <w:marRight w:val="0"/>
              <w:marTop w:val="0"/>
              <w:marBottom w:val="0"/>
              <w:divBdr>
                <w:top w:val="none" w:sz="0" w:space="0" w:color="auto"/>
                <w:left w:val="none" w:sz="0" w:space="0" w:color="auto"/>
                <w:bottom w:val="none" w:sz="0" w:space="0" w:color="auto"/>
                <w:right w:val="none" w:sz="0" w:space="0" w:color="auto"/>
              </w:divBdr>
            </w:div>
            <w:div w:id="1297027030">
              <w:marLeft w:val="0"/>
              <w:marRight w:val="0"/>
              <w:marTop w:val="0"/>
              <w:marBottom w:val="0"/>
              <w:divBdr>
                <w:top w:val="none" w:sz="0" w:space="0" w:color="auto"/>
                <w:left w:val="none" w:sz="0" w:space="0" w:color="auto"/>
                <w:bottom w:val="none" w:sz="0" w:space="0" w:color="auto"/>
                <w:right w:val="none" w:sz="0" w:space="0" w:color="auto"/>
              </w:divBdr>
            </w:div>
            <w:div w:id="1568877092">
              <w:marLeft w:val="0"/>
              <w:marRight w:val="0"/>
              <w:marTop w:val="0"/>
              <w:marBottom w:val="0"/>
              <w:divBdr>
                <w:top w:val="none" w:sz="0" w:space="0" w:color="auto"/>
                <w:left w:val="none" w:sz="0" w:space="0" w:color="auto"/>
                <w:bottom w:val="none" w:sz="0" w:space="0" w:color="auto"/>
                <w:right w:val="none" w:sz="0" w:space="0" w:color="auto"/>
              </w:divBdr>
            </w:div>
            <w:div w:id="1612127751">
              <w:marLeft w:val="0"/>
              <w:marRight w:val="0"/>
              <w:marTop w:val="0"/>
              <w:marBottom w:val="0"/>
              <w:divBdr>
                <w:top w:val="none" w:sz="0" w:space="0" w:color="auto"/>
                <w:left w:val="none" w:sz="0" w:space="0" w:color="auto"/>
                <w:bottom w:val="none" w:sz="0" w:space="0" w:color="auto"/>
                <w:right w:val="none" w:sz="0" w:space="0" w:color="auto"/>
              </w:divBdr>
            </w:div>
            <w:div w:id="1748653518">
              <w:marLeft w:val="0"/>
              <w:marRight w:val="0"/>
              <w:marTop w:val="0"/>
              <w:marBottom w:val="0"/>
              <w:divBdr>
                <w:top w:val="none" w:sz="0" w:space="0" w:color="auto"/>
                <w:left w:val="none" w:sz="0" w:space="0" w:color="auto"/>
                <w:bottom w:val="none" w:sz="0" w:space="0" w:color="auto"/>
                <w:right w:val="none" w:sz="0" w:space="0" w:color="auto"/>
              </w:divBdr>
            </w:div>
            <w:div w:id="206956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2611">
      <w:bodyDiv w:val="1"/>
      <w:marLeft w:val="0"/>
      <w:marRight w:val="0"/>
      <w:marTop w:val="0"/>
      <w:marBottom w:val="0"/>
      <w:divBdr>
        <w:top w:val="none" w:sz="0" w:space="0" w:color="auto"/>
        <w:left w:val="none" w:sz="0" w:space="0" w:color="auto"/>
        <w:bottom w:val="none" w:sz="0" w:space="0" w:color="auto"/>
        <w:right w:val="none" w:sz="0" w:space="0" w:color="auto"/>
      </w:divBdr>
    </w:div>
    <w:div w:id="275060922">
      <w:bodyDiv w:val="1"/>
      <w:marLeft w:val="0"/>
      <w:marRight w:val="0"/>
      <w:marTop w:val="0"/>
      <w:marBottom w:val="0"/>
      <w:divBdr>
        <w:top w:val="none" w:sz="0" w:space="0" w:color="auto"/>
        <w:left w:val="none" w:sz="0" w:space="0" w:color="auto"/>
        <w:bottom w:val="none" w:sz="0" w:space="0" w:color="auto"/>
        <w:right w:val="none" w:sz="0" w:space="0" w:color="auto"/>
      </w:divBdr>
      <w:divsChild>
        <w:div w:id="1865098606">
          <w:marLeft w:val="0"/>
          <w:marRight w:val="0"/>
          <w:marTop w:val="0"/>
          <w:marBottom w:val="0"/>
          <w:divBdr>
            <w:top w:val="none" w:sz="0" w:space="0" w:color="auto"/>
            <w:left w:val="none" w:sz="0" w:space="0" w:color="auto"/>
            <w:bottom w:val="none" w:sz="0" w:space="0" w:color="auto"/>
            <w:right w:val="none" w:sz="0" w:space="0" w:color="auto"/>
          </w:divBdr>
          <w:divsChild>
            <w:div w:id="2013331659">
              <w:marLeft w:val="0"/>
              <w:marRight w:val="0"/>
              <w:marTop w:val="0"/>
              <w:marBottom w:val="0"/>
              <w:divBdr>
                <w:top w:val="none" w:sz="0" w:space="0" w:color="auto"/>
                <w:left w:val="none" w:sz="0" w:space="0" w:color="auto"/>
                <w:bottom w:val="none" w:sz="0" w:space="0" w:color="auto"/>
                <w:right w:val="none" w:sz="0" w:space="0" w:color="auto"/>
              </w:divBdr>
            </w:div>
            <w:div w:id="1758557774">
              <w:marLeft w:val="0"/>
              <w:marRight w:val="0"/>
              <w:marTop w:val="0"/>
              <w:marBottom w:val="0"/>
              <w:divBdr>
                <w:top w:val="none" w:sz="0" w:space="0" w:color="auto"/>
                <w:left w:val="none" w:sz="0" w:space="0" w:color="auto"/>
                <w:bottom w:val="none" w:sz="0" w:space="0" w:color="auto"/>
                <w:right w:val="none" w:sz="0" w:space="0" w:color="auto"/>
              </w:divBdr>
            </w:div>
            <w:div w:id="1136944731">
              <w:marLeft w:val="0"/>
              <w:marRight w:val="0"/>
              <w:marTop w:val="0"/>
              <w:marBottom w:val="0"/>
              <w:divBdr>
                <w:top w:val="none" w:sz="0" w:space="0" w:color="auto"/>
                <w:left w:val="none" w:sz="0" w:space="0" w:color="auto"/>
                <w:bottom w:val="none" w:sz="0" w:space="0" w:color="auto"/>
                <w:right w:val="none" w:sz="0" w:space="0" w:color="auto"/>
              </w:divBdr>
            </w:div>
            <w:div w:id="1690447535">
              <w:marLeft w:val="0"/>
              <w:marRight w:val="0"/>
              <w:marTop w:val="0"/>
              <w:marBottom w:val="0"/>
              <w:divBdr>
                <w:top w:val="none" w:sz="0" w:space="0" w:color="auto"/>
                <w:left w:val="none" w:sz="0" w:space="0" w:color="auto"/>
                <w:bottom w:val="none" w:sz="0" w:space="0" w:color="auto"/>
                <w:right w:val="none" w:sz="0" w:space="0" w:color="auto"/>
              </w:divBdr>
            </w:div>
            <w:div w:id="2117023142">
              <w:marLeft w:val="0"/>
              <w:marRight w:val="0"/>
              <w:marTop w:val="0"/>
              <w:marBottom w:val="0"/>
              <w:divBdr>
                <w:top w:val="none" w:sz="0" w:space="0" w:color="auto"/>
                <w:left w:val="none" w:sz="0" w:space="0" w:color="auto"/>
                <w:bottom w:val="none" w:sz="0" w:space="0" w:color="auto"/>
                <w:right w:val="none" w:sz="0" w:space="0" w:color="auto"/>
              </w:divBdr>
            </w:div>
            <w:div w:id="6747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419">
      <w:bodyDiv w:val="1"/>
      <w:marLeft w:val="0"/>
      <w:marRight w:val="0"/>
      <w:marTop w:val="0"/>
      <w:marBottom w:val="0"/>
      <w:divBdr>
        <w:top w:val="none" w:sz="0" w:space="0" w:color="auto"/>
        <w:left w:val="none" w:sz="0" w:space="0" w:color="auto"/>
        <w:bottom w:val="none" w:sz="0" w:space="0" w:color="auto"/>
        <w:right w:val="none" w:sz="0" w:space="0" w:color="auto"/>
      </w:divBdr>
    </w:div>
    <w:div w:id="278338813">
      <w:bodyDiv w:val="1"/>
      <w:marLeft w:val="0"/>
      <w:marRight w:val="0"/>
      <w:marTop w:val="0"/>
      <w:marBottom w:val="0"/>
      <w:divBdr>
        <w:top w:val="none" w:sz="0" w:space="0" w:color="auto"/>
        <w:left w:val="none" w:sz="0" w:space="0" w:color="auto"/>
        <w:bottom w:val="none" w:sz="0" w:space="0" w:color="auto"/>
        <w:right w:val="none" w:sz="0" w:space="0" w:color="auto"/>
      </w:divBdr>
    </w:div>
    <w:div w:id="292952772">
      <w:bodyDiv w:val="1"/>
      <w:marLeft w:val="0"/>
      <w:marRight w:val="0"/>
      <w:marTop w:val="0"/>
      <w:marBottom w:val="0"/>
      <w:divBdr>
        <w:top w:val="none" w:sz="0" w:space="0" w:color="auto"/>
        <w:left w:val="none" w:sz="0" w:space="0" w:color="auto"/>
        <w:bottom w:val="none" w:sz="0" w:space="0" w:color="auto"/>
        <w:right w:val="none" w:sz="0" w:space="0" w:color="auto"/>
      </w:divBdr>
    </w:div>
    <w:div w:id="293025032">
      <w:bodyDiv w:val="1"/>
      <w:marLeft w:val="0"/>
      <w:marRight w:val="0"/>
      <w:marTop w:val="0"/>
      <w:marBottom w:val="0"/>
      <w:divBdr>
        <w:top w:val="none" w:sz="0" w:space="0" w:color="auto"/>
        <w:left w:val="none" w:sz="0" w:space="0" w:color="auto"/>
        <w:bottom w:val="none" w:sz="0" w:space="0" w:color="auto"/>
        <w:right w:val="none" w:sz="0" w:space="0" w:color="auto"/>
      </w:divBdr>
    </w:div>
    <w:div w:id="300773290">
      <w:bodyDiv w:val="1"/>
      <w:marLeft w:val="0"/>
      <w:marRight w:val="0"/>
      <w:marTop w:val="0"/>
      <w:marBottom w:val="0"/>
      <w:divBdr>
        <w:top w:val="none" w:sz="0" w:space="0" w:color="auto"/>
        <w:left w:val="none" w:sz="0" w:space="0" w:color="auto"/>
        <w:bottom w:val="none" w:sz="0" w:space="0" w:color="auto"/>
        <w:right w:val="none" w:sz="0" w:space="0" w:color="auto"/>
      </w:divBdr>
    </w:div>
    <w:div w:id="306398762">
      <w:bodyDiv w:val="1"/>
      <w:marLeft w:val="0"/>
      <w:marRight w:val="0"/>
      <w:marTop w:val="0"/>
      <w:marBottom w:val="0"/>
      <w:divBdr>
        <w:top w:val="none" w:sz="0" w:space="0" w:color="auto"/>
        <w:left w:val="none" w:sz="0" w:space="0" w:color="auto"/>
        <w:bottom w:val="none" w:sz="0" w:space="0" w:color="auto"/>
        <w:right w:val="none" w:sz="0" w:space="0" w:color="auto"/>
      </w:divBdr>
    </w:div>
    <w:div w:id="319775209">
      <w:bodyDiv w:val="1"/>
      <w:marLeft w:val="0"/>
      <w:marRight w:val="0"/>
      <w:marTop w:val="0"/>
      <w:marBottom w:val="0"/>
      <w:divBdr>
        <w:top w:val="none" w:sz="0" w:space="0" w:color="auto"/>
        <w:left w:val="none" w:sz="0" w:space="0" w:color="auto"/>
        <w:bottom w:val="none" w:sz="0" w:space="0" w:color="auto"/>
        <w:right w:val="none" w:sz="0" w:space="0" w:color="auto"/>
      </w:divBdr>
    </w:div>
    <w:div w:id="328758577">
      <w:bodyDiv w:val="1"/>
      <w:marLeft w:val="0"/>
      <w:marRight w:val="0"/>
      <w:marTop w:val="0"/>
      <w:marBottom w:val="0"/>
      <w:divBdr>
        <w:top w:val="none" w:sz="0" w:space="0" w:color="auto"/>
        <w:left w:val="none" w:sz="0" w:space="0" w:color="auto"/>
        <w:bottom w:val="none" w:sz="0" w:space="0" w:color="auto"/>
        <w:right w:val="none" w:sz="0" w:space="0" w:color="auto"/>
      </w:divBdr>
    </w:div>
    <w:div w:id="339628771">
      <w:bodyDiv w:val="1"/>
      <w:marLeft w:val="0"/>
      <w:marRight w:val="0"/>
      <w:marTop w:val="0"/>
      <w:marBottom w:val="0"/>
      <w:divBdr>
        <w:top w:val="none" w:sz="0" w:space="0" w:color="auto"/>
        <w:left w:val="none" w:sz="0" w:space="0" w:color="auto"/>
        <w:bottom w:val="none" w:sz="0" w:space="0" w:color="auto"/>
        <w:right w:val="none" w:sz="0" w:space="0" w:color="auto"/>
      </w:divBdr>
      <w:divsChild>
        <w:div w:id="1556813249">
          <w:marLeft w:val="0"/>
          <w:marRight w:val="0"/>
          <w:marTop w:val="0"/>
          <w:marBottom w:val="0"/>
          <w:divBdr>
            <w:top w:val="none" w:sz="0" w:space="0" w:color="auto"/>
            <w:left w:val="none" w:sz="0" w:space="0" w:color="auto"/>
            <w:bottom w:val="none" w:sz="0" w:space="0" w:color="auto"/>
            <w:right w:val="none" w:sz="0" w:space="0" w:color="auto"/>
          </w:divBdr>
        </w:div>
      </w:divsChild>
    </w:div>
    <w:div w:id="343285769">
      <w:bodyDiv w:val="1"/>
      <w:marLeft w:val="0"/>
      <w:marRight w:val="0"/>
      <w:marTop w:val="0"/>
      <w:marBottom w:val="0"/>
      <w:divBdr>
        <w:top w:val="none" w:sz="0" w:space="0" w:color="auto"/>
        <w:left w:val="none" w:sz="0" w:space="0" w:color="auto"/>
        <w:bottom w:val="none" w:sz="0" w:space="0" w:color="auto"/>
        <w:right w:val="none" w:sz="0" w:space="0" w:color="auto"/>
      </w:divBdr>
    </w:div>
    <w:div w:id="351305537">
      <w:bodyDiv w:val="1"/>
      <w:marLeft w:val="0"/>
      <w:marRight w:val="0"/>
      <w:marTop w:val="0"/>
      <w:marBottom w:val="0"/>
      <w:divBdr>
        <w:top w:val="none" w:sz="0" w:space="0" w:color="auto"/>
        <w:left w:val="none" w:sz="0" w:space="0" w:color="auto"/>
        <w:bottom w:val="none" w:sz="0" w:space="0" w:color="auto"/>
        <w:right w:val="none" w:sz="0" w:space="0" w:color="auto"/>
      </w:divBdr>
    </w:div>
    <w:div w:id="354423625">
      <w:bodyDiv w:val="1"/>
      <w:marLeft w:val="0"/>
      <w:marRight w:val="0"/>
      <w:marTop w:val="0"/>
      <w:marBottom w:val="0"/>
      <w:divBdr>
        <w:top w:val="none" w:sz="0" w:space="0" w:color="auto"/>
        <w:left w:val="none" w:sz="0" w:space="0" w:color="auto"/>
        <w:bottom w:val="none" w:sz="0" w:space="0" w:color="auto"/>
        <w:right w:val="none" w:sz="0" w:space="0" w:color="auto"/>
      </w:divBdr>
    </w:div>
    <w:div w:id="354575276">
      <w:bodyDiv w:val="1"/>
      <w:marLeft w:val="0"/>
      <w:marRight w:val="0"/>
      <w:marTop w:val="0"/>
      <w:marBottom w:val="0"/>
      <w:divBdr>
        <w:top w:val="none" w:sz="0" w:space="0" w:color="auto"/>
        <w:left w:val="none" w:sz="0" w:space="0" w:color="auto"/>
        <w:bottom w:val="none" w:sz="0" w:space="0" w:color="auto"/>
        <w:right w:val="none" w:sz="0" w:space="0" w:color="auto"/>
      </w:divBdr>
    </w:div>
    <w:div w:id="355161646">
      <w:bodyDiv w:val="1"/>
      <w:marLeft w:val="0"/>
      <w:marRight w:val="0"/>
      <w:marTop w:val="0"/>
      <w:marBottom w:val="0"/>
      <w:divBdr>
        <w:top w:val="none" w:sz="0" w:space="0" w:color="auto"/>
        <w:left w:val="none" w:sz="0" w:space="0" w:color="auto"/>
        <w:bottom w:val="none" w:sz="0" w:space="0" w:color="auto"/>
        <w:right w:val="none" w:sz="0" w:space="0" w:color="auto"/>
      </w:divBdr>
    </w:div>
    <w:div w:id="35901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8354">
          <w:marLeft w:val="0"/>
          <w:marRight w:val="0"/>
          <w:marTop w:val="0"/>
          <w:marBottom w:val="0"/>
          <w:divBdr>
            <w:top w:val="none" w:sz="0" w:space="0" w:color="auto"/>
            <w:left w:val="none" w:sz="0" w:space="0" w:color="auto"/>
            <w:bottom w:val="none" w:sz="0" w:space="0" w:color="auto"/>
            <w:right w:val="none" w:sz="0" w:space="0" w:color="auto"/>
          </w:divBdr>
          <w:divsChild>
            <w:div w:id="107670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92362">
      <w:bodyDiv w:val="1"/>
      <w:marLeft w:val="0"/>
      <w:marRight w:val="0"/>
      <w:marTop w:val="0"/>
      <w:marBottom w:val="0"/>
      <w:divBdr>
        <w:top w:val="none" w:sz="0" w:space="0" w:color="auto"/>
        <w:left w:val="none" w:sz="0" w:space="0" w:color="auto"/>
        <w:bottom w:val="none" w:sz="0" w:space="0" w:color="auto"/>
        <w:right w:val="none" w:sz="0" w:space="0" w:color="auto"/>
      </w:divBdr>
    </w:div>
    <w:div w:id="361783140">
      <w:bodyDiv w:val="1"/>
      <w:marLeft w:val="0"/>
      <w:marRight w:val="0"/>
      <w:marTop w:val="0"/>
      <w:marBottom w:val="0"/>
      <w:divBdr>
        <w:top w:val="none" w:sz="0" w:space="0" w:color="auto"/>
        <w:left w:val="none" w:sz="0" w:space="0" w:color="auto"/>
        <w:bottom w:val="none" w:sz="0" w:space="0" w:color="auto"/>
        <w:right w:val="none" w:sz="0" w:space="0" w:color="auto"/>
      </w:divBdr>
    </w:div>
    <w:div w:id="372848003">
      <w:bodyDiv w:val="1"/>
      <w:marLeft w:val="0"/>
      <w:marRight w:val="0"/>
      <w:marTop w:val="0"/>
      <w:marBottom w:val="0"/>
      <w:divBdr>
        <w:top w:val="none" w:sz="0" w:space="0" w:color="auto"/>
        <w:left w:val="none" w:sz="0" w:space="0" w:color="auto"/>
        <w:bottom w:val="none" w:sz="0" w:space="0" w:color="auto"/>
        <w:right w:val="none" w:sz="0" w:space="0" w:color="auto"/>
      </w:divBdr>
    </w:div>
    <w:div w:id="375278459">
      <w:bodyDiv w:val="1"/>
      <w:marLeft w:val="0"/>
      <w:marRight w:val="0"/>
      <w:marTop w:val="0"/>
      <w:marBottom w:val="0"/>
      <w:divBdr>
        <w:top w:val="none" w:sz="0" w:space="0" w:color="auto"/>
        <w:left w:val="none" w:sz="0" w:space="0" w:color="auto"/>
        <w:bottom w:val="none" w:sz="0" w:space="0" w:color="auto"/>
        <w:right w:val="none" w:sz="0" w:space="0" w:color="auto"/>
      </w:divBdr>
    </w:div>
    <w:div w:id="380591083">
      <w:bodyDiv w:val="1"/>
      <w:marLeft w:val="0"/>
      <w:marRight w:val="0"/>
      <w:marTop w:val="0"/>
      <w:marBottom w:val="0"/>
      <w:divBdr>
        <w:top w:val="none" w:sz="0" w:space="0" w:color="auto"/>
        <w:left w:val="none" w:sz="0" w:space="0" w:color="auto"/>
        <w:bottom w:val="none" w:sz="0" w:space="0" w:color="auto"/>
        <w:right w:val="none" w:sz="0" w:space="0" w:color="auto"/>
      </w:divBdr>
    </w:div>
    <w:div w:id="400367821">
      <w:bodyDiv w:val="1"/>
      <w:marLeft w:val="0"/>
      <w:marRight w:val="0"/>
      <w:marTop w:val="0"/>
      <w:marBottom w:val="0"/>
      <w:divBdr>
        <w:top w:val="none" w:sz="0" w:space="0" w:color="auto"/>
        <w:left w:val="none" w:sz="0" w:space="0" w:color="auto"/>
        <w:bottom w:val="none" w:sz="0" w:space="0" w:color="auto"/>
        <w:right w:val="none" w:sz="0" w:space="0" w:color="auto"/>
      </w:divBdr>
    </w:div>
    <w:div w:id="402334420">
      <w:bodyDiv w:val="1"/>
      <w:marLeft w:val="0"/>
      <w:marRight w:val="0"/>
      <w:marTop w:val="0"/>
      <w:marBottom w:val="0"/>
      <w:divBdr>
        <w:top w:val="none" w:sz="0" w:space="0" w:color="auto"/>
        <w:left w:val="none" w:sz="0" w:space="0" w:color="auto"/>
        <w:bottom w:val="none" w:sz="0" w:space="0" w:color="auto"/>
        <w:right w:val="none" w:sz="0" w:space="0" w:color="auto"/>
      </w:divBdr>
    </w:div>
    <w:div w:id="409274598">
      <w:bodyDiv w:val="1"/>
      <w:marLeft w:val="0"/>
      <w:marRight w:val="0"/>
      <w:marTop w:val="0"/>
      <w:marBottom w:val="0"/>
      <w:divBdr>
        <w:top w:val="none" w:sz="0" w:space="0" w:color="auto"/>
        <w:left w:val="none" w:sz="0" w:space="0" w:color="auto"/>
        <w:bottom w:val="none" w:sz="0" w:space="0" w:color="auto"/>
        <w:right w:val="none" w:sz="0" w:space="0" w:color="auto"/>
      </w:divBdr>
    </w:div>
    <w:div w:id="409428192">
      <w:bodyDiv w:val="1"/>
      <w:marLeft w:val="0"/>
      <w:marRight w:val="0"/>
      <w:marTop w:val="0"/>
      <w:marBottom w:val="0"/>
      <w:divBdr>
        <w:top w:val="none" w:sz="0" w:space="0" w:color="auto"/>
        <w:left w:val="none" w:sz="0" w:space="0" w:color="auto"/>
        <w:bottom w:val="none" w:sz="0" w:space="0" w:color="auto"/>
        <w:right w:val="none" w:sz="0" w:space="0" w:color="auto"/>
      </w:divBdr>
      <w:divsChild>
        <w:div w:id="1802963619">
          <w:marLeft w:val="0"/>
          <w:marRight w:val="0"/>
          <w:marTop w:val="0"/>
          <w:marBottom w:val="0"/>
          <w:divBdr>
            <w:top w:val="none" w:sz="0" w:space="0" w:color="auto"/>
            <w:left w:val="none" w:sz="0" w:space="0" w:color="auto"/>
            <w:bottom w:val="none" w:sz="0" w:space="0" w:color="auto"/>
            <w:right w:val="none" w:sz="0" w:space="0" w:color="auto"/>
          </w:divBdr>
          <w:divsChild>
            <w:div w:id="1949006236">
              <w:marLeft w:val="0"/>
              <w:marRight w:val="0"/>
              <w:marTop w:val="0"/>
              <w:marBottom w:val="0"/>
              <w:divBdr>
                <w:top w:val="none" w:sz="0" w:space="0" w:color="auto"/>
                <w:left w:val="none" w:sz="0" w:space="0" w:color="auto"/>
                <w:bottom w:val="none" w:sz="0" w:space="0" w:color="auto"/>
                <w:right w:val="none" w:sz="0" w:space="0" w:color="auto"/>
              </w:divBdr>
            </w:div>
            <w:div w:id="287322182">
              <w:marLeft w:val="0"/>
              <w:marRight w:val="0"/>
              <w:marTop w:val="0"/>
              <w:marBottom w:val="0"/>
              <w:divBdr>
                <w:top w:val="none" w:sz="0" w:space="0" w:color="auto"/>
                <w:left w:val="none" w:sz="0" w:space="0" w:color="auto"/>
                <w:bottom w:val="none" w:sz="0" w:space="0" w:color="auto"/>
                <w:right w:val="none" w:sz="0" w:space="0" w:color="auto"/>
              </w:divBdr>
            </w:div>
            <w:div w:id="2093694470">
              <w:marLeft w:val="0"/>
              <w:marRight w:val="0"/>
              <w:marTop w:val="0"/>
              <w:marBottom w:val="0"/>
              <w:divBdr>
                <w:top w:val="none" w:sz="0" w:space="0" w:color="auto"/>
                <w:left w:val="none" w:sz="0" w:space="0" w:color="auto"/>
                <w:bottom w:val="none" w:sz="0" w:space="0" w:color="auto"/>
                <w:right w:val="none" w:sz="0" w:space="0" w:color="auto"/>
              </w:divBdr>
            </w:div>
            <w:div w:id="424422907">
              <w:marLeft w:val="0"/>
              <w:marRight w:val="0"/>
              <w:marTop w:val="0"/>
              <w:marBottom w:val="0"/>
              <w:divBdr>
                <w:top w:val="none" w:sz="0" w:space="0" w:color="auto"/>
                <w:left w:val="none" w:sz="0" w:space="0" w:color="auto"/>
                <w:bottom w:val="none" w:sz="0" w:space="0" w:color="auto"/>
                <w:right w:val="none" w:sz="0" w:space="0" w:color="auto"/>
              </w:divBdr>
            </w:div>
            <w:div w:id="257180649">
              <w:marLeft w:val="0"/>
              <w:marRight w:val="0"/>
              <w:marTop w:val="0"/>
              <w:marBottom w:val="0"/>
              <w:divBdr>
                <w:top w:val="none" w:sz="0" w:space="0" w:color="auto"/>
                <w:left w:val="none" w:sz="0" w:space="0" w:color="auto"/>
                <w:bottom w:val="none" w:sz="0" w:space="0" w:color="auto"/>
                <w:right w:val="none" w:sz="0" w:space="0" w:color="auto"/>
              </w:divBdr>
            </w:div>
            <w:div w:id="1869441623">
              <w:marLeft w:val="0"/>
              <w:marRight w:val="0"/>
              <w:marTop w:val="0"/>
              <w:marBottom w:val="0"/>
              <w:divBdr>
                <w:top w:val="none" w:sz="0" w:space="0" w:color="auto"/>
                <w:left w:val="none" w:sz="0" w:space="0" w:color="auto"/>
                <w:bottom w:val="none" w:sz="0" w:space="0" w:color="auto"/>
                <w:right w:val="none" w:sz="0" w:space="0" w:color="auto"/>
              </w:divBdr>
            </w:div>
            <w:div w:id="953905684">
              <w:marLeft w:val="0"/>
              <w:marRight w:val="0"/>
              <w:marTop w:val="0"/>
              <w:marBottom w:val="0"/>
              <w:divBdr>
                <w:top w:val="none" w:sz="0" w:space="0" w:color="auto"/>
                <w:left w:val="none" w:sz="0" w:space="0" w:color="auto"/>
                <w:bottom w:val="none" w:sz="0" w:space="0" w:color="auto"/>
                <w:right w:val="none" w:sz="0" w:space="0" w:color="auto"/>
              </w:divBdr>
            </w:div>
            <w:div w:id="493884403">
              <w:marLeft w:val="0"/>
              <w:marRight w:val="0"/>
              <w:marTop w:val="0"/>
              <w:marBottom w:val="0"/>
              <w:divBdr>
                <w:top w:val="none" w:sz="0" w:space="0" w:color="auto"/>
                <w:left w:val="none" w:sz="0" w:space="0" w:color="auto"/>
                <w:bottom w:val="none" w:sz="0" w:space="0" w:color="auto"/>
                <w:right w:val="none" w:sz="0" w:space="0" w:color="auto"/>
              </w:divBdr>
            </w:div>
            <w:div w:id="1317492912">
              <w:marLeft w:val="0"/>
              <w:marRight w:val="0"/>
              <w:marTop w:val="0"/>
              <w:marBottom w:val="0"/>
              <w:divBdr>
                <w:top w:val="none" w:sz="0" w:space="0" w:color="auto"/>
                <w:left w:val="none" w:sz="0" w:space="0" w:color="auto"/>
                <w:bottom w:val="none" w:sz="0" w:space="0" w:color="auto"/>
                <w:right w:val="none" w:sz="0" w:space="0" w:color="auto"/>
              </w:divBdr>
            </w:div>
            <w:div w:id="167713564">
              <w:marLeft w:val="0"/>
              <w:marRight w:val="0"/>
              <w:marTop w:val="0"/>
              <w:marBottom w:val="0"/>
              <w:divBdr>
                <w:top w:val="none" w:sz="0" w:space="0" w:color="auto"/>
                <w:left w:val="none" w:sz="0" w:space="0" w:color="auto"/>
                <w:bottom w:val="none" w:sz="0" w:space="0" w:color="auto"/>
                <w:right w:val="none" w:sz="0" w:space="0" w:color="auto"/>
              </w:divBdr>
            </w:div>
            <w:div w:id="104430364">
              <w:marLeft w:val="0"/>
              <w:marRight w:val="0"/>
              <w:marTop w:val="0"/>
              <w:marBottom w:val="0"/>
              <w:divBdr>
                <w:top w:val="none" w:sz="0" w:space="0" w:color="auto"/>
                <w:left w:val="none" w:sz="0" w:space="0" w:color="auto"/>
                <w:bottom w:val="none" w:sz="0" w:space="0" w:color="auto"/>
                <w:right w:val="none" w:sz="0" w:space="0" w:color="auto"/>
              </w:divBdr>
            </w:div>
            <w:div w:id="273177818">
              <w:marLeft w:val="0"/>
              <w:marRight w:val="0"/>
              <w:marTop w:val="0"/>
              <w:marBottom w:val="0"/>
              <w:divBdr>
                <w:top w:val="none" w:sz="0" w:space="0" w:color="auto"/>
                <w:left w:val="none" w:sz="0" w:space="0" w:color="auto"/>
                <w:bottom w:val="none" w:sz="0" w:space="0" w:color="auto"/>
                <w:right w:val="none" w:sz="0" w:space="0" w:color="auto"/>
              </w:divBdr>
            </w:div>
            <w:div w:id="1144663369">
              <w:marLeft w:val="0"/>
              <w:marRight w:val="0"/>
              <w:marTop w:val="0"/>
              <w:marBottom w:val="0"/>
              <w:divBdr>
                <w:top w:val="none" w:sz="0" w:space="0" w:color="auto"/>
                <w:left w:val="none" w:sz="0" w:space="0" w:color="auto"/>
                <w:bottom w:val="none" w:sz="0" w:space="0" w:color="auto"/>
                <w:right w:val="none" w:sz="0" w:space="0" w:color="auto"/>
              </w:divBdr>
            </w:div>
            <w:div w:id="1654750106">
              <w:marLeft w:val="0"/>
              <w:marRight w:val="0"/>
              <w:marTop w:val="0"/>
              <w:marBottom w:val="0"/>
              <w:divBdr>
                <w:top w:val="none" w:sz="0" w:space="0" w:color="auto"/>
                <w:left w:val="none" w:sz="0" w:space="0" w:color="auto"/>
                <w:bottom w:val="none" w:sz="0" w:space="0" w:color="auto"/>
                <w:right w:val="none" w:sz="0" w:space="0" w:color="auto"/>
              </w:divBdr>
            </w:div>
            <w:div w:id="1959873035">
              <w:marLeft w:val="0"/>
              <w:marRight w:val="0"/>
              <w:marTop w:val="0"/>
              <w:marBottom w:val="0"/>
              <w:divBdr>
                <w:top w:val="none" w:sz="0" w:space="0" w:color="auto"/>
                <w:left w:val="none" w:sz="0" w:space="0" w:color="auto"/>
                <w:bottom w:val="none" w:sz="0" w:space="0" w:color="auto"/>
                <w:right w:val="none" w:sz="0" w:space="0" w:color="auto"/>
              </w:divBdr>
            </w:div>
            <w:div w:id="849418545">
              <w:marLeft w:val="0"/>
              <w:marRight w:val="0"/>
              <w:marTop w:val="0"/>
              <w:marBottom w:val="0"/>
              <w:divBdr>
                <w:top w:val="none" w:sz="0" w:space="0" w:color="auto"/>
                <w:left w:val="none" w:sz="0" w:space="0" w:color="auto"/>
                <w:bottom w:val="none" w:sz="0" w:space="0" w:color="auto"/>
                <w:right w:val="none" w:sz="0" w:space="0" w:color="auto"/>
              </w:divBdr>
            </w:div>
            <w:div w:id="1824588119">
              <w:marLeft w:val="0"/>
              <w:marRight w:val="0"/>
              <w:marTop w:val="0"/>
              <w:marBottom w:val="0"/>
              <w:divBdr>
                <w:top w:val="none" w:sz="0" w:space="0" w:color="auto"/>
                <w:left w:val="none" w:sz="0" w:space="0" w:color="auto"/>
                <w:bottom w:val="none" w:sz="0" w:space="0" w:color="auto"/>
                <w:right w:val="none" w:sz="0" w:space="0" w:color="auto"/>
              </w:divBdr>
            </w:div>
            <w:div w:id="2043286953">
              <w:marLeft w:val="0"/>
              <w:marRight w:val="0"/>
              <w:marTop w:val="0"/>
              <w:marBottom w:val="0"/>
              <w:divBdr>
                <w:top w:val="none" w:sz="0" w:space="0" w:color="auto"/>
                <w:left w:val="none" w:sz="0" w:space="0" w:color="auto"/>
                <w:bottom w:val="none" w:sz="0" w:space="0" w:color="auto"/>
                <w:right w:val="none" w:sz="0" w:space="0" w:color="auto"/>
              </w:divBdr>
            </w:div>
            <w:div w:id="2006199239">
              <w:marLeft w:val="0"/>
              <w:marRight w:val="0"/>
              <w:marTop w:val="0"/>
              <w:marBottom w:val="0"/>
              <w:divBdr>
                <w:top w:val="none" w:sz="0" w:space="0" w:color="auto"/>
                <w:left w:val="none" w:sz="0" w:space="0" w:color="auto"/>
                <w:bottom w:val="none" w:sz="0" w:space="0" w:color="auto"/>
                <w:right w:val="none" w:sz="0" w:space="0" w:color="auto"/>
              </w:divBdr>
            </w:div>
            <w:div w:id="2126927490">
              <w:marLeft w:val="0"/>
              <w:marRight w:val="0"/>
              <w:marTop w:val="0"/>
              <w:marBottom w:val="0"/>
              <w:divBdr>
                <w:top w:val="none" w:sz="0" w:space="0" w:color="auto"/>
                <w:left w:val="none" w:sz="0" w:space="0" w:color="auto"/>
                <w:bottom w:val="none" w:sz="0" w:space="0" w:color="auto"/>
                <w:right w:val="none" w:sz="0" w:space="0" w:color="auto"/>
              </w:divBdr>
            </w:div>
            <w:div w:id="1357585199">
              <w:marLeft w:val="0"/>
              <w:marRight w:val="0"/>
              <w:marTop w:val="0"/>
              <w:marBottom w:val="0"/>
              <w:divBdr>
                <w:top w:val="none" w:sz="0" w:space="0" w:color="auto"/>
                <w:left w:val="none" w:sz="0" w:space="0" w:color="auto"/>
                <w:bottom w:val="none" w:sz="0" w:space="0" w:color="auto"/>
                <w:right w:val="none" w:sz="0" w:space="0" w:color="auto"/>
              </w:divBdr>
            </w:div>
            <w:div w:id="1588609033">
              <w:marLeft w:val="0"/>
              <w:marRight w:val="0"/>
              <w:marTop w:val="0"/>
              <w:marBottom w:val="0"/>
              <w:divBdr>
                <w:top w:val="none" w:sz="0" w:space="0" w:color="auto"/>
                <w:left w:val="none" w:sz="0" w:space="0" w:color="auto"/>
                <w:bottom w:val="none" w:sz="0" w:space="0" w:color="auto"/>
                <w:right w:val="none" w:sz="0" w:space="0" w:color="auto"/>
              </w:divBdr>
            </w:div>
            <w:div w:id="93127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70318">
      <w:bodyDiv w:val="1"/>
      <w:marLeft w:val="0"/>
      <w:marRight w:val="0"/>
      <w:marTop w:val="0"/>
      <w:marBottom w:val="0"/>
      <w:divBdr>
        <w:top w:val="none" w:sz="0" w:space="0" w:color="auto"/>
        <w:left w:val="none" w:sz="0" w:space="0" w:color="auto"/>
        <w:bottom w:val="none" w:sz="0" w:space="0" w:color="auto"/>
        <w:right w:val="none" w:sz="0" w:space="0" w:color="auto"/>
      </w:divBdr>
    </w:div>
    <w:div w:id="415977597">
      <w:bodyDiv w:val="1"/>
      <w:marLeft w:val="0"/>
      <w:marRight w:val="0"/>
      <w:marTop w:val="0"/>
      <w:marBottom w:val="0"/>
      <w:divBdr>
        <w:top w:val="none" w:sz="0" w:space="0" w:color="auto"/>
        <w:left w:val="none" w:sz="0" w:space="0" w:color="auto"/>
        <w:bottom w:val="none" w:sz="0" w:space="0" w:color="auto"/>
        <w:right w:val="none" w:sz="0" w:space="0" w:color="auto"/>
      </w:divBdr>
      <w:divsChild>
        <w:div w:id="1971205278">
          <w:marLeft w:val="0"/>
          <w:marRight w:val="0"/>
          <w:marTop w:val="0"/>
          <w:marBottom w:val="0"/>
          <w:divBdr>
            <w:top w:val="none" w:sz="0" w:space="0" w:color="auto"/>
            <w:left w:val="none" w:sz="0" w:space="0" w:color="auto"/>
            <w:bottom w:val="none" w:sz="0" w:space="0" w:color="auto"/>
            <w:right w:val="none" w:sz="0" w:space="0" w:color="auto"/>
          </w:divBdr>
          <w:divsChild>
            <w:div w:id="55009842">
              <w:marLeft w:val="0"/>
              <w:marRight w:val="0"/>
              <w:marTop w:val="0"/>
              <w:marBottom w:val="0"/>
              <w:divBdr>
                <w:top w:val="none" w:sz="0" w:space="0" w:color="auto"/>
                <w:left w:val="none" w:sz="0" w:space="0" w:color="auto"/>
                <w:bottom w:val="none" w:sz="0" w:space="0" w:color="auto"/>
                <w:right w:val="none" w:sz="0" w:space="0" w:color="auto"/>
              </w:divBdr>
            </w:div>
            <w:div w:id="90056989">
              <w:marLeft w:val="0"/>
              <w:marRight w:val="0"/>
              <w:marTop w:val="0"/>
              <w:marBottom w:val="0"/>
              <w:divBdr>
                <w:top w:val="none" w:sz="0" w:space="0" w:color="auto"/>
                <w:left w:val="none" w:sz="0" w:space="0" w:color="auto"/>
                <w:bottom w:val="none" w:sz="0" w:space="0" w:color="auto"/>
                <w:right w:val="none" w:sz="0" w:space="0" w:color="auto"/>
              </w:divBdr>
            </w:div>
            <w:div w:id="147748167">
              <w:marLeft w:val="0"/>
              <w:marRight w:val="0"/>
              <w:marTop w:val="0"/>
              <w:marBottom w:val="0"/>
              <w:divBdr>
                <w:top w:val="none" w:sz="0" w:space="0" w:color="auto"/>
                <w:left w:val="none" w:sz="0" w:space="0" w:color="auto"/>
                <w:bottom w:val="none" w:sz="0" w:space="0" w:color="auto"/>
                <w:right w:val="none" w:sz="0" w:space="0" w:color="auto"/>
              </w:divBdr>
            </w:div>
            <w:div w:id="153886588">
              <w:marLeft w:val="0"/>
              <w:marRight w:val="0"/>
              <w:marTop w:val="0"/>
              <w:marBottom w:val="0"/>
              <w:divBdr>
                <w:top w:val="none" w:sz="0" w:space="0" w:color="auto"/>
                <w:left w:val="none" w:sz="0" w:space="0" w:color="auto"/>
                <w:bottom w:val="none" w:sz="0" w:space="0" w:color="auto"/>
                <w:right w:val="none" w:sz="0" w:space="0" w:color="auto"/>
              </w:divBdr>
            </w:div>
            <w:div w:id="306278889">
              <w:marLeft w:val="0"/>
              <w:marRight w:val="0"/>
              <w:marTop w:val="0"/>
              <w:marBottom w:val="0"/>
              <w:divBdr>
                <w:top w:val="none" w:sz="0" w:space="0" w:color="auto"/>
                <w:left w:val="none" w:sz="0" w:space="0" w:color="auto"/>
                <w:bottom w:val="none" w:sz="0" w:space="0" w:color="auto"/>
                <w:right w:val="none" w:sz="0" w:space="0" w:color="auto"/>
              </w:divBdr>
            </w:div>
            <w:div w:id="325594067">
              <w:marLeft w:val="0"/>
              <w:marRight w:val="0"/>
              <w:marTop w:val="0"/>
              <w:marBottom w:val="0"/>
              <w:divBdr>
                <w:top w:val="none" w:sz="0" w:space="0" w:color="auto"/>
                <w:left w:val="none" w:sz="0" w:space="0" w:color="auto"/>
                <w:bottom w:val="none" w:sz="0" w:space="0" w:color="auto"/>
                <w:right w:val="none" w:sz="0" w:space="0" w:color="auto"/>
              </w:divBdr>
            </w:div>
            <w:div w:id="342516295">
              <w:marLeft w:val="0"/>
              <w:marRight w:val="0"/>
              <w:marTop w:val="0"/>
              <w:marBottom w:val="0"/>
              <w:divBdr>
                <w:top w:val="none" w:sz="0" w:space="0" w:color="auto"/>
                <w:left w:val="none" w:sz="0" w:space="0" w:color="auto"/>
                <w:bottom w:val="none" w:sz="0" w:space="0" w:color="auto"/>
                <w:right w:val="none" w:sz="0" w:space="0" w:color="auto"/>
              </w:divBdr>
            </w:div>
            <w:div w:id="428084932">
              <w:marLeft w:val="0"/>
              <w:marRight w:val="0"/>
              <w:marTop w:val="0"/>
              <w:marBottom w:val="0"/>
              <w:divBdr>
                <w:top w:val="none" w:sz="0" w:space="0" w:color="auto"/>
                <w:left w:val="none" w:sz="0" w:space="0" w:color="auto"/>
                <w:bottom w:val="none" w:sz="0" w:space="0" w:color="auto"/>
                <w:right w:val="none" w:sz="0" w:space="0" w:color="auto"/>
              </w:divBdr>
            </w:div>
            <w:div w:id="472336659">
              <w:marLeft w:val="0"/>
              <w:marRight w:val="0"/>
              <w:marTop w:val="0"/>
              <w:marBottom w:val="0"/>
              <w:divBdr>
                <w:top w:val="none" w:sz="0" w:space="0" w:color="auto"/>
                <w:left w:val="none" w:sz="0" w:space="0" w:color="auto"/>
                <w:bottom w:val="none" w:sz="0" w:space="0" w:color="auto"/>
                <w:right w:val="none" w:sz="0" w:space="0" w:color="auto"/>
              </w:divBdr>
            </w:div>
            <w:div w:id="512455659">
              <w:marLeft w:val="0"/>
              <w:marRight w:val="0"/>
              <w:marTop w:val="0"/>
              <w:marBottom w:val="0"/>
              <w:divBdr>
                <w:top w:val="none" w:sz="0" w:space="0" w:color="auto"/>
                <w:left w:val="none" w:sz="0" w:space="0" w:color="auto"/>
                <w:bottom w:val="none" w:sz="0" w:space="0" w:color="auto"/>
                <w:right w:val="none" w:sz="0" w:space="0" w:color="auto"/>
              </w:divBdr>
            </w:div>
            <w:div w:id="565186967">
              <w:marLeft w:val="0"/>
              <w:marRight w:val="0"/>
              <w:marTop w:val="0"/>
              <w:marBottom w:val="0"/>
              <w:divBdr>
                <w:top w:val="none" w:sz="0" w:space="0" w:color="auto"/>
                <w:left w:val="none" w:sz="0" w:space="0" w:color="auto"/>
                <w:bottom w:val="none" w:sz="0" w:space="0" w:color="auto"/>
                <w:right w:val="none" w:sz="0" w:space="0" w:color="auto"/>
              </w:divBdr>
            </w:div>
            <w:div w:id="575014403">
              <w:marLeft w:val="0"/>
              <w:marRight w:val="0"/>
              <w:marTop w:val="0"/>
              <w:marBottom w:val="0"/>
              <w:divBdr>
                <w:top w:val="none" w:sz="0" w:space="0" w:color="auto"/>
                <w:left w:val="none" w:sz="0" w:space="0" w:color="auto"/>
                <w:bottom w:val="none" w:sz="0" w:space="0" w:color="auto"/>
                <w:right w:val="none" w:sz="0" w:space="0" w:color="auto"/>
              </w:divBdr>
            </w:div>
            <w:div w:id="819663163">
              <w:marLeft w:val="0"/>
              <w:marRight w:val="0"/>
              <w:marTop w:val="0"/>
              <w:marBottom w:val="0"/>
              <w:divBdr>
                <w:top w:val="none" w:sz="0" w:space="0" w:color="auto"/>
                <w:left w:val="none" w:sz="0" w:space="0" w:color="auto"/>
                <w:bottom w:val="none" w:sz="0" w:space="0" w:color="auto"/>
                <w:right w:val="none" w:sz="0" w:space="0" w:color="auto"/>
              </w:divBdr>
            </w:div>
            <w:div w:id="975185853">
              <w:marLeft w:val="0"/>
              <w:marRight w:val="0"/>
              <w:marTop w:val="0"/>
              <w:marBottom w:val="0"/>
              <w:divBdr>
                <w:top w:val="none" w:sz="0" w:space="0" w:color="auto"/>
                <w:left w:val="none" w:sz="0" w:space="0" w:color="auto"/>
                <w:bottom w:val="none" w:sz="0" w:space="0" w:color="auto"/>
                <w:right w:val="none" w:sz="0" w:space="0" w:color="auto"/>
              </w:divBdr>
            </w:div>
            <w:div w:id="978994994">
              <w:marLeft w:val="0"/>
              <w:marRight w:val="0"/>
              <w:marTop w:val="0"/>
              <w:marBottom w:val="0"/>
              <w:divBdr>
                <w:top w:val="none" w:sz="0" w:space="0" w:color="auto"/>
                <w:left w:val="none" w:sz="0" w:space="0" w:color="auto"/>
                <w:bottom w:val="none" w:sz="0" w:space="0" w:color="auto"/>
                <w:right w:val="none" w:sz="0" w:space="0" w:color="auto"/>
              </w:divBdr>
            </w:div>
            <w:div w:id="1300115029">
              <w:marLeft w:val="0"/>
              <w:marRight w:val="0"/>
              <w:marTop w:val="0"/>
              <w:marBottom w:val="0"/>
              <w:divBdr>
                <w:top w:val="none" w:sz="0" w:space="0" w:color="auto"/>
                <w:left w:val="none" w:sz="0" w:space="0" w:color="auto"/>
                <w:bottom w:val="none" w:sz="0" w:space="0" w:color="auto"/>
                <w:right w:val="none" w:sz="0" w:space="0" w:color="auto"/>
              </w:divBdr>
            </w:div>
            <w:div w:id="1595242522">
              <w:marLeft w:val="0"/>
              <w:marRight w:val="0"/>
              <w:marTop w:val="0"/>
              <w:marBottom w:val="0"/>
              <w:divBdr>
                <w:top w:val="none" w:sz="0" w:space="0" w:color="auto"/>
                <w:left w:val="none" w:sz="0" w:space="0" w:color="auto"/>
                <w:bottom w:val="none" w:sz="0" w:space="0" w:color="auto"/>
                <w:right w:val="none" w:sz="0" w:space="0" w:color="auto"/>
              </w:divBdr>
            </w:div>
            <w:div w:id="1662467814">
              <w:marLeft w:val="0"/>
              <w:marRight w:val="0"/>
              <w:marTop w:val="0"/>
              <w:marBottom w:val="0"/>
              <w:divBdr>
                <w:top w:val="none" w:sz="0" w:space="0" w:color="auto"/>
                <w:left w:val="none" w:sz="0" w:space="0" w:color="auto"/>
                <w:bottom w:val="none" w:sz="0" w:space="0" w:color="auto"/>
                <w:right w:val="none" w:sz="0" w:space="0" w:color="auto"/>
              </w:divBdr>
            </w:div>
            <w:div w:id="1695690826">
              <w:marLeft w:val="0"/>
              <w:marRight w:val="0"/>
              <w:marTop w:val="0"/>
              <w:marBottom w:val="0"/>
              <w:divBdr>
                <w:top w:val="none" w:sz="0" w:space="0" w:color="auto"/>
                <w:left w:val="none" w:sz="0" w:space="0" w:color="auto"/>
                <w:bottom w:val="none" w:sz="0" w:space="0" w:color="auto"/>
                <w:right w:val="none" w:sz="0" w:space="0" w:color="auto"/>
              </w:divBdr>
            </w:div>
            <w:div w:id="1723170702">
              <w:marLeft w:val="0"/>
              <w:marRight w:val="0"/>
              <w:marTop w:val="0"/>
              <w:marBottom w:val="0"/>
              <w:divBdr>
                <w:top w:val="none" w:sz="0" w:space="0" w:color="auto"/>
                <w:left w:val="none" w:sz="0" w:space="0" w:color="auto"/>
                <w:bottom w:val="none" w:sz="0" w:space="0" w:color="auto"/>
                <w:right w:val="none" w:sz="0" w:space="0" w:color="auto"/>
              </w:divBdr>
            </w:div>
            <w:div w:id="17592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79851">
      <w:bodyDiv w:val="1"/>
      <w:marLeft w:val="0"/>
      <w:marRight w:val="0"/>
      <w:marTop w:val="0"/>
      <w:marBottom w:val="0"/>
      <w:divBdr>
        <w:top w:val="none" w:sz="0" w:space="0" w:color="auto"/>
        <w:left w:val="none" w:sz="0" w:space="0" w:color="auto"/>
        <w:bottom w:val="none" w:sz="0" w:space="0" w:color="auto"/>
        <w:right w:val="none" w:sz="0" w:space="0" w:color="auto"/>
      </w:divBdr>
    </w:div>
    <w:div w:id="418982689">
      <w:bodyDiv w:val="1"/>
      <w:marLeft w:val="0"/>
      <w:marRight w:val="0"/>
      <w:marTop w:val="0"/>
      <w:marBottom w:val="0"/>
      <w:divBdr>
        <w:top w:val="none" w:sz="0" w:space="0" w:color="auto"/>
        <w:left w:val="none" w:sz="0" w:space="0" w:color="auto"/>
        <w:bottom w:val="none" w:sz="0" w:space="0" w:color="auto"/>
        <w:right w:val="none" w:sz="0" w:space="0" w:color="auto"/>
      </w:divBdr>
    </w:div>
    <w:div w:id="419377045">
      <w:bodyDiv w:val="1"/>
      <w:marLeft w:val="0"/>
      <w:marRight w:val="0"/>
      <w:marTop w:val="0"/>
      <w:marBottom w:val="0"/>
      <w:divBdr>
        <w:top w:val="none" w:sz="0" w:space="0" w:color="auto"/>
        <w:left w:val="none" w:sz="0" w:space="0" w:color="auto"/>
        <w:bottom w:val="none" w:sz="0" w:space="0" w:color="auto"/>
        <w:right w:val="none" w:sz="0" w:space="0" w:color="auto"/>
      </w:divBdr>
    </w:div>
    <w:div w:id="429131543">
      <w:bodyDiv w:val="1"/>
      <w:marLeft w:val="0"/>
      <w:marRight w:val="0"/>
      <w:marTop w:val="0"/>
      <w:marBottom w:val="0"/>
      <w:divBdr>
        <w:top w:val="none" w:sz="0" w:space="0" w:color="auto"/>
        <w:left w:val="none" w:sz="0" w:space="0" w:color="auto"/>
        <w:bottom w:val="none" w:sz="0" w:space="0" w:color="auto"/>
        <w:right w:val="none" w:sz="0" w:space="0" w:color="auto"/>
      </w:divBdr>
    </w:div>
    <w:div w:id="434791564">
      <w:bodyDiv w:val="1"/>
      <w:marLeft w:val="0"/>
      <w:marRight w:val="0"/>
      <w:marTop w:val="0"/>
      <w:marBottom w:val="0"/>
      <w:divBdr>
        <w:top w:val="none" w:sz="0" w:space="0" w:color="auto"/>
        <w:left w:val="none" w:sz="0" w:space="0" w:color="auto"/>
        <w:bottom w:val="none" w:sz="0" w:space="0" w:color="auto"/>
        <w:right w:val="none" w:sz="0" w:space="0" w:color="auto"/>
      </w:divBdr>
    </w:div>
    <w:div w:id="441262237">
      <w:bodyDiv w:val="1"/>
      <w:marLeft w:val="0"/>
      <w:marRight w:val="0"/>
      <w:marTop w:val="0"/>
      <w:marBottom w:val="0"/>
      <w:divBdr>
        <w:top w:val="none" w:sz="0" w:space="0" w:color="auto"/>
        <w:left w:val="none" w:sz="0" w:space="0" w:color="auto"/>
        <w:bottom w:val="none" w:sz="0" w:space="0" w:color="auto"/>
        <w:right w:val="none" w:sz="0" w:space="0" w:color="auto"/>
      </w:divBdr>
    </w:div>
    <w:div w:id="450128835">
      <w:bodyDiv w:val="1"/>
      <w:marLeft w:val="0"/>
      <w:marRight w:val="0"/>
      <w:marTop w:val="0"/>
      <w:marBottom w:val="0"/>
      <w:divBdr>
        <w:top w:val="none" w:sz="0" w:space="0" w:color="auto"/>
        <w:left w:val="none" w:sz="0" w:space="0" w:color="auto"/>
        <w:bottom w:val="none" w:sz="0" w:space="0" w:color="auto"/>
        <w:right w:val="none" w:sz="0" w:space="0" w:color="auto"/>
      </w:divBdr>
      <w:divsChild>
        <w:div w:id="1607032469">
          <w:marLeft w:val="0"/>
          <w:marRight w:val="0"/>
          <w:marTop w:val="0"/>
          <w:marBottom w:val="0"/>
          <w:divBdr>
            <w:top w:val="none" w:sz="0" w:space="0" w:color="auto"/>
            <w:left w:val="none" w:sz="0" w:space="0" w:color="auto"/>
            <w:bottom w:val="none" w:sz="0" w:space="0" w:color="auto"/>
            <w:right w:val="none" w:sz="0" w:space="0" w:color="auto"/>
          </w:divBdr>
          <w:divsChild>
            <w:div w:id="675037607">
              <w:marLeft w:val="0"/>
              <w:marRight w:val="0"/>
              <w:marTop w:val="0"/>
              <w:marBottom w:val="0"/>
              <w:divBdr>
                <w:top w:val="none" w:sz="0" w:space="0" w:color="auto"/>
                <w:left w:val="none" w:sz="0" w:space="0" w:color="auto"/>
                <w:bottom w:val="none" w:sz="0" w:space="0" w:color="auto"/>
                <w:right w:val="none" w:sz="0" w:space="0" w:color="auto"/>
              </w:divBdr>
            </w:div>
            <w:div w:id="1182164769">
              <w:marLeft w:val="0"/>
              <w:marRight w:val="0"/>
              <w:marTop w:val="0"/>
              <w:marBottom w:val="0"/>
              <w:divBdr>
                <w:top w:val="none" w:sz="0" w:space="0" w:color="auto"/>
                <w:left w:val="none" w:sz="0" w:space="0" w:color="auto"/>
                <w:bottom w:val="none" w:sz="0" w:space="0" w:color="auto"/>
                <w:right w:val="none" w:sz="0" w:space="0" w:color="auto"/>
              </w:divBdr>
            </w:div>
            <w:div w:id="230701983">
              <w:marLeft w:val="0"/>
              <w:marRight w:val="0"/>
              <w:marTop w:val="0"/>
              <w:marBottom w:val="0"/>
              <w:divBdr>
                <w:top w:val="none" w:sz="0" w:space="0" w:color="auto"/>
                <w:left w:val="none" w:sz="0" w:space="0" w:color="auto"/>
                <w:bottom w:val="none" w:sz="0" w:space="0" w:color="auto"/>
                <w:right w:val="none" w:sz="0" w:space="0" w:color="auto"/>
              </w:divBdr>
            </w:div>
            <w:div w:id="1419012363">
              <w:marLeft w:val="0"/>
              <w:marRight w:val="0"/>
              <w:marTop w:val="0"/>
              <w:marBottom w:val="0"/>
              <w:divBdr>
                <w:top w:val="none" w:sz="0" w:space="0" w:color="auto"/>
                <w:left w:val="none" w:sz="0" w:space="0" w:color="auto"/>
                <w:bottom w:val="none" w:sz="0" w:space="0" w:color="auto"/>
                <w:right w:val="none" w:sz="0" w:space="0" w:color="auto"/>
              </w:divBdr>
            </w:div>
            <w:div w:id="17736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1888">
      <w:bodyDiv w:val="1"/>
      <w:marLeft w:val="0"/>
      <w:marRight w:val="0"/>
      <w:marTop w:val="0"/>
      <w:marBottom w:val="0"/>
      <w:divBdr>
        <w:top w:val="none" w:sz="0" w:space="0" w:color="auto"/>
        <w:left w:val="none" w:sz="0" w:space="0" w:color="auto"/>
        <w:bottom w:val="none" w:sz="0" w:space="0" w:color="auto"/>
        <w:right w:val="none" w:sz="0" w:space="0" w:color="auto"/>
      </w:divBdr>
      <w:divsChild>
        <w:div w:id="1931086729">
          <w:marLeft w:val="0"/>
          <w:marRight w:val="0"/>
          <w:marTop w:val="240"/>
          <w:marBottom w:val="0"/>
          <w:divBdr>
            <w:top w:val="none" w:sz="0" w:space="0" w:color="auto"/>
            <w:left w:val="none" w:sz="0" w:space="0" w:color="auto"/>
            <w:bottom w:val="none" w:sz="0" w:space="0" w:color="auto"/>
            <w:right w:val="none" w:sz="0" w:space="0" w:color="auto"/>
          </w:divBdr>
        </w:div>
      </w:divsChild>
    </w:div>
    <w:div w:id="457073148">
      <w:bodyDiv w:val="1"/>
      <w:marLeft w:val="0"/>
      <w:marRight w:val="0"/>
      <w:marTop w:val="0"/>
      <w:marBottom w:val="0"/>
      <w:divBdr>
        <w:top w:val="none" w:sz="0" w:space="0" w:color="auto"/>
        <w:left w:val="none" w:sz="0" w:space="0" w:color="auto"/>
        <w:bottom w:val="none" w:sz="0" w:space="0" w:color="auto"/>
        <w:right w:val="none" w:sz="0" w:space="0" w:color="auto"/>
      </w:divBdr>
    </w:div>
    <w:div w:id="459155111">
      <w:bodyDiv w:val="1"/>
      <w:marLeft w:val="0"/>
      <w:marRight w:val="0"/>
      <w:marTop w:val="0"/>
      <w:marBottom w:val="0"/>
      <w:divBdr>
        <w:top w:val="none" w:sz="0" w:space="0" w:color="auto"/>
        <w:left w:val="none" w:sz="0" w:space="0" w:color="auto"/>
        <w:bottom w:val="none" w:sz="0" w:space="0" w:color="auto"/>
        <w:right w:val="none" w:sz="0" w:space="0" w:color="auto"/>
      </w:divBdr>
    </w:div>
    <w:div w:id="490803243">
      <w:bodyDiv w:val="1"/>
      <w:marLeft w:val="0"/>
      <w:marRight w:val="0"/>
      <w:marTop w:val="0"/>
      <w:marBottom w:val="0"/>
      <w:divBdr>
        <w:top w:val="none" w:sz="0" w:space="0" w:color="auto"/>
        <w:left w:val="none" w:sz="0" w:space="0" w:color="auto"/>
        <w:bottom w:val="none" w:sz="0" w:space="0" w:color="auto"/>
        <w:right w:val="none" w:sz="0" w:space="0" w:color="auto"/>
      </w:divBdr>
    </w:div>
    <w:div w:id="494734533">
      <w:bodyDiv w:val="1"/>
      <w:marLeft w:val="0"/>
      <w:marRight w:val="0"/>
      <w:marTop w:val="0"/>
      <w:marBottom w:val="0"/>
      <w:divBdr>
        <w:top w:val="none" w:sz="0" w:space="0" w:color="auto"/>
        <w:left w:val="none" w:sz="0" w:space="0" w:color="auto"/>
        <w:bottom w:val="none" w:sz="0" w:space="0" w:color="auto"/>
        <w:right w:val="none" w:sz="0" w:space="0" w:color="auto"/>
      </w:divBdr>
    </w:div>
    <w:div w:id="499203180">
      <w:bodyDiv w:val="1"/>
      <w:marLeft w:val="0"/>
      <w:marRight w:val="0"/>
      <w:marTop w:val="0"/>
      <w:marBottom w:val="0"/>
      <w:divBdr>
        <w:top w:val="none" w:sz="0" w:space="0" w:color="auto"/>
        <w:left w:val="none" w:sz="0" w:space="0" w:color="auto"/>
        <w:bottom w:val="none" w:sz="0" w:space="0" w:color="auto"/>
        <w:right w:val="none" w:sz="0" w:space="0" w:color="auto"/>
      </w:divBdr>
    </w:div>
    <w:div w:id="519585179">
      <w:bodyDiv w:val="1"/>
      <w:marLeft w:val="0"/>
      <w:marRight w:val="0"/>
      <w:marTop w:val="0"/>
      <w:marBottom w:val="0"/>
      <w:divBdr>
        <w:top w:val="none" w:sz="0" w:space="0" w:color="auto"/>
        <w:left w:val="none" w:sz="0" w:space="0" w:color="auto"/>
        <w:bottom w:val="none" w:sz="0" w:space="0" w:color="auto"/>
        <w:right w:val="none" w:sz="0" w:space="0" w:color="auto"/>
      </w:divBdr>
      <w:divsChild>
        <w:div w:id="412095653">
          <w:marLeft w:val="0"/>
          <w:marRight w:val="0"/>
          <w:marTop w:val="0"/>
          <w:marBottom w:val="0"/>
          <w:divBdr>
            <w:top w:val="none" w:sz="0" w:space="0" w:color="auto"/>
            <w:left w:val="none" w:sz="0" w:space="0" w:color="auto"/>
            <w:bottom w:val="none" w:sz="0" w:space="0" w:color="auto"/>
            <w:right w:val="none" w:sz="0" w:space="0" w:color="auto"/>
          </w:divBdr>
          <w:divsChild>
            <w:div w:id="114180096">
              <w:marLeft w:val="0"/>
              <w:marRight w:val="0"/>
              <w:marTop w:val="0"/>
              <w:marBottom w:val="0"/>
              <w:divBdr>
                <w:top w:val="none" w:sz="0" w:space="0" w:color="auto"/>
                <w:left w:val="none" w:sz="0" w:space="0" w:color="auto"/>
                <w:bottom w:val="none" w:sz="0" w:space="0" w:color="auto"/>
                <w:right w:val="none" w:sz="0" w:space="0" w:color="auto"/>
              </w:divBdr>
            </w:div>
            <w:div w:id="186523969">
              <w:marLeft w:val="0"/>
              <w:marRight w:val="0"/>
              <w:marTop w:val="0"/>
              <w:marBottom w:val="0"/>
              <w:divBdr>
                <w:top w:val="none" w:sz="0" w:space="0" w:color="auto"/>
                <w:left w:val="none" w:sz="0" w:space="0" w:color="auto"/>
                <w:bottom w:val="none" w:sz="0" w:space="0" w:color="auto"/>
                <w:right w:val="none" w:sz="0" w:space="0" w:color="auto"/>
              </w:divBdr>
            </w:div>
            <w:div w:id="319966616">
              <w:marLeft w:val="0"/>
              <w:marRight w:val="0"/>
              <w:marTop w:val="0"/>
              <w:marBottom w:val="0"/>
              <w:divBdr>
                <w:top w:val="none" w:sz="0" w:space="0" w:color="auto"/>
                <w:left w:val="none" w:sz="0" w:space="0" w:color="auto"/>
                <w:bottom w:val="none" w:sz="0" w:space="0" w:color="auto"/>
                <w:right w:val="none" w:sz="0" w:space="0" w:color="auto"/>
              </w:divBdr>
            </w:div>
            <w:div w:id="351298904">
              <w:marLeft w:val="0"/>
              <w:marRight w:val="0"/>
              <w:marTop w:val="0"/>
              <w:marBottom w:val="0"/>
              <w:divBdr>
                <w:top w:val="none" w:sz="0" w:space="0" w:color="auto"/>
                <w:left w:val="none" w:sz="0" w:space="0" w:color="auto"/>
                <w:bottom w:val="none" w:sz="0" w:space="0" w:color="auto"/>
                <w:right w:val="none" w:sz="0" w:space="0" w:color="auto"/>
              </w:divBdr>
            </w:div>
            <w:div w:id="396052285">
              <w:marLeft w:val="0"/>
              <w:marRight w:val="0"/>
              <w:marTop w:val="0"/>
              <w:marBottom w:val="0"/>
              <w:divBdr>
                <w:top w:val="none" w:sz="0" w:space="0" w:color="auto"/>
                <w:left w:val="none" w:sz="0" w:space="0" w:color="auto"/>
                <w:bottom w:val="none" w:sz="0" w:space="0" w:color="auto"/>
                <w:right w:val="none" w:sz="0" w:space="0" w:color="auto"/>
              </w:divBdr>
            </w:div>
            <w:div w:id="401370157">
              <w:marLeft w:val="0"/>
              <w:marRight w:val="0"/>
              <w:marTop w:val="0"/>
              <w:marBottom w:val="0"/>
              <w:divBdr>
                <w:top w:val="none" w:sz="0" w:space="0" w:color="auto"/>
                <w:left w:val="none" w:sz="0" w:space="0" w:color="auto"/>
                <w:bottom w:val="none" w:sz="0" w:space="0" w:color="auto"/>
                <w:right w:val="none" w:sz="0" w:space="0" w:color="auto"/>
              </w:divBdr>
            </w:div>
            <w:div w:id="406653071">
              <w:marLeft w:val="0"/>
              <w:marRight w:val="0"/>
              <w:marTop w:val="0"/>
              <w:marBottom w:val="0"/>
              <w:divBdr>
                <w:top w:val="none" w:sz="0" w:space="0" w:color="auto"/>
                <w:left w:val="none" w:sz="0" w:space="0" w:color="auto"/>
                <w:bottom w:val="none" w:sz="0" w:space="0" w:color="auto"/>
                <w:right w:val="none" w:sz="0" w:space="0" w:color="auto"/>
              </w:divBdr>
            </w:div>
            <w:div w:id="636255871">
              <w:marLeft w:val="0"/>
              <w:marRight w:val="0"/>
              <w:marTop w:val="0"/>
              <w:marBottom w:val="0"/>
              <w:divBdr>
                <w:top w:val="none" w:sz="0" w:space="0" w:color="auto"/>
                <w:left w:val="none" w:sz="0" w:space="0" w:color="auto"/>
                <w:bottom w:val="none" w:sz="0" w:space="0" w:color="auto"/>
                <w:right w:val="none" w:sz="0" w:space="0" w:color="auto"/>
              </w:divBdr>
            </w:div>
            <w:div w:id="878205523">
              <w:marLeft w:val="0"/>
              <w:marRight w:val="0"/>
              <w:marTop w:val="0"/>
              <w:marBottom w:val="0"/>
              <w:divBdr>
                <w:top w:val="none" w:sz="0" w:space="0" w:color="auto"/>
                <w:left w:val="none" w:sz="0" w:space="0" w:color="auto"/>
                <w:bottom w:val="none" w:sz="0" w:space="0" w:color="auto"/>
                <w:right w:val="none" w:sz="0" w:space="0" w:color="auto"/>
              </w:divBdr>
            </w:div>
            <w:div w:id="926228281">
              <w:marLeft w:val="0"/>
              <w:marRight w:val="0"/>
              <w:marTop w:val="0"/>
              <w:marBottom w:val="0"/>
              <w:divBdr>
                <w:top w:val="none" w:sz="0" w:space="0" w:color="auto"/>
                <w:left w:val="none" w:sz="0" w:space="0" w:color="auto"/>
                <w:bottom w:val="none" w:sz="0" w:space="0" w:color="auto"/>
                <w:right w:val="none" w:sz="0" w:space="0" w:color="auto"/>
              </w:divBdr>
            </w:div>
            <w:div w:id="966355162">
              <w:marLeft w:val="0"/>
              <w:marRight w:val="0"/>
              <w:marTop w:val="0"/>
              <w:marBottom w:val="0"/>
              <w:divBdr>
                <w:top w:val="none" w:sz="0" w:space="0" w:color="auto"/>
                <w:left w:val="none" w:sz="0" w:space="0" w:color="auto"/>
                <w:bottom w:val="none" w:sz="0" w:space="0" w:color="auto"/>
                <w:right w:val="none" w:sz="0" w:space="0" w:color="auto"/>
              </w:divBdr>
            </w:div>
            <w:div w:id="978531051">
              <w:marLeft w:val="0"/>
              <w:marRight w:val="0"/>
              <w:marTop w:val="0"/>
              <w:marBottom w:val="0"/>
              <w:divBdr>
                <w:top w:val="none" w:sz="0" w:space="0" w:color="auto"/>
                <w:left w:val="none" w:sz="0" w:space="0" w:color="auto"/>
                <w:bottom w:val="none" w:sz="0" w:space="0" w:color="auto"/>
                <w:right w:val="none" w:sz="0" w:space="0" w:color="auto"/>
              </w:divBdr>
            </w:div>
            <w:div w:id="1111172653">
              <w:marLeft w:val="0"/>
              <w:marRight w:val="0"/>
              <w:marTop w:val="0"/>
              <w:marBottom w:val="0"/>
              <w:divBdr>
                <w:top w:val="none" w:sz="0" w:space="0" w:color="auto"/>
                <w:left w:val="none" w:sz="0" w:space="0" w:color="auto"/>
                <w:bottom w:val="none" w:sz="0" w:space="0" w:color="auto"/>
                <w:right w:val="none" w:sz="0" w:space="0" w:color="auto"/>
              </w:divBdr>
            </w:div>
            <w:div w:id="1283655179">
              <w:marLeft w:val="0"/>
              <w:marRight w:val="0"/>
              <w:marTop w:val="0"/>
              <w:marBottom w:val="0"/>
              <w:divBdr>
                <w:top w:val="none" w:sz="0" w:space="0" w:color="auto"/>
                <w:left w:val="none" w:sz="0" w:space="0" w:color="auto"/>
                <w:bottom w:val="none" w:sz="0" w:space="0" w:color="auto"/>
                <w:right w:val="none" w:sz="0" w:space="0" w:color="auto"/>
              </w:divBdr>
            </w:div>
            <w:div w:id="1430078193">
              <w:marLeft w:val="0"/>
              <w:marRight w:val="0"/>
              <w:marTop w:val="0"/>
              <w:marBottom w:val="0"/>
              <w:divBdr>
                <w:top w:val="none" w:sz="0" w:space="0" w:color="auto"/>
                <w:left w:val="none" w:sz="0" w:space="0" w:color="auto"/>
                <w:bottom w:val="none" w:sz="0" w:space="0" w:color="auto"/>
                <w:right w:val="none" w:sz="0" w:space="0" w:color="auto"/>
              </w:divBdr>
            </w:div>
            <w:div w:id="1431463837">
              <w:marLeft w:val="0"/>
              <w:marRight w:val="0"/>
              <w:marTop w:val="0"/>
              <w:marBottom w:val="0"/>
              <w:divBdr>
                <w:top w:val="none" w:sz="0" w:space="0" w:color="auto"/>
                <w:left w:val="none" w:sz="0" w:space="0" w:color="auto"/>
                <w:bottom w:val="none" w:sz="0" w:space="0" w:color="auto"/>
                <w:right w:val="none" w:sz="0" w:space="0" w:color="auto"/>
              </w:divBdr>
            </w:div>
            <w:div w:id="1595363235">
              <w:marLeft w:val="0"/>
              <w:marRight w:val="0"/>
              <w:marTop w:val="0"/>
              <w:marBottom w:val="0"/>
              <w:divBdr>
                <w:top w:val="none" w:sz="0" w:space="0" w:color="auto"/>
                <w:left w:val="none" w:sz="0" w:space="0" w:color="auto"/>
                <w:bottom w:val="none" w:sz="0" w:space="0" w:color="auto"/>
                <w:right w:val="none" w:sz="0" w:space="0" w:color="auto"/>
              </w:divBdr>
            </w:div>
            <w:div w:id="1825585057">
              <w:marLeft w:val="0"/>
              <w:marRight w:val="0"/>
              <w:marTop w:val="0"/>
              <w:marBottom w:val="0"/>
              <w:divBdr>
                <w:top w:val="none" w:sz="0" w:space="0" w:color="auto"/>
                <w:left w:val="none" w:sz="0" w:space="0" w:color="auto"/>
                <w:bottom w:val="none" w:sz="0" w:space="0" w:color="auto"/>
                <w:right w:val="none" w:sz="0" w:space="0" w:color="auto"/>
              </w:divBdr>
            </w:div>
            <w:div w:id="1830557044">
              <w:marLeft w:val="0"/>
              <w:marRight w:val="0"/>
              <w:marTop w:val="0"/>
              <w:marBottom w:val="0"/>
              <w:divBdr>
                <w:top w:val="none" w:sz="0" w:space="0" w:color="auto"/>
                <w:left w:val="none" w:sz="0" w:space="0" w:color="auto"/>
                <w:bottom w:val="none" w:sz="0" w:space="0" w:color="auto"/>
                <w:right w:val="none" w:sz="0" w:space="0" w:color="auto"/>
              </w:divBdr>
            </w:div>
            <w:div w:id="1862350369">
              <w:marLeft w:val="0"/>
              <w:marRight w:val="0"/>
              <w:marTop w:val="0"/>
              <w:marBottom w:val="0"/>
              <w:divBdr>
                <w:top w:val="none" w:sz="0" w:space="0" w:color="auto"/>
                <w:left w:val="none" w:sz="0" w:space="0" w:color="auto"/>
                <w:bottom w:val="none" w:sz="0" w:space="0" w:color="auto"/>
                <w:right w:val="none" w:sz="0" w:space="0" w:color="auto"/>
              </w:divBdr>
            </w:div>
            <w:div w:id="1879538122">
              <w:marLeft w:val="0"/>
              <w:marRight w:val="0"/>
              <w:marTop w:val="0"/>
              <w:marBottom w:val="0"/>
              <w:divBdr>
                <w:top w:val="none" w:sz="0" w:space="0" w:color="auto"/>
                <w:left w:val="none" w:sz="0" w:space="0" w:color="auto"/>
                <w:bottom w:val="none" w:sz="0" w:space="0" w:color="auto"/>
                <w:right w:val="none" w:sz="0" w:space="0" w:color="auto"/>
              </w:divBdr>
            </w:div>
            <w:div w:id="20400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70430">
      <w:bodyDiv w:val="1"/>
      <w:marLeft w:val="0"/>
      <w:marRight w:val="0"/>
      <w:marTop w:val="0"/>
      <w:marBottom w:val="0"/>
      <w:divBdr>
        <w:top w:val="none" w:sz="0" w:space="0" w:color="auto"/>
        <w:left w:val="none" w:sz="0" w:space="0" w:color="auto"/>
        <w:bottom w:val="none" w:sz="0" w:space="0" w:color="auto"/>
        <w:right w:val="none" w:sz="0" w:space="0" w:color="auto"/>
      </w:divBdr>
    </w:div>
    <w:div w:id="527791279">
      <w:bodyDiv w:val="1"/>
      <w:marLeft w:val="0"/>
      <w:marRight w:val="0"/>
      <w:marTop w:val="0"/>
      <w:marBottom w:val="0"/>
      <w:divBdr>
        <w:top w:val="none" w:sz="0" w:space="0" w:color="auto"/>
        <w:left w:val="none" w:sz="0" w:space="0" w:color="auto"/>
        <w:bottom w:val="none" w:sz="0" w:space="0" w:color="auto"/>
        <w:right w:val="none" w:sz="0" w:space="0" w:color="auto"/>
      </w:divBdr>
    </w:div>
    <w:div w:id="528835937">
      <w:bodyDiv w:val="1"/>
      <w:marLeft w:val="0"/>
      <w:marRight w:val="0"/>
      <w:marTop w:val="0"/>
      <w:marBottom w:val="0"/>
      <w:divBdr>
        <w:top w:val="none" w:sz="0" w:space="0" w:color="auto"/>
        <w:left w:val="none" w:sz="0" w:space="0" w:color="auto"/>
        <w:bottom w:val="none" w:sz="0" w:space="0" w:color="auto"/>
        <w:right w:val="none" w:sz="0" w:space="0" w:color="auto"/>
      </w:divBdr>
    </w:div>
    <w:div w:id="528879843">
      <w:bodyDiv w:val="1"/>
      <w:marLeft w:val="0"/>
      <w:marRight w:val="0"/>
      <w:marTop w:val="0"/>
      <w:marBottom w:val="0"/>
      <w:divBdr>
        <w:top w:val="none" w:sz="0" w:space="0" w:color="auto"/>
        <w:left w:val="none" w:sz="0" w:space="0" w:color="auto"/>
        <w:bottom w:val="none" w:sz="0" w:space="0" w:color="auto"/>
        <w:right w:val="none" w:sz="0" w:space="0" w:color="auto"/>
      </w:divBdr>
    </w:div>
    <w:div w:id="538782504">
      <w:bodyDiv w:val="1"/>
      <w:marLeft w:val="0"/>
      <w:marRight w:val="0"/>
      <w:marTop w:val="0"/>
      <w:marBottom w:val="0"/>
      <w:divBdr>
        <w:top w:val="none" w:sz="0" w:space="0" w:color="auto"/>
        <w:left w:val="none" w:sz="0" w:space="0" w:color="auto"/>
        <w:bottom w:val="none" w:sz="0" w:space="0" w:color="auto"/>
        <w:right w:val="none" w:sz="0" w:space="0" w:color="auto"/>
      </w:divBdr>
    </w:div>
    <w:div w:id="541210855">
      <w:bodyDiv w:val="1"/>
      <w:marLeft w:val="0"/>
      <w:marRight w:val="0"/>
      <w:marTop w:val="0"/>
      <w:marBottom w:val="0"/>
      <w:divBdr>
        <w:top w:val="none" w:sz="0" w:space="0" w:color="auto"/>
        <w:left w:val="none" w:sz="0" w:space="0" w:color="auto"/>
        <w:bottom w:val="none" w:sz="0" w:space="0" w:color="auto"/>
        <w:right w:val="none" w:sz="0" w:space="0" w:color="auto"/>
      </w:divBdr>
    </w:div>
    <w:div w:id="541940508">
      <w:bodyDiv w:val="1"/>
      <w:marLeft w:val="0"/>
      <w:marRight w:val="0"/>
      <w:marTop w:val="0"/>
      <w:marBottom w:val="0"/>
      <w:divBdr>
        <w:top w:val="none" w:sz="0" w:space="0" w:color="auto"/>
        <w:left w:val="none" w:sz="0" w:space="0" w:color="auto"/>
        <w:bottom w:val="none" w:sz="0" w:space="0" w:color="auto"/>
        <w:right w:val="none" w:sz="0" w:space="0" w:color="auto"/>
      </w:divBdr>
    </w:div>
    <w:div w:id="549653707">
      <w:bodyDiv w:val="1"/>
      <w:marLeft w:val="0"/>
      <w:marRight w:val="0"/>
      <w:marTop w:val="0"/>
      <w:marBottom w:val="0"/>
      <w:divBdr>
        <w:top w:val="none" w:sz="0" w:space="0" w:color="auto"/>
        <w:left w:val="none" w:sz="0" w:space="0" w:color="auto"/>
        <w:bottom w:val="none" w:sz="0" w:space="0" w:color="auto"/>
        <w:right w:val="none" w:sz="0" w:space="0" w:color="auto"/>
      </w:divBdr>
    </w:div>
    <w:div w:id="554123937">
      <w:bodyDiv w:val="1"/>
      <w:marLeft w:val="0"/>
      <w:marRight w:val="0"/>
      <w:marTop w:val="0"/>
      <w:marBottom w:val="0"/>
      <w:divBdr>
        <w:top w:val="none" w:sz="0" w:space="0" w:color="auto"/>
        <w:left w:val="none" w:sz="0" w:space="0" w:color="auto"/>
        <w:bottom w:val="none" w:sz="0" w:space="0" w:color="auto"/>
        <w:right w:val="none" w:sz="0" w:space="0" w:color="auto"/>
      </w:divBdr>
    </w:div>
    <w:div w:id="554507120">
      <w:bodyDiv w:val="1"/>
      <w:marLeft w:val="0"/>
      <w:marRight w:val="0"/>
      <w:marTop w:val="0"/>
      <w:marBottom w:val="0"/>
      <w:divBdr>
        <w:top w:val="none" w:sz="0" w:space="0" w:color="auto"/>
        <w:left w:val="none" w:sz="0" w:space="0" w:color="auto"/>
        <w:bottom w:val="none" w:sz="0" w:space="0" w:color="auto"/>
        <w:right w:val="none" w:sz="0" w:space="0" w:color="auto"/>
      </w:divBdr>
    </w:div>
    <w:div w:id="557863306">
      <w:bodyDiv w:val="1"/>
      <w:marLeft w:val="0"/>
      <w:marRight w:val="0"/>
      <w:marTop w:val="0"/>
      <w:marBottom w:val="0"/>
      <w:divBdr>
        <w:top w:val="none" w:sz="0" w:space="0" w:color="auto"/>
        <w:left w:val="none" w:sz="0" w:space="0" w:color="auto"/>
        <w:bottom w:val="none" w:sz="0" w:space="0" w:color="auto"/>
        <w:right w:val="none" w:sz="0" w:space="0" w:color="auto"/>
      </w:divBdr>
    </w:div>
    <w:div w:id="561644845">
      <w:bodyDiv w:val="1"/>
      <w:marLeft w:val="0"/>
      <w:marRight w:val="0"/>
      <w:marTop w:val="0"/>
      <w:marBottom w:val="0"/>
      <w:divBdr>
        <w:top w:val="none" w:sz="0" w:space="0" w:color="auto"/>
        <w:left w:val="none" w:sz="0" w:space="0" w:color="auto"/>
        <w:bottom w:val="none" w:sz="0" w:space="0" w:color="auto"/>
        <w:right w:val="none" w:sz="0" w:space="0" w:color="auto"/>
      </w:divBdr>
    </w:div>
    <w:div w:id="563755208">
      <w:bodyDiv w:val="1"/>
      <w:marLeft w:val="0"/>
      <w:marRight w:val="0"/>
      <w:marTop w:val="0"/>
      <w:marBottom w:val="0"/>
      <w:divBdr>
        <w:top w:val="none" w:sz="0" w:space="0" w:color="auto"/>
        <w:left w:val="none" w:sz="0" w:space="0" w:color="auto"/>
        <w:bottom w:val="none" w:sz="0" w:space="0" w:color="auto"/>
        <w:right w:val="none" w:sz="0" w:space="0" w:color="auto"/>
      </w:divBdr>
    </w:div>
    <w:div w:id="585698477">
      <w:bodyDiv w:val="1"/>
      <w:marLeft w:val="0"/>
      <w:marRight w:val="0"/>
      <w:marTop w:val="0"/>
      <w:marBottom w:val="0"/>
      <w:divBdr>
        <w:top w:val="none" w:sz="0" w:space="0" w:color="auto"/>
        <w:left w:val="none" w:sz="0" w:space="0" w:color="auto"/>
        <w:bottom w:val="none" w:sz="0" w:space="0" w:color="auto"/>
        <w:right w:val="none" w:sz="0" w:space="0" w:color="auto"/>
      </w:divBdr>
      <w:divsChild>
        <w:div w:id="1029523048">
          <w:marLeft w:val="0"/>
          <w:marRight w:val="0"/>
          <w:marTop w:val="0"/>
          <w:marBottom w:val="0"/>
          <w:divBdr>
            <w:top w:val="none" w:sz="0" w:space="0" w:color="auto"/>
            <w:left w:val="none" w:sz="0" w:space="0" w:color="auto"/>
            <w:bottom w:val="none" w:sz="0" w:space="0" w:color="auto"/>
            <w:right w:val="none" w:sz="0" w:space="0" w:color="auto"/>
          </w:divBdr>
          <w:divsChild>
            <w:div w:id="487480300">
              <w:marLeft w:val="0"/>
              <w:marRight w:val="0"/>
              <w:marTop w:val="0"/>
              <w:marBottom w:val="0"/>
              <w:divBdr>
                <w:top w:val="none" w:sz="0" w:space="0" w:color="auto"/>
                <w:left w:val="none" w:sz="0" w:space="0" w:color="auto"/>
                <w:bottom w:val="none" w:sz="0" w:space="0" w:color="auto"/>
                <w:right w:val="none" w:sz="0" w:space="0" w:color="auto"/>
              </w:divBdr>
            </w:div>
            <w:div w:id="155150353">
              <w:marLeft w:val="0"/>
              <w:marRight w:val="0"/>
              <w:marTop w:val="0"/>
              <w:marBottom w:val="0"/>
              <w:divBdr>
                <w:top w:val="none" w:sz="0" w:space="0" w:color="auto"/>
                <w:left w:val="none" w:sz="0" w:space="0" w:color="auto"/>
                <w:bottom w:val="none" w:sz="0" w:space="0" w:color="auto"/>
                <w:right w:val="none" w:sz="0" w:space="0" w:color="auto"/>
              </w:divBdr>
            </w:div>
            <w:div w:id="233399458">
              <w:marLeft w:val="0"/>
              <w:marRight w:val="0"/>
              <w:marTop w:val="0"/>
              <w:marBottom w:val="0"/>
              <w:divBdr>
                <w:top w:val="none" w:sz="0" w:space="0" w:color="auto"/>
                <w:left w:val="none" w:sz="0" w:space="0" w:color="auto"/>
                <w:bottom w:val="none" w:sz="0" w:space="0" w:color="auto"/>
                <w:right w:val="none" w:sz="0" w:space="0" w:color="auto"/>
              </w:divBdr>
            </w:div>
            <w:div w:id="1363045164">
              <w:marLeft w:val="0"/>
              <w:marRight w:val="0"/>
              <w:marTop w:val="0"/>
              <w:marBottom w:val="0"/>
              <w:divBdr>
                <w:top w:val="none" w:sz="0" w:space="0" w:color="auto"/>
                <w:left w:val="none" w:sz="0" w:space="0" w:color="auto"/>
                <w:bottom w:val="none" w:sz="0" w:space="0" w:color="auto"/>
                <w:right w:val="none" w:sz="0" w:space="0" w:color="auto"/>
              </w:divBdr>
            </w:div>
            <w:div w:id="633950640">
              <w:marLeft w:val="0"/>
              <w:marRight w:val="0"/>
              <w:marTop w:val="0"/>
              <w:marBottom w:val="0"/>
              <w:divBdr>
                <w:top w:val="none" w:sz="0" w:space="0" w:color="auto"/>
                <w:left w:val="none" w:sz="0" w:space="0" w:color="auto"/>
                <w:bottom w:val="none" w:sz="0" w:space="0" w:color="auto"/>
                <w:right w:val="none" w:sz="0" w:space="0" w:color="auto"/>
              </w:divBdr>
            </w:div>
            <w:div w:id="1901210497">
              <w:marLeft w:val="0"/>
              <w:marRight w:val="0"/>
              <w:marTop w:val="0"/>
              <w:marBottom w:val="0"/>
              <w:divBdr>
                <w:top w:val="none" w:sz="0" w:space="0" w:color="auto"/>
                <w:left w:val="none" w:sz="0" w:space="0" w:color="auto"/>
                <w:bottom w:val="none" w:sz="0" w:space="0" w:color="auto"/>
                <w:right w:val="none" w:sz="0" w:space="0" w:color="auto"/>
              </w:divBdr>
            </w:div>
            <w:div w:id="8337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6846">
      <w:bodyDiv w:val="1"/>
      <w:marLeft w:val="0"/>
      <w:marRight w:val="0"/>
      <w:marTop w:val="0"/>
      <w:marBottom w:val="0"/>
      <w:divBdr>
        <w:top w:val="none" w:sz="0" w:space="0" w:color="auto"/>
        <w:left w:val="none" w:sz="0" w:space="0" w:color="auto"/>
        <w:bottom w:val="none" w:sz="0" w:space="0" w:color="auto"/>
        <w:right w:val="none" w:sz="0" w:space="0" w:color="auto"/>
      </w:divBdr>
    </w:div>
    <w:div w:id="589435163">
      <w:bodyDiv w:val="1"/>
      <w:marLeft w:val="0"/>
      <w:marRight w:val="0"/>
      <w:marTop w:val="0"/>
      <w:marBottom w:val="0"/>
      <w:divBdr>
        <w:top w:val="none" w:sz="0" w:space="0" w:color="auto"/>
        <w:left w:val="none" w:sz="0" w:space="0" w:color="auto"/>
        <w:bottom w:val="none" w:sz="0" w:space="0" w:color="auto"/>
        <w:right w:val="none" w:sz="0" w:space="0" w:color="auto"/>
      </w:divBdr>
    </w:div>
    <w:div w:id="613172817">
      <w:bodyDiv w:val="1"/>
      <w:marLeft w:val="0"/>
      <w:marRight w:val="0"/>
      <w:marTop w:val="0"/>
      <w:marBottom w:val="0"/>
      <w:divBdr>
        <w:top w:val="none" w:sz="0" w:space="0" w:color="auto"/>
        <w:left w:val="none" w:sz="0" w:space="0" w:color="auto"/>
        <w:bottom w:val="none" w:sz="0" w:space="0" w:color="auto"/>
        <w:right w:val="none" w:sz="0" w:space="0" w:color="auto"/>
      </w:divBdr>
    </w:div>
    <w:div w:id="622348590">
      <w:bodyDiv w:val="1"/>
      <w:marLeft w:val="0"/>
      <w:marRight w:val="0"/>
      <w:marTop w:val="0"/>
      <w:marBottom w:val="0"/>
      <w:divBdr>
        <w:top w:val="none" w:sz="0" w:space="0" w:color="auto"/>
        <w:left w:val="none" w:sz="0" w:space="0" w:color="auto"/>
        <w:bottom w:val="none" w:sz="0" w:space="0" w:color="auto"/>
        <w:right w:val="none" w:sz="0" w:space="0" w:color="auto"/>
      </w:divBdr>
    </w:div>
    <w:div w:id="624626581">
      <w:bodyDiv w:val="1"/>
      <w:marLeft w:val="0"/>
      <w:marRight w:val="0"/>
      <w:marTop w:val="0"/>
      <w:marBottom w:val="0"/>
      <w:divBdr>
        <w:top w:val="none" w:sz="0" w:space="0" w:color="auto"/>
        <w:left w:val="none" w:sz="0" w:space="0" w:color="auto"/>
        <w:bottom w:val="none" w:sz="0" w:space="0" w:color="auto"/>
        <w:right w:val="none" w:sz="0" w:space="0" w:color="auto"/>
      </w:divBdr>
    </w:div>
    <w:div w:id="626349122">
      <w:bodyDiv w:val="1"/>
      <w:marLeft w:val="0"/>
      <w:marRight w:val="0"/>
      <w:marTop w:val="0"/>
      <w:marBottom w:val="0"/>
      <w:divBdr>
        <w:top w:val="none" w:sz="0" w:space="0" w:color="auto"/>
        <w:left w:val="none" w:sz="0" w:space="0" w:color="auto"/>
        <w:bottom w:val="none" w:sz="0" w:space="0" w:color="auto"/>
        <w:right w:val="none" w:sz="0" w:space="0" w:color="auto"/>
      </w:divBdr>
    </w:div>
    <w:div w:id="629089100">
      <w:bodyDiv w:val="1"/>
      <w:marLeft w:val="0"/>
      <w:marRight w:val="0"/>
      <w:marTop w:val="0"/>
      <w:marBottom w:val="0"/>
      <w:divBdr>
        <w:top w:val="none" w:sz="0" w:space="0" w:color="auto"/>
        <w:left w:val="none" w:sz="0" w:space="0" w:color="auto"/>
        <w:bottom w:val="none" w:sz="0" w:space="0" w:color="auto"/>
        <w:right w:val="none" w:sz="0" w:space="0" w:color="auto"/>
      </w:divBdr>
      <w:divsChild>
        <w:div w:id="289744923">
          <w:marLeft w:val="0"/>
          <w:marRight w:val="0"/>
          <w:marTop w:val="0"/>
          <w:marBottom w:val="0"/>
          <w:divBdr>
            <w:top w:val="none" w:sz="0" w:space="0" w:color="auto"/>
            <w:left w:val="none" w:sz="0" w:space="0" w:color="auto"/>
            <w:bottom w:val="none" w:sz="0" w:space="0" w:color="auto"/>
            <w:right w:val="none" w:sz="0" w:space="0" w:color="auto"/>
          </w:divBdr>
          <w:divsChild>
            <w:div w:id="50864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87925">
      <w:bodyDiv w:val="1"/>
      <w:marLeft w:val="0"/>
      <w:marRight w:val="0"/>
      <w:marTop w:val="0"/>
      <w:marBottom w:val="0"/>
      <w:divBdr>
        <w:top w:val="none" w:sz="0" w:space="0" w:color="auto"/>
        <w:left w:val="none" w:sz="0" w:space="0" w:color="auto"/>
        <w:bottom w:val="none" w:sz="0" w:space="0" w:color="auto"/>
        <w:right w:val="none" w:sz="0" w:space="0" w:color="auto"/>
      </w:divBdr>
    </w:div>
    <w:div w:id="630356086">
      <w:bodyDiv w:val="1"/>
      <w:marLeft w:val="0"/>
      <w:marRight w:val="0"/>
      <w:marTop w:val="0"/>
      <w:marBottom w:val="0"/>
      <w:divBdr>
        <w:top w:val="none" w:sz="0" w:space="0" w:color="auto"/>
        <w:left w:val="none" w:sz="0" w:space="0" w:color="auto"/>
        <w:bottom w:val="none" w:sz="0" w:space="0" w:color="auto"/>
        <w:right w:val="none" w:sz="0" w:space="0" w:color="auto"/>
      </w:divBdr>
    </w:div>
    <w:div w:id="635600471">
      <w:bodyDiv w:val="1"/>
      <w:marLeft w:val="0"/>
      <w:marRight w:val="0"/>
      <w:marTop w:val="0"/>
      <w:marBottom w:val="0"/>
      <w:divBdr>
        <w:top w:val="none" w:sz="0" w:space="0" w:color="auto"/>
        <w:left w:val="none" w:sz="0" w:space="0" w:color="auto"/>
        <w:bottom w:val="none" w:sz="0" w:space="0" w:color="auto"/>
        <w:right w:val="none" w:sz="0" w:space="0" w:color="auto"/>
      </w:divBdr>
    </w:div>
    <w:div w:id="639382916">
      <w:bodyDiv w:val="1"/>
      <w:marLeft w:val="0"/>
      <w:marRight w:val="0"/>
      <w:marTop w:val="0"/>
      <w:marBottom w:val="0"/>
      <w:divBdr>
        <w:top w:val="none" w:sz="0" w:space="0" w:color="auto"/>
        <w:left w:val="none" w:sz="0" w:space="0" w:color="auto"/>
        <w:bottom w:val="none" w:sz="0" w:space="0" w:color="auto"/>
        <w:right w:val="none" w:sz="0" w:space="0" w:color="auto"/>
      </w:divBdr>
    </w:div>
    <w:div w:id="640888971">
      <w:bodyDiv w:val="1"/>
      <w:marLeft w:val="0"/>
      <w:marRight w:val="0"/>
      <w:marTop w:val="0"/>
      <w:marBottom w:val="0"/>
      <w:divBdr>
        <w:top w:val="none" w:sz="0" w:space="0" w:color="auto"/>
        <w:left w:val="none" w:sz="0" w:space="0" w:color="auto"/>
        <w:bottom w:val="none" w:sz="0" w:space="0" w:color="auto"/>
        <w:right w:val="none" w:sz="0" w:space="0" w:color="auto"/>
      </w:divBdr>
    </w:div>
    <w:div w:id="646982746">
      <w:bodyDiv w:val="1"/>
      <w:marLeft w:val="0"/>
      <w:marRight w:val="0"/>
      <w:marTop w:val="0"/>
      <w:marBottom w:val="0"/>
      <w:divBdr>
        <w:top w:val="none" w:sz="0" w:space="0" w:color="auto"/>
        <w:left w:val="none" w:sz="0" w:space="0" w:color="auto"/>
        <w:bottom w:val="none" w:sz="0" w:space="0" w:color="auto"/>
        <w:right w:val="none" w:sz="0" w:space="0" w:color="auto"/>
      </w:divBdr>
    </w:div>
    <w:div w:id="648630897">
      <w:bodyDiv w:val="1"/>
      <w:marLeft w:val="0"/>
      <w:marRight w:val="0"/>
      <w:marTop w:val="0"/>
      <w:marBottom w:val="0"/>
      <w:divBdr>
        <w:top w:val="none" w:sz="0" w:space="0" w:color="auto"/>
        <w:left w:val="none" w:sz="0" w:space="0" w:color="auto"/>
        <w:bottom w:val="none" w:sz="0" w:space="0" w:color="auto"/>
        <w:right w:val="none" w:sz="0" w:space="0" w:color="auto"/>
      </w:divBdr>
    </w:div>
    <w:div w:id="662587105">
      <w:bodyDiv w:val="1"/>
      <w:marLeft w:val="0"/>
      <w:marRight w:val="0"/>
      <w:marTop w:val="0"/>
      <w:marBottom w:val="0"/>
      <w:divBdr>
        <w:top w:val="none" w:sz="0" w:space="0" w:color="auto"/>
        <w:left w:val="none" w:sz="0" w:space="0" w:color="auto"/>
        <w:bottom w:val="none" w:sz="0" w:space="0" w:color="auto"/>
        <w:right w:val="none" w:sz="0" w:space="0" w:color="auto"/>
      </w:divBdr>
    </w:div>
    <w:div w:id="672606359">
      <w:bodyDiv w:val="1"/>
      <w:marLeft w:val="0"/>
      <w:marRight w:val="0"/>
      <w:marTop w:val="0"/>
      <w:marBottom w:val="0"/>
      <w:divBdr>
        <w:top w:val="none" w:sz="0" w:space="0" w:color="auto"/>
        <w:left w:val="none" w:sz="0" w:space="0" w:color="auto"/>
        <w:bottom w:val="none" w:sz="0" w:space="0" w:color="auto"/>
        <w:right w:val="none" w:sz="0" w:space="0" w:color="auto"/>
      </w:divBdr>
    </w:div>
    <w:div w:id="678511608">
      <w:bodyDiv w:val="1"/>
      <w:marLeft w:val="0"/>
      <w:marRight w:val="0"/>
      <w:marTop w:val="0"/>
      <w:marBottom w:val="0"/>
      <w:divBdr>
        <w:top w:val="none" w:sz="0" w:space="0" w:color="auto"/>
        <w:left w:val="none" w:sz="0" w:space="0" w:color="auto"/>
        <w:bottom w:val="none" w:sz="0" w:space="0" w:color="auto"/>
        <w:right w:val="none" w:sz="0" w:space="0" w:color="auto"/>
      </w:divBdr>
      <w:divsChild>
        <w:div w:id="2030637482">
          <w:marLeft w:val="0"/>
          <w:marRight w:val="0"/>
          <w:marTop w:val="0"/>
          <w:marBottom w:val="0"/>
          <w:divBdr>
            <w:top w:val="none" w:sz="0" w:space="0" w:color="auto"/>
            <w:left w:val="none" w:sz="0" w:space="0" w:color="auto"/>
            <w:bottom w:val="none" w:sz="0" w:space="0" w:color="auto"/>
            <w:right w:val="none" w:sz="0" w:space="0" w:color="auto"/>
          </w:divBdr>
          <w:divsChild>
            <w:div w:id="95516569">
              <w:marLeft w:val="0"/>
              <w:marRight w:val="0"/>
              <w:marTop w:val="0"/>
              <w:marBottom w:val="0"/>
              <w:divBdr>
                <w:top w:val="none" w:sz="0" w:space="0" w:color="auto"/>
                <w:left w:val="none" w:sz="0" w:space="0" w:color="auto"/>
                <w:bottom w:val="none" w:sz="0" w:space="0" w:color="auto"/>
                <w:right w:val="none" w:sz="0" w:space="0" w:color="auto"/>
              </w:divBdr>
            </w:div>
            <w:div w:id="294527927">
              <w:marLeft w:val="0"/>
              <w:marRight w:val="0"/>
              <w:marTop w:val="0"/>
              <w:marBottom w:val="0"/>
              <w:divBdr>
                <w:top w:val="none" w:sz="0" w:space="0" w:color="auto"/>
                <w:left w:val="none" w:sz="0" w:space="0" w:color="auto"/>
                <w:bottom w:val="none" w:sz="0" w:space="0" w:color="auto"/>
                <w:right w:val="none" w:sz="0" w:space="0" w:color="auto"/>
              </w:divBdr>
            </w:div>
            <w:div w:id="342241350">
              <w:marLeft w:val="0"/>
              <w:marRight w:val="0"/>
              <w:marTop w:val="0"/>
              <w:marBottom w:val="0"/>
              <w:divBdr>
                <w:top w:val="none" w:sz="0" w:space="0" w:color="auto"/>
                <w:left w:val="none" w:sz="0" w:space="0" w:color="auto"/>
                <w:bottom w:val="none" w:sz="0" w:space="0" w:color="auto"/>
                <w:right w:val="none" w:sz="0" w:space="0" w:color="auto"/>
              </w:divBdr>
            </w:div>
            <w:div w:id="364912571">
              <w:marLeft w:val="0"/>
              <w:marRight w:val="0"/>
              <w:marTop w:val="0"/>
              <w:marBottom w:val="0"/>
              <w:divBdr>
                <w:top w:val="none" w:sz="0" w:space="0" w:color="auto"/>
                <w:left w:val="none" w:sz="0" w:space="0" w:color="auto"/>
                <w:bottom w:val="none" w:sz="0" w:space="0" w:color="auto"/>
                <w:right w:val="none" w:sz="0" w:space="0" w:color="auto"/>
              </w:divBdr>
            </w:div>
            <w:div w:id="397365493">
              <w:marLeft w:val="0"/>
              <w:marRight w:val="0"/>
              <w:marTop w:val="0"/>
              <w:marBottom w:val="0"/>
              <w:divBdr>
                <w:top w:val="none" w:sz="0" w:space="0" w:color="auto"/>
                <w:left w:val="none" w:sz="0" w:space="0" w:color="auto"/>
                <w:bottom w:val="none" w:sz="0" w:space="0" w:color="auto"/>
                <w:right w:val="none" w:sz="0" w:space="0" w:color="auto"/>
              </w:divBdr>
            </w:div>
            <w:div w:id="647975511">
              <w:marLeft w:val="0"/>
              <w:marRight w:val="0"/>
              <w:marTop w:val="0"/>
              <w:marBottom w:val="0"/>
              <w:divBdr>
                <w:top w:val="none" w:sz="0" w:space="0" w:color="auto"/>
                <w:left w:val="none" w:sz="0" w:space="0" w:color="auto"/>
                <w:bottom w:val="none" w:sz="0" w:space="0" w:color="auto"/>
                <w:right w:val="none" w:sz="0" w:space="0" w:color="auto"/>
              </w:divBdr>
            </w:div>
            <w:div w:id="764619746">
              <w:marLeft w:val="0"/>
              <w:marRight w:val="0"/>
              <w:marTop w:val="0"/>
              <w:marBottom w:val="0"/>
              <w:divBdr>
                <w:top w:val="none" w:sz="0" w:space="0" w:color="auto"/>
                <w:left w:val="none" w:sz="0" w:space="0" w:color="auto"/>
                <w:bottom w:val="none" w:sz="0" w:space="0" w:color="auto"/>
                <w:right w:val="none" w:sz="0" w:space="0" w:color="auto"/>
              </w:divBdr>
            </w:div>
            <w:div w:id="870455093">
              <w:marLeft w:val="0"/>
              <w:marRight w:val="0"/>
              <w:marTop w:val="0"/>
              <w:marBottom w:val="0"/>
              <w:divBdr>
                <w:top w:val="none" w:sz="0" w:space="0" w:color="auto"/>
                <w:left w:val="none" w:sz="0" w:space="0" w:color="auto"/>
                <w:bottom w:val="none" w:sz="0" w:space="0" w:color="auto"/>
                <w:right w:val="none" w:sz="0" w:space="0" w:color="auto"/>
              </w:divBdr>
            </w:div>
            <w:div w:id="962150377">
              <w:marLeft w:val="0"/>
              <w:marRight w:val="0"/>
              <w:marTop w:val="0"/>
              <w:marBottom w:val="0"/>
              <w:divBdr>
                <w:top w:val="none" w:sz="0" w:space="0" w:color="auto"/>
                <w:left w:val="none" w:sz="0" w:space="0" w:color="auto"/>
                <w:bottom w:val="none" w:sz="0" w:space="0" w:color="auto"/>
                <w:right w:val="none" w:sz="0" w:space="0" w:color="auto"/>
              </w:divBdr>
            </w:div>
            <w:div w:id="962618212">
              <w:marLeft w:val="0"/>
              <w:marRight w:val="0"/>
              <w:marTop w:val="0"/>
              <w:marBottom w:val="0"/>
              <w:divBdr>
                <w:top w:val="none" w:sz="0" w:space="0" w:color="auto"/>
                <w:left w:val="none" w:sz="0" w:space="0" w:color="auto"/>
                <w:bottom w:val="none" w:sz="0" w:space="0" w:color="auto"/>
                <w:right w:val="none" w:sz="0" w:space="0" w:color="auto"/>
              </w:divBdr>
            </w:div>
            <w:div w:id="1206793204">
              <w:marLeft w:val="0"/>
              <w:marRight w:val="0"/>
              <w:marTop w:val="0"/>
              <w:marBottom w:val="0"/>
              <w:divBdr>
                <w:top w:val="none" w:sz="0" w:space="0" w:color="auto"/>
                <w:left w:val="none" w:sz="0" w:space="0" w:color="auto"/>
                <w:bottom w:val="none" w:sz="0" w:space="0" w:color="auto"/>
                <w:right w:val="none" w:sz="0" w:space="0" w:color="auto"/>
              </w:divBdr>
            </w:div>
            <w:div w:id="1245723397">
              <w:marLeft w:val="0"/>
              <w:marRight w:val="0"/>
              <w:marTop w:val="0"/>
              <w:marBottom w:val="0"/>
              <w:divBdr>
                <w:top w:val="none" w:sz="0" w:space="0" w:color="auto"/>
                <w:left w:val="none" w:sz="0" w:space="0" w:color="auto"/>
                <w:bottom w:val="none" w:sz="0" w:space="0" w:color="auto"/>
                <w:right w:val="none" w:sz="0" w:space="0" w:color="auto"/>
              </w:divBdr>
            </w:div>
            <w:div w:id="1445921160">
              <w:marLeft w:val="0"/>
              <w:marRight w:val="0"/>
              <w:marTop w:val="0"/>
              <w:marBottom w:val="0"/>
              <w:divBdr>
                <w:top w:val="none" w:sz="0" w:space="0" w:color="auto"/>
                <w:left w:val="none" w:sz="0" w:space="0" w:color="auto"/>
                <w:bottom w:val="none" w:sz="0" w:space="0" w:color="auto"/>
                <w:right w:val="none" w:sz="0" w:space="0" w:color="auto"/>
              </w:divBdr>
            </w:div>
            <w:div w:id="1534155432">
              <w:marLeft w:val="0"/>
              <w:marRight w:val="0"/>
              <w:marTop w:val="0"/>
              <w:marBottom w:val="0"/>
              <w:divBdr>
                <w:top w:val="none" w:sz="0" w:space="0" w:color="auto"/>
                <w:left w:val="none" w:sz="0" w:space="0" w:color="auto"/>
                <w:bottom w:val="none" w:sz="0" w:space="0" w:color="auto"/>
                <w:right w:val="none" w:sz="0" w:space="0" w:color="auto"/>
              </w:divBdr>
            </w:div>
            <w:div w:id="1661612671">
              <w:marLeft w:val="0"/>
              <w:marRight w:val="0"/>
              <w:marTop w:val="0"/>
              <w:marBottom w:val="0"/>
              <w:divBdr>
                <w:top w:val="none" w:sz="0" w:space="0" w:color="auto"/>
                <w:left w:val="none" w:sz="0" w:space="0" w:color="auto"/>
                <w:bottom w:val="none" w:sz="0" w:space="0" w:color="auto"/>
                <w:right w:val="none" w:sz="0" w:space="0" w:color="auto"/>
              </w:divBdr>
            </w:div>
            <w:div w:id="1770193806">
              <w:marLeft w:val="0"/>
              <w:marRight w:val="0"/>
              <w:marTop w:val="0"/>
              <w:marBottom w:val="0"/>
              <w:divBdr>
                <w:top w:val="none" w:sz="0" w:space="0" w:color="auto"/>
                <w:left w:val="none" w:sz="0" w:space="0" w:color="auto"/>
                <w:bottom w:val="none" w:sz="0" w:space="0" w:color="auto"/>
                <w:right w:val="none" w:sz="0" w:space="0" w:color="auto"/>
              </w:divBdr>
            </w:div>
            <w:div w:id="1827014406">
              <w:marLeft w:val="0"/>
              <w:marRight w:val="0"/>
              <w:marTop w:val="0"/>
              <w:marBottom w:val="0"/>
              <w:divBdr>
                <w:top w:val="none" w:sz="0" w:space="0" w:color="auto"/>
                <w:left w:val="none" w:sz="0" w:space="0" w:color="auto"/>
                <w:bottom w:val="none" w:sz="0" w:space="0" w:color="auto"/>
                <w:right w:val="none" w:sz="0" w:space="0" w:color="auto"/>
              </w:divBdr>
            </w:div>
            <w:div w:id="1884244152">
              <w:marLeft w:val="0"/>
              <w:marRight w:val="0"/>
              <w:marTop w:val="0"/>
              <w:marBottom w:val="0"/>
              <w:divBdr>
                <w:top w:val="none" w:sz="0" w:space="0" w:color="auto"/>
                <w:left w:val="none" w:sz="0" w:space="0" w:color="auto"/>
                <w:bottom w:val="none" w:sz="0" w:space="0" w:color="auto"/>
                <w:right w:val="none" w:sz="0" w:space="0" w:color="auto"/>
              </w:divBdr>
            </w:div>
            <w:div w:id="1887402534">
              <w:marLeft w:val="0"/>
              <w:marRight w:val="0"/>
              <w:marTop w:val="0"/>
              <w:marBottom w:val="0"/>
              <w:divBdr>
                <w:top w:val="none" w:sz="0" w:space="0" w:color="auto"/>
                <w:left w:val="none" w:sz="0" w:space="0" w:color="auto"/>
                <w:bottom w:val="none" w:sz="0" w:space="0" w:color="auto"/>
                <w:right w:val="none" w:sz="0" w:space="0" w:color="auto"/>
              </w:divBdr>
            </w:div>
            <w:div w:id="1942761219">
              <w:marLeft w:val="0"/>
              <w:marRight w:val="0"/>
              <w:marTop w:val="0"/>
              <w:marBottom w:val="0"/>
              <w:divBdr>
                <w:top w:val="none" w:sz="0" w:space="0" w:color="auto"/>
                <w:left w:val="none" w:sz="0" w:space="0" w:color="auto"/>
                <w:bottom w:val="none" w:sz="0" w:space="0" w:color="auto"/>
                <w:right w:val="none" w:sz="0" w:space="0" w:color="auto"/>
              </w:divBdr>
            </w:div>
            <w:div w:id="195559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46">
      <w:bodyDiv w:val="1"/>
      <w:marLeft w:val="0"/>
      <w:marRight w:val="0"/>
      <w:marTop w:val="0"/>
      <w:marBottom w:val="0"/>
      <w:divBdr>
        <w:top w:val="none" w:sz="0" w:space="0" w:color="auto"/>
        <w:left w:val="none" w:sz="0" w:space="0" w:color="auto"/>
        <w:bottom w:val="none" w:sz="0" w:space="0" w:color="auto"/>
        <w:right w:val="none" w:sz="0" w:space="0" w:color="auto"/>
      </w:divBdr>
    </w:div>
    <w:div w:id="706416613">
      <w:bodyDiv w:val="1"/>
      <w:marLeft w:val="0"/>
      <w:marRight w:val="0"/>
      <w:marTop w:val="0"/>
      <w:marBottom w:val="0"/>
      <w:divBdr>
        <w:top w:val="none" w:sz="0" w:space="0" w:color="auto"/>
        <w:left w:val="none" w:sz="0" w:space="0" w:color="auto"/>
        <w:bottom w:val="none" w:sz="0" w:space="0" w:color="auto"/>
        <w:right w:val="none" w:sz="0" w:space="0" w:color="auto"/>
      </w:divBdr>
    </w:div>
    <w:div w:id="707224530">
      <w:bodyDiv w:val="1"/>
      <w:marLeft w:val="0"/>
      <w:marRight w:val="0"/>
      <w:marTop w:val="0"/>
      <w:marBottom w:val="0"/>
      <w:divBdr>
        <w:top w:val="none" w:sz="0" w:space="0" w:color="auto"/>
        <w:left w:val="none" w:sz="0" w:space="0" w:color="auto"/>
        <w:bottom w:val="none" w:sz="0" w:space="0" w:color="auto"/>
        <w:right w:val="none" w:sz="0" w:space="0" w:color="auto"/>
      </w:divBdr>
      <w:divsChild>
        <w:div w:id="720400186">
          <w:marLeft w:val="0"/>
          <w:marRight w:val="0"/>
          <w:marTop w:val="0"/>
          <w:marBottom w:val="0"/>
          <w:divBdr>
            <w:top w:val="none" w:sz="0" w:space="0" w:color="auto"/>
            <w:left w:val="none" w:sz="0" w:space="0" w:color="auto"/>
            <w:bottom w:val="none" w:sz="0" w:space="0" w:color="auto"/>
            <w:right w:val="none" w:sz="0" w:space="0" w:color="auto"/>
          </w:divBdr>
          <w:divsChild>
            <w:div w:id="2051311">
              <w:marLeft w:val="0"/>
              <w:marRight w:val="0"/>
              <w:marTop w:val="0"/>
              <w:marBottom w:val="0"/>
              <w:divBdr>
                <w:top w:val="none" w:sz="0" w:space="0" w:color="auto"/>
                <w:left w:val="none" w:sz="0" w:space="0" w:color="auto"/>
                <w:bottom w:val="none" w:sz="0" w:space="0" w:color="auto"/>
                <w:right w:val="none" w:sz="0" w:space="0" w:color="auto"/>
              </w:divBdr>
            </w:div>
            <w:div w:id="45029752">
              <w:marLeft w:val="0"/>
              <w:marRight w:val="0"/>
              <w:marTop w:val="0"/>
              <w:marBottom w:val="0"/>
              <w:divBdr>
                <w:top w:val="none" w:sz="0" w:space="0" w:color="auto"/>
                <w:left w:val="none" w:sz="0" w:space="0" w:color="auto"/>
                <w:bottom w:val="none" w:sz="0" w:space="0" w:color="auto"/>
                <w:right w:val="none" w:sz="0" w:space="0" w:color="auto"/>
              </w:divBdr>
            </w:div>
            <w:div w:id="284578987">
              <w:marLeft w:val="0"/>
              <w:marRight w:val="0"/>
              <w:marTop w:val="0"/>
              <w:marBottom w:val="0"/>
              <w:divBdr>
                <w:top w:val="none" w:sz="0" w:space="0" w:color="auto"/>
                <w:left w:val="none" w:sz="0" w:space="0" w:color="auto"/>
                <w:bottom w:val="none" w:sz="0" w:space="0" w:color="auto"/>
                <w:right w:val="none" w:sz="0" w:space="0" w:color="auto"/>
              </w:divBdr>
            </w:div>
            <w:div w:id="305739859">
              <w:marLeft w:val="0"/>
              <w:marRight w:val="0"/>
              <w:marTop w:val="0"/>
              <w:marBottom w:val="0"/>
              <w:divBdr>
                <w:top w:val="none" w:sz="0" w:space="0" w:color="auto"/>
                <w:left w:val="none" w:sz="0" w:space="0" w:color="auto"/>
                <w:bottom w:val="none" w:sz="0" w:space="0" w:color="auto"/>
                <w:right w:val="none" w:sz="0" w:space="0" w:color="auto"/>
              </w:divBdr>
            </w:div>
            <w:div w:id="320277338">
              <w:marLeft w:val="0"/>
              <w:marRight w:val="0"/>
              <w:marTop w:val="0"/>
              <w:marBottom w:val="0"/>
              <w:divBdr>
                <w:top w:val="none" w:sz="0" w:space="0" w:color="auto"/>
                <w:left w:val="none" w:sz="0" w:space="0" w:color="auto"/>
                <w:bottom w:val="none" w:sz="0" w:space="0" w:color="auto"/>
                <w:right w:val="none" w:sz="0" w:space="0" w:color="auto"/>
              </w:divBdr>
            </w:div>
            <w:div w:id="331153504">
              <w:marLeft w:val="0"/>
              <w:marRight w:val="0"/>
              <w:marTop w:val="0"/>
              <w:marBottom w:val="0"/>
              <w:divBdr>
                <w:top w:val="none" w:sz="0" w:space="0" w:color="auto"/>
                <w:left w:val="none" w:sz="0" w:space="0" w:color="auto"/>
                <w:bottom w:val="none" w:sz="0" w:space="0" w:color="auto"/>
                <w:right w:val="none" w:sz="0" w:space="0" w:color="auto"/>
              </w:divBdr>
            </w:div>
            <w:div w:id="372460961">
              <w:marLeft w:val="0"/>
              <w:marRight w:val="0"/>
              <w:marTop w:val="0"/>
              <w:marBottom w:val="0"/>
              <w:divBdr>
                <w:top w:val="none" w:sz="0" w:space="0" w:color="auto"/>
                <w:left w:val="none" w:sz="0" w:space="0" w:color="auto"/>
                <w:bottom w:val="none" w:sz="0" w:space="0" w:color="auto"/>
                <w:right w:val="none" w:sz="0" w:space="0" w:color="auto"/>
              </w:divBdr>
            </w:div>
            <w:div w:id="417409111">
              <w:marLeft w:val="0"/>
              <w:marRight w:val="0"/>
              <w:marTop w:val="0"/>
              <w:marBottom w:val="0"/>
              <w:divBdr>
                <w:top w:val="none" w:sz="0" w:space="0" w:color="auto"/>
                <w:left w:val="none" w:sz="0" w:space="0" w:color="auto"/>
                <w:bottom w:val="none" w:sz="0" w:space="0" w:color="auto"/>
                <w:right w:val="none" w:sz="0" w:space="0" w:color="auto"/>
              </w:divBdr>
            </w:div>
            <w:div w:id="452361416">
              <w:marLeft w:val="0"/>
              <w:marRight w:val="0"/>
              <w:marTop w:val="0"/>
              <w:marBottom w:val="0"/>
              <w:divBdr>
                <w:top w:val="none" w:sz="0" w:space="0" w:color="auto"/>
                <w:left w:val="none" w:sz="0" w:space="0" w:color="auto"/>
                <w:bottom w:val="none" w:sz="0" w:space="0" w:color="auto"/>
                <w:right w:val="none" w:sz="0" w:space="0" w:color="auto"/>
              </w:divBdr>
            </w:div>
            <w:div w:id="598173448">
              <w:marLeft w:val="0"/>
              <w:marRight w:val="0"/>
              <w:marTop w:val="0"/>
              <w:marBottom w:val="0"/>
              <w:divBdr>
                <w:top w:val="none" w:sz="0" w:space="0" w:color="auto"/>
                <w:left w:val="none" w:sz="0" w:space="0" w:color="auto"/>
                <w:bottom w:val="none" w:sz="0" w:space="0" w:color="auto"/>
                <w:right w:val="none" w:sz="0" w:space="0" w:color="auto"/>
              </w:divBdr>
            </w:div>
            <w:div w:id="607202247">
              <w:marLeft w:val="0"/>
              <w:marRight w:val="0"/>
              <w:marTop w:val="0"/>
              <w:marBottom w:val="0"/>
              <w:divBdr>
                <w:top w:val="none" w:sz="0" w:space="0" w:color="auto"/>
                <w:left w:val="none" w:sz="0" w:space="0" w:color="auto"/>
                <w:bottom w:val="none" w:sz="0" w:space="0" w:color="auto"/>
                <w:right w:val="none" w:sz="0" w:space="0" w:color="auto"/>
              </w:divBdr>
            </w:div>
            <w:div w:id="714281331">
              <w:marLeft w:val="0"/>
              <w:marRight w:val="0"/>
              <w:marTop w:val="0"/>
              <w:marBottom w:val="0"/>
              <w:divBdr>
                <w:top w:val="none" w:sz="0" w:space="0" w:color="auto"/>
                <w:left w:val="none" w:sz="0" w:space="0" w:color="auto"/>
                <w:bottom w:val="none" w:sz="0" w:space="0" w:color="auto"/>
                <w:right w:val="none" w:sz="0" w:space="0" w:color="auto"/>
              </w:divBdr>
            </w:div>
            <w:div w:id="739867791">
              <w:marLeft w:val="0"/>
              <w:marRight w:val="0"/>
              <w:marTop w:val="0"/>
              <w:marBottom w:val="0"/>
              <w:divBdr>
                <w:top w:val="none" w:sz="0" w:space="0" w:color="auto"/>
                <w:left w:val="none" w:sz="0" w:space="0" w:color="auto"/>
                <w:bottom w:val="none" w:sz="0" w:space="0" w:color="auto"/>
                <w:right w:val="none" w:sz="0" w:space="0" w:color="auto"/>
              </w:divBdr>
            </w:div>
            <w:div w:id="826748385">
              <w:marLeft w:val="0"/>
              <w:marRight w:val="0"/>
              <w:marTop w:val="0"/>
              <w:marBottom w:val="0"/>
              <w:divBdr>
                <w:top w:val="none" w:sz="0" w:space="0" w:color="auto"/>
                <w:left w:val="none" w:sz="0" w:space="0" w:color="auto"/>
                <w:bottom w:val="none" w:sz="0" w:space="0" w:color="auto"/>
                <w:right w:val="none" w:sz="0" w:space="0" w:color="auto"/>
              </w:divBdr>
            </w:div>
            <w:div w:id="856121619">
              <w:marLeft w:val="0"/>
              <w:marRight w:val="0"/>
              <w:marTop w:val="0"/>
              <w:marBottom w:val="0"/>
              <w:divBdr>
                <w:top w:val="none" w:sz="0" w:space="0" w:color="auto"/>
                <w:left w:val="none" w:sz="0" w:space="0" w:color="auto"/>
                <w:bottom w:val="none" w:sz="0" w:space="0" w:color="auto"/>
                <w:right w:val="none" w:sz="0" w:space="0" w:color="auto"/>
              </w:divBdr>
            </w:div>
            <w:div w:id="919674420">
              <w:marLeft w:val="0"/>
              <w:marRight w:val="0"/>
              <w:marTop w:val="0"/>
              <w:marBottom w:val="0"/>
              <w:divBdr>
                <w:top w:val="none" w:sz="0" w:space="0" w:color="auto"/>
                <w:left w:val="none" w:sz="0" w:space="0" w:color="auto"/>
                <w:bottom w:val="none" w:sz="0" w:space="0" w:color="auto"/>
                <w:right w:val="none" w:sz="0" w:space="0" w:color="auto"/>
              </w:divBdr>
            </w:div>
            <w:div w:id="968899923">
              <w:marLeft w:val="0"/>
              <w:marRight w:val="0"/>
              <w:marTop w:val="0"/>
              <w:marBottom w:val="0"/>
              <w:divBdr>
                <w:top w:val="none" w:sz="0" w:space="0" w:color="auto"/>
                <w:left w:val="none" w:sz="0" w:space="0" w:color="auto"/>
                <w:bottom w:val="none" w:sz="0" w:space="0" w:color="auto"/>
                <w:right w:val="none" w:sz="0" w:space="0" w:color="auto"/>
              </w:divBdr>
            </w:div>
            <w:div w:id="990257444">
              <w:marLeft w:val="0"/>
              <w:marRight w:val="0"/>
              <w:marTop w:val="0"/>
              <w:marBottom w:val="0"/>
              <w:divBdr>
                <w:top w:val="none" w:sz="0" w:space="0" w:color="auto"/>
                <w:left w:val="none" w:sz="0" w:space="0" w:color="auto"/>
                <w:bottom w:val="none" w:sz="0" w:space="0" w:color="auto"/>
                <w:right w:val="none" w:sz="0" w:space="0" w:color="auto"/>
              </w:divBdr>
            </w:div>
            <w:div w:id="1126656507">
              <w:marLeft w:val="0"/>
              <w:marRight w:val="0"/>
              <w:marTop w:val="0"/>
              <w:marBottom w:val="0"/>
              <w:divBdr>
                <w:top w:val="none" w:sz="0" w:space="0" w:color="auto"/>
                <w:left w:val="none" w:sz="0" w:space="0" w:color="auto"/>
                <w:bottom w:val="none" w:sz="0" w:space="0" w:color="auto"/>
                <w:right w:val="none" w:sz="0" w:space="0" w:color="auto"/>
              </w:divBdr>
            </w:div>
            <w:div w:id="1155218110">
              <w:marLeft w:val="0"/>
              <w:marRight w:val="0"/>
              <w:marTop w:val="0"/>
              <w:marBottom w:val="0"/>
              <w:divBdr>
                <w:top w:val="none" w:sz="0" w:space="0" w:color="auto"/>
                <w:left w:val="none" w:sz="0" w:space="0" w:color="auto"/>
                <w:bottom w:val="none" w:sz="0" w:space="0" w:color="auto"/>
                <w:right w:val="none" w:sz="0" w:space="0" w:color="auto"/>
              </w:divBdr>
            </w:div>
            <w:div w:id="1219517215">
              <w:marLeft w:val="0"/>
              <w:marRight w:val="0"/>
              <w:marTop w:val="0"/>
              <w:marBottom w:val="0"/>
              <w:divBdr>
                <w:top w:val="none" w:sz="0" w:space="0" w:color="auto"/>
                <w:left w:val="none" w:sz="0" w:space="0" w:color="auto"/>
                <w:bottom w:val="none" w:sz="0" w:space="0" w:color="auto"/>
                <w:right w:val="none" w:sz="0" w:space="0" w:color="auto"/>
              </w:divBdr>
            </w:div>
            <w:div w:id="1256861917">
              <w:marLeft w:val="0"/>
              <w:marRight w:val="0"/>
              <w:marTop w:val="0"/>
              <w:marBottom w:val="0"/>
              <w:divBdr>
                <w:top w:val="none" w:sz="0" w:space="0" w:color="auto"/>
                <w:left w:val="none" w:sz="0" w:space="0" w:color="auto"/>
                <w:bottom w:val="none" w:sz="0" w:space="0" w:color="auto"/>
                <w:right w:val="none" w:sz="0" w:space="0" w:color="auto"/>
              </w:divBdr>
            </w:div>
            <w:div w:id="1364287942">
              <w:marLeft w:val="0"/>
              <w:marRight w:val="0"/>
              <w:marTop w:val="0"/>
              <w:marBottom w:val="0"/>
              <w:divBdr>
                <w:top w:val="none" w:sz="0" w:space="0" w:color="auto"/>
                <w:left w:val="none" w:sz="0" w:space="0" w:color="auto"/>
                <w:bottom w:val="none" w:sz="0" w:space="0" w:color="auto"/>
                <w:right w:val="none" w:sz="0" w:space="0" w:color="auto"/>
              </w:divBdr>
            </w:div>
            <w:div w:id="1451439015">
              <w:marLeft w:val="0"/>
              <w:marRight w:val="0"/>
              <w:marTop w:val="0"/>
              <w:marBottom w:val="0"/>
              <w:divBdr>
                <w:top w:val="none" w:sz="0" w:space="0" w:color="auto"/>
                <w:left w:val="none" w:sz="0" w:space="0" w:color="auto"/>
                <w:bottom w:val="none" w:sz="0" w:space="0" w:color="auto"/>
                <w:right w:val="none" w:sz="0" w:space="0" w:color="auto"/>
              </w:divBdr>
            </w:div>
            <w:div w:id="1618293761">
              <w:marLeft w:val="0"/>
              <w:marRight w:val="0"/>
              <w:marTop w:val="0"/>
              <w:marBottom w:val="0"/>
              <w:divBdr>
                <w:top w:val="none" w:sz="0" w:space="0" w:color="auto"/>
                <w:left w:val="none" w:sz="0" w:space="0" w:color="auto"/>
                <w:bottom w:val="none" w:sz="0" w:space="0" w:color="auto"/>
                <w:right w:val="none" w:sz="0" w:space="0" w:color="auto"/>
              </w:divBdr>
            </w:div>
            <w:div w:id="1726373470">
              <w:marLeft w:val="0"/>
              <w:marRight w:val="0"/>
              <w:marTop w:val="0"/>
              <w:marBottom w:val="0"/>
              <w:divBdr>
                <w:top w:val="none" w:sz="0" w:space="0" w:color="auto"/>
                <w:left w:val="none" w:sz="0" w:space="0" w:color="auto"/>
                <w:bottom w:val="none" w:sz="0" w:space="0" w:color="auto"/>
                <w:right w:val="none" w:sz="0" w:space="0" w:color="auto"/>
              </w:divBdr>
            </w:div>
            <w:div w:id="1824541027">
              <w:marLeft w:val="0"/>
              <w:marRight w:val="0"/>
              <w:marTop w:val="0"/>
              <w:marBottom w:val="0"/>
              <w:divBdr>
                <w:top w:val="none" w:sz="0" w:space="0" w:color="auto"/>
                <w:left w:val="none" w:sz="0" w:space="0" w:color="auto"/>
                <w:bottom w:val="none" w:sz="0" w:space="0" w:color="auto"/>
                <w:right w:val="none" w:sz="0" w:space="0" w:color="auto"/>
              </w:divBdr>
            </w:div>
            <w:div w:id="1873837774">
              <w:marLeft w:val="0"/>
              <w:marRight w:val="0"/>
              <w:marTop w:val="0"/>
              <w:marBottom w:val="0"/>
              <w:divBdr>
                <w:top w:val="none" w:sz="0" w:space="0" w:color="auto"/>
                <w:left w:val="none" w:sz="0" w:space="0" w:color="auto"/>
                <w:bottom w:val="none" w:sz="0" w:space="0" w:color="auto"/>
                <w:right w:val="none" w:sz="0" w:space="0" w:color="auto"/>
              </w:divBdr>
            </w:div>
            <w:div w:id="1895653502">
              <w:marLeft w:val="0"/>
              <w:marRight w:val="0"/>
              <w:marTop w:val="0"/>
              <w:marBottom w:val="0"/>
              <w:divBdr>
                <w:top w:val="none" w:sz="0" w:space="0" w:color="auto"/>
                <w:left w:val="none" w:sz="0" w:space="0" w:color="auto"/>
                <w:bottom w:val="none" w:sz="0" w:space="0" w:color="auto"/>
                <w:right w:val="none" w:sz="0" w:space="0" w:color="auto"/>
              </w:divBdr>
            </w:div>
            <w:div w:id="19549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3376">
      <w:bodyDiv w:val="1"/>
      <w:marLeft w:val="0"/>
      <w:marRight w:val="0"/>
      <w:marTop w:val="0"/>
      <w:marBottom w:val="0"/>
      <w:divBdr>
        <w:top w:val="none" w:sz="0" w:space="0" w:color="auto"/>
        <w:left w:val="none" w:sz="0" w:space="0" w:color="auto"/>
        <w:bottom w:val="none" w:sz="0" w:space="0" w:color="auto"/>
        <w:right w:val="none" w:sz="0" w:space="0" w:color="auto"/>
      </w:divBdr>
      <w:divsChild>
        <w:div w:id="1157457274">
          <w:marLeft w:val="0"/>
          <w:marRight w:val="0"/>
          <w:marTop w:val="0"/>
          <w:marBottom w:val="0"/>
          <w:divBdr>
            <w:top w:val="none" w:sz="0" w:space="0" w:color="auto"/>
            <w:left w:val="none" w:sz="0" w:space="0" w:color="auto"/>
            <w:bottom w:val="none" w:sz="0" w:space="0" w:color="auto"/>
            <w:right w:val="none" w:sz="0" w:space="0" w:color="auto"/>
          </w:divBdr>
          <w:divsChild>
            <w:div w:id="15079891">
              <w:marLeft w:val="0"/>
              <w:marRight w:val="0"/>
              <w:marTop w:val="0"/>
              <w:marBottom w:val="0"/>
              <w:divBdr>
                <w:top w:val="none" w:sz="0" w:space="0" w:color="auto"/>
                <w:left w:val="none" w:sz="0" w:space="0" w:color="auto"/>
                <w:bottom w:val="none" w:sz="0" w:space="0" w:color="auto"/>
                <w:right w:val="none" w:sz="0" w:space="0" w:color="auto"/>
              </w:divBdr>
            </w:div>
            <w:div w:id="137694055">
              <w:marLeft w:val="0"/>
              <w:marRight w:val="0"/>
              <w:marTop w:val="0"/>
              <w:marBottom w:val="0"/>
              <w:divBdr>
                <w:top w:val="none" w:sz="0" w:space="0" w:color="auto"/>
                <w:left w:val="none" w:sz="0" w:space="0" w:color="auto"/>
                <w:bottom w:val="none" w:sz="0" w:space="0" w:color="auto"/>
                <w:right w:val="none" w:sz="0" w:space="0" w:color="auto"/>
              </w:divBdr>
            </w:div>
            <w:div w:id="144006614">
              <w:marLeft w:val="0"/>
              <w:marRight w:val="0"/>
              <w:marTop w:val="0"/>
              <w:marBottom w:val="0"/>
              <w:divBdr>
                <w:top w:val="none" w:sz="0" w:space="0" w:color="auto"/>
                <w:left w:val="none" w:sz="0" w:space="0" w:color="auto"/>
                <w:bottom w:val="none" w:sz="0" w:space="0" w:color="auto"/>
                <w:right w:val="none" w:sz="0" w:space="0" w:color="auto"/>
              </w:divBdr>
            </w:div>
            <w:div w:id="179441566">
              <w:marLeft w:val="0"/>
              <w:marRight w:val="0"/>
              <w:marTop w:val="0"/>
              <w:marBottom w:val="0"/>
              <w:divBdr>
                <w:top w:val="none" w:sz="0" w:space="0" w:color="auto"/>
                <w:left w:val="none" w:sz="0" w:space="0" w:color="auto"/>
                <w:bottom w:val="none" w:sz="0" w:space="0" w:color="auto"/>
                <w:right w:val="none" w:sz="0" w:space="0" w:color="auto"/>
              </w:divBdr>
            </w:div>
            <w:div w:id="270211210">
              <w:marLeft w:val="0"/>
              <w:marRight w:val="0"/>
              <w:marTop w:val="0"/>
              <w:marBottom w:val="0"/>
              <w:divBdr>
                <w:top w:val="none" w:sz="0" w:space="0" w:color="auto"/>
                <w:left w:val="none" w:sz="0" w:space="0" w:color="auto"/>
                <w:bottom w:val="none" w:sz="0" w:space="0" w:color="auto"/>
                <w:right w:val="none" w:sz="0" w:space="0" w:color="auto"/>
              </w:divBdr>
            </w:div>
            <w:div w:id="320351029">
              <w:marLeft w:val="0"/>
              <w:marRight w:val="0"/>
              <w:marTop w:val="0"/>
              <w:marBottom w:val="0"/>
              <w:divBdr>
                <w:top w:val="none" w:sz="0" w:space="0" w:color="auto"/>
                <w:left w:val="none" w:sz="0" w:space="0" w:color="auto"/>
                <w:bottom w:val="none" w:sz="0" w:space="0" w:color="auto"/>
                <w:right w:val="none" w:sz="0" w:space="0" w:color="auto"/>
              </w:divBdr>
            </w:div>
            <w:div w:id="419253843">
              <w:marLeft w:val="0"/>
              <w:marRight w:val="0"/>
              <w:marTop w:val="0"/>
              <w:marBottom w:val="0"/>
              <w:divBdr>
                <w:top w:val="none" w:sz="0" w:space="0" w:color="auto"/>
                <w:left w:val="none" w:sz="0" w:space="0" w:color="auto"/>
                <w:bottom w:val="none" w:sz="0" w:space="0" w:color="auto"/>
                <w:right w:val="none" w:sz="0" w:space="0" w:color="auto"/>
              </w:divBdr>
            </w:div>
            <w:div w:id="552234989">
              <w:marLeft w:val="0"/>
              <w:marRight w:val="0"/>
              <w:marTop w:val="0"/>
              <w:marBottom w:val="0"/>
              <w:divBdr>
                <w:top w:val="none" w:sz="0" w:space="0" w:color="auto"/>
                <w:left w:val="none" w:sz="0" w:space="0" w:color="auto"/>
                <w:bottom w:val="none" w:sz="0" w:space="0" w:color="auto"/>
                <w:right w:val="none" w:sz="0" w:space="0" w:color="auto"/>
              </w:divBdr>
            </w:div>
            <w:div w:id="749352142">
              <w:marLeft w:val="0"/>
              <w:marRight w:val="0"/>
              <w:marTop w:val="0"/>
              <w:marBottom w:val="0"/>
              <w:divBdr>
                <w:top w:val="none" w:sz="0" w:space="0" w:color="auto"/>
                <w:left w:val="none" w:sz="0" w:space="0" w:color="auto"/>
                <w:bottom w:val="none" w:sz="0" w:space="0" w:color="auto"/>
                <w:right w:val="none" w:sz="0" w:space="0" w:color="auto"/>
              </w:divBdr>
            </w:div>
            <w:div w:id="833880181">
              <w:marLeft w:val="0"/>
              <w:marRight w:val="0"/>
              <w:marTop w:val="0"/>
              <w:marBottom w:val="0"/>
              <w:divBdr>
                <w:top w:val="none" w:sz="0" w:space="0" w:color="auto"/>
                <w:left w:val="none" w:sz="0" w:space="0" w:color="auto"/>
                <w:bottom w:val="none" w:sz="0" w:space="0" w:color="auto"/>
                <w:right w:val="none" w:sz="0" w:space="0" w:color="auto"/>
              </w:divBdr>
            </w:div>
            <w:div w:id="865563441">
              <w:marLeft w:val="0"/>
              <w:marRight w:val="0"/>
              <w:marTop w:val="0"/>
              <w:marBottom w:val="0"/>
              <w:divBdr>
                <w:top w:val="none" w:sz="0" w:space="0" w:color="auto"/>
                <w:left w:val="none" w:sz="0" w:space="0" w:color="auto"/>
                <w:bottom w:val="none" w:sz="0" w:space="0" w:color="auto"/>
                <w:right w:val="none" w:sz="0" w:space="0" w:color="auto"/>
              </w:divBdr>
            </w:div>
            <w:div w:id="931665441">
              <w:marLeft w:val="0"/>
              <w:marRight w:val="0"/>
              <w:marTop w:val="0"/>
              <w:marBottom w:val="0"/>
              <w:divBdr>
                <w:top w:val="none" w:sz="0" w:space="0" w:color="auto"/>
                <w:left w:val="none" w:sz="0" w:space="0" w:color="auto"/>
                <w:bottom w:val="none" w:sz="0" w:space="0" w:color="auto"/>
                <w:right w:val="none" w:sz="0" w:space="0" w:color="auto"/>
              </w:divBdr>
            </w:div>
            <w:div w:id="1097091828">
              <w:marLeft w:val="0"/>
              <w:marRight w:val="0"/>
              <w:marTop w:val="0"/>
              <w:marBottom w:val="0"/>
              <w:divBdr>
                <w:top w:val="none" w:sz="0" w:space="0" w:color="auto"/>
                <w:left w:val="none" w:sz="0" w:space="0" w:color="auto"/>
                <w:bottom w:val="none" w:sz="0" w:space="0" w:color="auto"/>
                <w:right w:val="none" w:sz="0" w:space="0" w:color="auto"/>
              </w:divBdr>
            </w:div>
            <w:div w:id="1214923996">
              <w:marLeft w:val="0"/>
              <w:marRight w:val="0"/>
              <w:marTop w:val="0"/>
              <w:marBottom w:val="0"/>
              <w:divBdr>
                <w:top w:val="none" w:sz="0" w:space="0" w:color="auto"/>
                <w:left w:val="none" w:sz="0" w:space="0" w:color="auto"/>
                <w:bottom w:val="none" w:sz="0" w:space="0" w:color="auto"/>
                <w:right w:val="none" w:sz="0" w:space="0" w:color="auto"/>
              </w:divBdr>
            </w:div>
            <w:div w:id="1297875735">
              <w:marLeft w:val="0"/>
              <w:marRight w:val="0"/>
              <w:marTop w:val="0"/>
              <w:marBottom w:val="0"/>
              <w:divBdr>
                <w:top w:val="none" w:sz="0" w:space="0" w:color="auto"/>
                <w:left w:val="none" w:sz="0" w:space="0" w:color="auto"/>
                <w:bottom w:val="none" w:sz="0" w:space="0" w:color="auto"/>
                <w:right w:val="none" w:sz="0" w:space="0" w:color="auto"/>
              </w:divBdr>
            </w:div>
            <w:div w:id="1467818585">
              <w:marLeft w:val="0"/>
              <w:marRight w:val="0"/>
              <w:marTop w:val="0"/>
              <w:marBottom w:val="0"/>
              <w:divBdr>
                <w:top w:val="none" w:sz="0" w:space="0" w:color="auto"/>
                <w:left w:val="none" w:sz="0" w:space="0" w:color="auto"/>
                <w:bottom w:val="none" w:sz="0" w:space="0" w:color="auto"/>
                <w:right w:val="none" w:sz="0" w:space="0" w:color="auto"/>
              </w:divBdr>
            </w:div>
            <w:div w:id="1476677924">
              <w:marLeft w:val="0"/>
              <w:marRight w:val="0"/>
              <w:marTop w:val="0"/>
              <w:marBottom w:val="0"/>
              <w:divBdr>
                <w:top w:val="none" w:sz="0" w:space="0" w:color="auto"/>
                <w:left w:val="none" w:sz="0" w:space="0" w:color="auto"/>
                <w:bottom w:val="none" w:sz="0" w:space="0" w:color="auto"/>
                <w:right w:val="none" w:sz="0" w:space="0" w:color="auto"/>
              </w:divBdr>
            </w:div>
            <w:div w:id="1545216747">
              <w:marLeft w:val="0"/>
              <w:marRight w:val="0"/>
              <w:marTop w:val="0"/>
              <w:marBottom w:val="0"/>
              <w:divBdr>
                <w:top w:val="none" w:sz="0" w:space="0" w:color="auto"/>
                <w:left w:val="none" w:sz="0" w:space="0" w:color="auto"/>
                <w:bottom w:val="none" w:sz="0" w:space="0" w:color="auto"/>
                <w:right w:val="none" w:sz="0" w:space="0" w:color="auto"/>
              </w:divBdr>
            </w:div>
            <w:div w:id="1672101139">
              <w:marLeft w:val="0"/>
              <w:marRight w:val="0"/>
              <w:marTop w:val="0"/>
              <w:marBottom w:val="0"/>
              <w:divBdr>
                <w:top w:val="none" w:sz="0" w:space="0" w:color="auto"/>
                <w:left w:val="none" w:sz="0" w:space="0" w:color="auto"/>
                <w:bottom w:val="none" w:sz="0" w:space="0" w:color="auto"/>
                <w:right w:val="none" w:sz="0" w:space="0" w:color="auto"/>
              </w:divBdr>
            </w:div>
            <w:div w:id="1793673957">
              <w:marLeft w:val="0"/>
              <w:marRight w:val="0"/>
              <w:marTop w:val="0"/>
              <w:marBottom w:val="0"/>
              <w:divBdr>
                <w:top w:val="none" w:sz="0" w:space="0" w:color="auto"/>
                <w:left w:val="none" w:sz="0" w:space="0" w:color="auto"/>
                <w:bottom w:val="none" w:sz="0" w:space="0" w:color="auto"/>
                <w:right w:val="none" w:sz="0" w:space="0" w:color="auto"/>
              </w:divBdr>
            </w:div>
            <w:div w:id="2020545029">
              <w:marLeft w:val="0"/>
              <w:marRight w:val="0"/>
              <w:marTop w:val="0"/>
              <w:marBottom w:val="0"/>
              <w:divBdr>
                <w:top w:val="none" w:sz="0" w:space="0" w:color="auto"/>
                <w:left w:val="none" w:sz="0" w:space="0" w:color="auto"/>
                <w:bottom w:val="none" w:sz="0" w:space="0" w:color="auto"/>
                <w:right w:val="none" w:sz="0" w:space="0" w:color="auto"/>
              </w:divBdr>
            </w:div>
            <w:div w:id="207889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0258">
      <w:bodyDiv w:val="1"/>
      <w:marLeft w:val="0"/>
      <w:marRight w:val="0"/>
      <w:marTop w:val="0"/>
      <w:marBottom w:val="0"/>
      <w:divBdr>
        <w:top w:val="none" w:sz="0" w:space="0" w:color="auto"/>
        <w:left w:val="none" w:sz="0" w:space="0" w:color="auto"/>
        <w:bottom w:val="none" w:sz="0" w:space="0" w:color="auto"/>
        <w:right w:val="none" w:sz="0" w:space="0" w:color="auto"/>
      </w:divBdr>
    </w:div>
    <w:div w:id="736509662">
      <w:bodyDiv w:val="1"/>
      <w:marLeft w:val="0"/>
      <w:marRight w:val="0"/>
      <w:marTop w:val="0"/>
      <w:marBottom w:val="0"/>
      <w:divBdr>
        <w:top w:val="none" w:sz="0" w:space="0" w:color="auto"/>
        <w:left w:val="none" w:sz="0" w:space="0" w:color="auto"/>
        <w:bottom w:val="none" w:sz="0" w:space="0" w:color="auto"/>
        <w:right w:val="none" w:sz="0" w:space="0" w:color="auto"/>
      </w:divBdr>
    </w:div>
    <w:div w:id="749815329">
      <w:bodyDiv w:val="1"/>
      <w:marLeft w:val="0"/>
      <w:marRight w:val="0"/>
      <w:marTop w:val="0"/>
      <w:marBottom w:val="0"/>
      <w:divBdr>
        <w:top w:val="none" w:sz="0" w:space="0" w:color="auto"/>
        <w:left w:val="none" w:sz="0" w:space="0" w:color="auto"/>
        <w:bottom w:val="none" w:sz="0" w:space="0" w:color="auto"/>
        <w:right w:val="none" w:sz="0" w:space="0" w:color="auto"/>
      </w:divBdr>
      <w:divsChild>
        <w:div w:id="1069841828">
          <w:marLeft w:val="0"/>
          <w:marRight w:val="0"/>
          <w:marTop w:val="0"/>
          <w:marBottom w:val="0"/>
          <w:divBdr>
            <w:top w:val="none" w:sz="0" w:space="0" w:color="auto"/>
            <w:left w:val="none" w:sz="0" w:space="0" w:color="auto"/>
            <w:bottom w:val="none" w:sz="0" w:space="0" w:color="auto"/>
            <w:right w:val="none" w:sz="0" w:space="0" w:color="auto"/>
          </w:divBdr>
          <w:divsChild>
            <w:div w:id="77334950">
              <w:marLeft w:val="0"/>
              <w:marRight w:val="0"/>
              <w:marTop w:val="0"/>
              <w:marBottom w:val="0"/>
              <w:divBdr>
                <w:top w:val="none" w:sz="0" w:space="0" w:color="auto"/>
                <w:left w:val="none" w:sz="0" w:space="0" w:color="auto"/>
                <w:bottom w:val="none" w:sz="0" w:space="0" w:color="auto"/>
                <w:right w:val="none" w:sz="0" w:space="0" w:color="auto"/>
              </w:divBdr>
            </w:div>
            <w:div w:id="90663523">
              <w:marLeft w:val="0"/>
              <w:marRight w:val="0"/>
              <w:marTop w:val="0"/>
              <w:marBottom w:val="0"/>
              <w:divBdr>
                <w:top w:val="none" w:sz="0" w:space="0" w:color="auto"/>
                <w:left w:val="none" w:sz="0" w:space="0" w:color="auto"/>
                <w:bottom w:val="none" w:sz="0" w:space="0" w:color="auto"/>
                <w:right w:val="none" w:sz="0" w:space="0" w:color="auto"/>
              </w:divBdr>
            </w:div>
            <w:div w:id="158158999">
              <w:marLeft w:val="0"/>
              <w:marRight w:val="0"/>
              <w:marTop w:val="0"/>
              <w:marBottom w:val="0"/>
              <w:divBdr>
                <w:top w:val="none" w:sz="0" w:space="0" w:color="auto"/>
                <w:left w:val="none" w:sz="0" w:space="0" w:color="auto"/>
                <w:bottom w:val="none" w:sz="0" w:space="0" w:color="auto"/>
                <w:right w:val="none" w:sz="0" w:space="0" w:color="auto"/>
              </w:divBdr>
            </w:div>
            <w:div w:id="242759911">
              <w:marLeft w:val="0"/>
              <w:marRight w:val="0"/>
              <w:marTop w:val="0"/>
              <w:marBottom w:val="0"/>
              <w:divBdr>
                <w:top w:val="none" w:sz="0" w:space="0" w:color="auto"/>
                <w:left w:val="none" w:sz="0" w:space="0" w:color="auto"/>
                <w:bottom w:val="none" w:sz="0" w:space="0" w:color="auto"/>
                <w:right w:val="none" w:sz="0" w:space="0" w:color="auto"/>
              </w:divBdr>
            </w:div>
            <w:div w:id="268974599">
              <w:marLeft w:val="0"/>
              <w:marRight w:val="0"/>
              <w:marTop w:val="0"/>
              <w:marBottom w:val="0"/>
              <w:divBdr>
                <w:top w:val="none" w:sz="0" w:space="0" w:color="auto"/>
                <w:left w:val="none" w:sz="0" w:space="0" w:color="auto"/>
                <w:bottom w:val="none" w:sz="0" w:space="0" w:color="auto"/>
                <w:right w:val="none" w:sz="0" w:space="0" w:color="auto"/>
              </w:divBdr>
            </w:div>
            <w:div w:id="321128115">
              <w:marLeft w:val="0"/>
              <w:marRight w:val="0"/>
              <w:marTop w:val="0"/>
              <w:marBottom w:val="0"/>
              <w:divBdr>
                <w:top w:val="none" w:sz="0" w:space="0" w:color="auto"/>
                <w:left w:val="none" w:sz="0" w:space="0" w:color="auto"/>
                <w:bottom w:val="none" w:sz="0" w:space="0" w:color="auto"/>
                <w:right w:val="none" w:sz="0" w:space="0" w:color="auto"/>
              </w:divBdr>
            </w:div>
            <w:div w:id="390689796">
              <w:marLeft w:val="0"/>
              <w:marRight w:val="0"/>
              <w:marTop w:val="0"/>
              <w:marBottom w:val="0"/>
              <w:divBdr>
                <w:top w:val="none" w:sz="0" w:space="0" w:color="auto"/>
                <w:left w:val="none" w:sz="0" w:space="0" w:color="auto"/>
                <w:bottom w:val="none" w:sz="0" w:space="0" w:color="auto"/>
                <w:right w:val="none" w:sz="0" w:space="0" w:color="auto"/>
              </w:divBdr>
            </w:div>
            <w:div w:id="428161635">
              <w:marLeft w:val="0"/>
              <w:marRight w:val="0"/>
              <w:marTop w:val="0"/>
              <w:marBottom w:val="0"/>
              <w:divBdr>
                <w:top w:val="none" w:sz="0" w:space="0" w:color="auto"/>
                <w:left w:val="none" w:sz="0" w:space="0" w:color="auto"/>
                <w:bottom w:val="none" w:sz="0" w:space="0" w:color="auto"/>
                <w:right w:val="none" w:sz="0" w:space="0" w:color="auto"/>
              </w:divBdr>
            </w:div>
            <w:div w:id="621227302">
              <w:marLeft w:val="0"/>
              <w:marRight w:val="0"/>
              <w:marTop w:val="0"/>
              <w:marBottom w:val="0"/>
              <w:divBdr>
                <w:top w:val="none" w:sz="0" w:space="0" w:color="auto"/>
                <w:left w:val="none" w:sz="0" w:space="0" w:color="auto"/>
                <w:bottom w:val="none" w:sz="0" w:space="0" w:color="auto"/>
                <w:right w:val="none" w:sz="0" w:space="0" w:color="auto"/>
              </w:divBdr>
            </w:div>
            <w:div w:id="638846148">
              <w:marLeft w:val="0"/>
              <w:marRight w:val="0"/>
              <w:marTop w:val="0"/>
              <w:marBottom w:val="0"/>
              <w:divBdr>
                <w:top w:val="none" w:sz="0" w:space="0" w:color="auto"/>
                <w:left w:val="none" w:sz="0" w:space="0" w:color="auto"/>
                <w:bottom w:val="none" w:sz="0" w:space="0" w:color="auto"/>
                <w:right w:val="none" w:sz="0" w:space="0" w:color="auto"/>
              </w:divBdr>
            </w:div>
            <w:div w:id="686103582">
              <w:marLeft w:val="0"/>
              <w:marRight w:val="0"/>
              <w:marTop w:val="0"/>
              <w:marBottom w:val="0"/>
              <w:divBdr>
                <w:top w:val="none" w:sz="0" w:space="0" w:color="auto"/>
                <w:left w:val="none" w:sz="0" w:space="0" w:color="auto"/>
                <w:bottom w:val="none" w:sz="0" w:space="0" w:color="auto"/>
                <w:right w:val="none" w:sz="0" w:space="0" w:color="auto"/>
              </w:divBdr>
            </w:div>
            <w:div w:id="802163591">
              <w:marLeft w:val="0"/>
              <w:marRight w:val="0"/>
              <w:marTop w:val="0"/>
              <w:marBottom w:val="0"/>
              <w:divBdr>
                <w:top w:val="none" w:sz="0" w:space="0" w:color="auto"/>
                <w:left w:val="none" w:sz="0" w:space="0" w:color="auto"/>
                <w:bottom w:val="none" w:sz="0" w:space="0" w:color="auto"/>
                <w:right w:val="none" w:sz="0" w:space="0" w:color="auto"/>
              </w:divBdr>
            </w:div>
            <w:div w:id="830684251">
              <w:marLeft w:val="0"/>
              <w:marRight w:val="0"/>
              <w:marTop w:val="0"/>
              <w:marBottom w:val="0"/>
              <w:divBdr>
                <w:top w:val="none" w:sz="0" w:space="0" w:color="auto"/>
                <w:left w:val="none" w:sz="0" w:space="0" w:color="auto"/>
                <w:bottom w:val="none" w:sz="0" w:space="0" w:color="auto"/>
                <w:right w:val="none" w:sz="0" w:space="0" w:color="auto"/>
              </w:divBdr>
            </w:div>
            <w:div w:id="1024940835">
              <w:marLeft w:val="0"/>
              <w:marRight w:val="0"/>
              <w:marTop w:val="0"/>
              <w:marBottom w:val="0"/>
              <w:divBdr>
                <w:top w:val="none" w:sz="0" w:space="0" w:color="auto"/>
                <w:left w:val="none" w:sz="0" w:space="0" w:color="auto"/>
                <w:bottom w:val="none" w:sz="0" w:space="0" w:color="auto"/>
                <w:right w:val="none" w:sz="0" w:space="0" w:color="auto"/>
              </w:divBdr>
            </w:div>
            <w:div w:id="1078403483">
              <w:marLeft w:val="0"/>
              <w:marRight w:val="0"/>
              <w:marTop w:val="0"/>
              <w:marBottom w:val="0"/>
              <w:divBdr>
                <w:top w:val="none" w:sz="0" w:space="0" w:color="auto"/>
                <w:left w:val="none" w:sz="0" w:space="0" w:color="auto"/>
                <w:bottom w:val="none" w:sz="0" w:space="0" w:color="auto"/>
                <w:right w:val="none" w:sz="0" w:space="0" w:color="auto"/>
              </w:divBdr>
            </w:div>
            <w:div w:id="1299460416">
              <w:marLeft w:val="0"/>
              <w:marRight w:val="0"/>
              <w:marTop w:val="0"/>
              <w:marBottom w:val="0"/>
              <w:divBdr>
                <w:top w:val="none" w:sz="0" w:space="0" w:color="auto"/>
                <w:left w:val="none" w:sz="0" w:space="0" w:color="auto"/>
                <w:bottom w:val="none" w:sz="0" w:space="0" w:color="auto"/>
                <w:right w:val="none" w:sz="0" w:space="0" w:color="auto"/>
              </w:divBdr>
            </w:div>
            <w:div w:id="1464041242">
              <w:marLeft w:val="0"/>
              <w:marRight w:val="0"/>
              <w:marTop w:val="0"/>
              <w:marBottom w:val="0"/>
              <w:divBdr>
                <w:top w:val="none" w:sz="0" w:space="0" w:color="auto"/>
                <w:left w:val="none" w:sz="0" w:space="0" w:color="auto"/>
                <w:bottom w:val="none" w:sz="0" w:space="0" w:color="auto"/>
                <w:right w:val="none" w:sz="0" w:space="0" w:color="auto"/>
              </w:divBdr>
            </w:div>
            <w:div w:id="1750733679">
              <w:marLeft w:val="0"/>
              <w:marRight w:val="0"/>
              <w:marTop w:val="0"/>
              <w:marBottom w:val="0"/>
              <w:divBdr>
                <w:top w:val="none" w:sz="0" w:space="0" w:color="auto"/>
                <w:left w:val="none" w:sz="0" w:space="0" w:color="auto"/>
                <w:bottom w:val="none" w:sz="0" w:space="0" w:color="auto"/>
                <w:right w:val="none" w:sz="0" w:space="0" w:color="auto"/>
              </w:divBdr>
            </w:div>
            <w:div w:id="1752770237">
              <w:marLeft w:val="0"/>
              <w:marRight w:val="0"/>
              <w:marTop w:val="0"/>
              <w:marBottom w:val="0"/>
              <w:divBdr>
                <w:top w:val="none" w:sz="0" w:space="0" w:color="auto"/>
                <w:left w:val="none" w:sz="0" w:space="0" w:color="auto"/>
                <w:bottom w:val="none" w:sz="0" w:space="0" w:color="auto"/>
                <w:right w:val="none" w:sz="0" w:space="0" w:color="auto"/>
              </w:divBdr>
            </w:div>
            <w:div w:id="1957322244">
              <w:marLeft w:val="0"/>
              <w:marRight w:val="0"/>
              <w:marTop w:val="0"/>
              <w:marBottom w:val="0"/>
              <w:divBdr>
                <w:top w:val="none" w:sz="0" w:space="0" w:color="auto"/>
                <w:left w:val="none" w:sz="0" w:space="0" w:color="auto"/>
                <w:bottom w:val="none" w:sz="0" w:space="0" w:color="auto"/>
                <w:right w:val="none" w:sz="0" w:space="0" w:color="auto"/>
              </w:divBdr>
            </w:div>
            <w:div w:id="20708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01904">
      <w:bodyDiv w:val="1"/>
      <w:marLeft w:val="0"/>
      <w:marRight w:val="0"/>
      <w:marTop w:val="0"/>
      <w:marBottom w:val="0"/>
      <w:divBdr>
        <w:top w:val="none" w:sz="0" w:space="0" w:color="auto"/>
        <w:left w:val="none" w:sz="0" w:space="0" w:color="auto"/>
        <w:bottom w:val="none" w:sz="0" w:space="0" w:color="auto"/>
        <w:right w:val="none" w:sz="0" w:space="0" w:color="auto"/>
      </w:divBdr>
    </w:div>
    <w:div w:id="764569609">
      <w:bodyDiv w:val="1"/>
      <w:marLeft w:val="0"/>
      <w:marRight w:val="0"/>
      <w:marTop w:val="0"/>
      <w:marBottom w:val="0"/>
      <w:divBdr>
        <w:top w:val="none" w:sz="0" w:space="0" w:color="auto"/>
        <w:left w:val="none" w:sz="0" w:space="0" w:color="auto"/>
        <w:bottom w:val="none" w:sz="0" w:space="0" w:color="auto"/>
        <w:right w:val="none" w:sz="0" w:space="0" w:color="auto"/>
      </w:divBdr>
    </w:div>
    <w:div w:id="767382874">
      <w:bodyDiv w:val="1"/>
      <w:marLeft w:val="0"/>
      <w:marRight w:val="0"/>
      <w:marTop w:val="0"/>
      <w:marBottom w:val="0"/>
      <w:divBdr>
        <w:top w:val="none" w:sz="0" w:space="0" w:color="auto"/>
        <w:left w:val="none" w:sz="0" w:space="0" w:color="auto"/>
        <w:bottom w:val="none" w:sz="0" w:space="0" w:color="auto"/>
        <w:right w:val="none" w:sz="0" w:space="0" w:color="auto"/>
      </w:divBdr>
      <w:divsChild>
        <w:div w:id="1548956149">
          <w:marLeft w:val="0"/>
          <w:marRight w:val="0"/>
          <w:marTop w:val="0"/>
          <w:marBottom w:val="0"/>
          <w:divBdr>
            <w:top w:val="none" w:sz="0" w:space="0" w:color="auto"/>
            <w:left w:val="none" w:sz="0" w:space="0" w:color="auto"/>
            <w:bottom w:val="none" w:sz="0" w:space="0" w:color="auto"/>
            <w:right w:val="none" w:sz="0" w:space="0" w:color="auto"/>
          </w:divBdr>
          <w:divsChild>
            <w:div w:id="1802263201">
              <w:marLeft w:val="0"/>
              <w:marRight w:val="0"/>
              <w:marTop w:val="0"/>
              <w:marBottom w:val="0"/>
              <w:divBdr>
                <w:top w:val="none" w:sz="0" w:space="0" w:color="auto"/>
                <w:left w:val="none" w:sz="0" w:space="0" w:color="auto"/>
                <w:bottom w:val="none" w:sz="0" w:space="0" w:color="auto"/>
                <w:right w:val="none" w:sz="0" w:space="0" w:color="auto"/>
              </w:divBdr>
            </w:div>
            <w:div w:id="1970285586">
              <w:marLeft w:val="0"/>
              <w:marRight w:val="0"/>
              <w:marTop w:val="0"/>
              <w:marBottom w:val="0"/>
              <w:divBdr>
                <w:top w:val="none" w:sz="0" w:space="0" w:color="auto"/>
                <w:left w:val="none" w:sz="0" w:space="0" w:color="auto"/>
                <w:bottom w:val="none" w:sz="0" w:space="0" w:color="auto"/>
                <w:right w:val="none" w:sz="0" w:space="0" w:color="auto"/>
              </w:divBdr>
            </w:div>
            <w:div w:id="1196625264">
              <w:marLeft w:val="0"/>
              <w:marRight w:val="0"/>
              <w:marTop w:val="0"/>
              <w:marBottom w:val="0"/>
              <w:divBdr>
                <w:top w:val="none" w:sz="0" w:space="0" w:color="auto"/>
                <w:left w:val="none" w:sz="0" w:space="0" w:color="auto"/>
                <w:bottom w:val="none" w:sz="0" w:space="0" w:color="auto"/>
                <w:right w:val="none" w:sz="0" w:space="0" w:color="auto"/>
              </w:divBdr>
            </w:div>
            <w:div w:id="2118089132">
              <w:marLeft w:val="0"/>
              <w:marRight w:val="0"/>
              <w:marTop w:val="0"/>
              <w:marBottom w:val="0"/>
              <w:divBdr>
                <w:top w:val="none" w:sz="0" w:space="0" w:color="auto"/>
                <w:left w:val="none" w:sz="0" w:space="0" w:color="auto"/>
                <w:bottom w:val="none" w:sz="0" w:space="0" w:color="auto"/>
                <w:right w:val="none" w:sz="0" w:space="0" w:color="auto"/>
              </w:divBdr>
            </w:div>
            <w:div w:id="189877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4721">
      <w:bodyDiv w:val="1"/>
      <w:marLeft w:val="0"/>
      <w:marRight w:val="0"/>
      <w:marTop w:val="0"/>
      <w:marBottom w:val="0"/>
      <w:divBdr>
        <w:top w:val="none" w:sz="0" w:space="0" w:color="auto"/>
        <w:left w:val="none" w:sz="0" w:space="0" w:color="auto"/>
        <w:bottom w:val="none" w:sz="0" w:space="0" w:color="auto"/>
        <w:right w:val="none" w:sz="0" w:space="0" w:color="auto"/>
      </w:divBdr>
    </w:div>
    <w:div w:id="786313884">
      <w:bodyDiv w:val="1"/>
      <w:marLeft w:val="0"/>
      <w:marRight w:val="0"/>
      <w:marTop w:val="0"/>
      <w:marBottom w:val="0"/>
      <w:divBdr>
        <w:top w:val="none" w:sz="0" w:space="0" w:color="auto"/>
        <w:left w:val="none" w:sz="0" w:space="0" w:color="auto"/>
        <w:bottom w:val="none" w:sz="0" w:space="0" w:color="auto"/>
        <w:right w:val="none" w:sz="0" w:space="0" w:color="auto"/>
      </w:divBdr>
    </w:div>
    <w:div w:id="790324058">
      <w:bodyDiv w:val="1"/>
      <w:marLeft w:val="0"/>
      <w:marRight w:val="0"/>
      <w:marTop w:val="0"/>
      <w:marBottom w:val="0"/>
      <w:divBdr>
        <w:top w:val="none" w:sz="0" w:space="0" w:color="auto"/>
        <w:left w:val="none" w:sz="0" w:space="0" w:color="auto"/>
        <w:bottom w:val="none" w:sz="0" w:space="0" w:color="auto"/>
        <w:right w:val="none" w:sz="0" w:space="0" w:color="auto"/>
      </w:divBdr>
    </w:div>
    <w:div w:id="804393791">
      <w:bodyDiv w:val="1"/>
      <w:marLeft w:val="0"/>
      <w:marRight w:val="0"/>
      <w:marTop w:val="0"/>
      <w:marBottom w:val="0"/>
      <w:divBdr>
        <w:top w:val="none" w:sz="0" w:space="0" w:color="auto"/>
        <w:left w:val="none" w:sz="0" w:space="0" w:color="auto"/>
        <w:bottom w:val="none" w:sz="0" w:space="0" w:color="auto"/>
        <w:right w:val="none" w:sz="0" w:space="0" w:color="auto"/>
      </w:divBdr>
    </w:div>
    <w:div w:id="810831605">
      <w:bodyDiv w:val="1"/>
      <w:marLeft w:val="0"/>
      <w:marRight w:val="0"/>
      <w:marTop w:val="0"/>
      <w:marBottom w:val="0"/>
      <w:divBdr>
        <w:top w:val="none" w:sz="0" w:space="0" w:color="auto"/>
        <w:left w:val="none" w:sz="0" w:space="0" w:color="auto"/>
        <w:bottom w:val="none" w:sz="0" w:space="0" w:color="auto"/>
        <w:right w:val="none" w:sz="0" w:space="0" w:color="auto"/>
      </w:divBdr>
    </w:div>
    <w:div w:id="812526744">
      <w:bodyDiv w:val="1"/>
      <w:marLeft w:val="0"/>
      <w:marRight w:val="0"/>
      <w:marTop w:val="0"/>
      <w:marBottom w:val="0"/>
      <w:divBdr>
        <w:top w:val="none" w:sz="0" w:space="0" w:color="auto"/>
        <w:left w:val="none" w:sz="0" w:space="0" w:color="auto"/>
        <w:bottom w:val="none" w:sz="0" w:space="0" w:color="auto"/>
        <w:right w:val="none" w:sz="0" w:space="0" w:color="auto"/>
      </w:divBdr>
    </w:div>
    <w:div w:id="817963474">
      <w:bodyDiv w:val="1"/>
      <w:marLeft w:val="0"/>
      <w:marRight w:val="0"/>
      <w:marTop w:val="0"/>
      <w:marBottom w:val="0"/>
      <w:divBdr>
        <w:top w:val="none" w:sz="0" w:space="0" w:color="auto"/>
        <w:left w:val="none" w:sz="0" w:space="0" w:color="auto"/>
        <w:bottom w:val="none" w:sz="0" w:space="0" w:color="auto"/>
        <w:right w:val="none" w:sz="0" w:space="0" w:color="auto"/>
      </w:divBdr>
    </w:div>
    <w:div w:id="819931192">
      <w:bodyDiv w:val="1"/>
      <w:marLeft w:val="0"/>
      <w:marRight w:val="0"/>
      <w:marTop w:val="0"/>
      <w:marBottom w:val="0"/>
      <w:divBdr>
        <w:top w:val="none" w:sz="0" w:space="0" w:color="auto"/>
        <w:left w:val="none" w:sz="0" w:space="0" w:color="auto"/>
        <w:bottom w:val="none" w:sz="0" w:space="0" w:color="auto"/>
        <w:right w:val="none" w:sz="0" w:space="0" w:color="auto"/>
      </w:divBdr>
    </w:div>
    <w:div w:id="837647463">
      <w:bodyDiv w:val="1"/>
      <w:marLeft w:val="0"/>
      <w:marRight w:val="0"/>
      <w:marTop w:val="0"/>
      <w:marBottom w:val="0"/>
      <w:divBdr>
        <w:top w:val="none" w:sz="0" w:space="0" w:color="auto"/>
        <w:left w:val="none" w:sz="0" w:space="0" w:color="auto"/>
        <w:bottom w:val="none" w:sz="0" w:space="0" w:color="auto"/>
        <w:right w:val="none" w:sz="0" w:space="0" w:color="auto"/>
      </w:divBdr>
    </w:div>
    <w:div w:id="854074115">
      <w:bodyDiv w:val="1"/>
      <w:marLeft w:val="0"/>
      <w:marRight w:val="0"/>
      <w:marTop w:val="0"/>
      <w:marBottom w:val="0"/>
      <w:divBdr>
        <w:top w:val="none" w:sz="0" w:space="0" w:color="auto"/>
        <w:left w:val="none" w:sz="0" w:space="0" w:color="auto"/>
        <w:bottom w:val="none" w:sz="0" w:space="0" w:color="auto"/>
        <w:right w:val="none" w:sz="0" w:space="0" w:color="auto"/>
      </w:divBdr>
    </w:div>
    <w:div w:id="862984938">
      <w:bodyDiv w:val="1"/>
      <w:marLeft w:val="0"/>
      <w:marRight w:val="0"/>
      <w:marTop w:val="0"/>
      <w:marBottom w:val="0"/>
      <w:divBdr>
        <w:top w:val="none" w:sz="0" w:space="0" w:color="auto"/>
        <w:left w:val="none" w:sz="0" w:space="0" w:color="auto"/>
        <w:bottom w:val="none" w:sz="0" w:space="0" w:color="auto"/>
        <w:right w:val="none" w:sz="0" w:space="0" w:color="auto"/>
      </w:divBdr>
      <w:divsChild>
        <w:div w:id="1851948789">
          <w:marLeft w:val="0"/>
          <w:marRight w:val="0"/>
          <w:marTop w:val="0"/>
          <w:marBottom w:val="0"/>
          <w:divBdr>
            <w:top w:val="none" w:sz="0" w:space="0" w:color="auto"/>
            <w:left w:val="none" w:sz="0" w:space="0" w:color="auto"/>
            <w:bottom w:val="none" w:sz="0" w:space="0" w:color="auto"/>
            <w:right w:val="none" w:sz="0" w:space="0" w:color="auto"/>
          </w:divBdr>
          <w:divsChild>
            <w:div w:id="1253664316">
              <w:marLeft w:val="0"/>
              <w:marRight w:val="0"/>
              <w:marTop w:val="0"/>
              <w:marBottom w:val="0"/>
              <w:divBdr>
                <w:top w:val="none" w:sz="0" w:space="0" w:color="auto"/>
                <w:left w:val="none" w:sz="0" w:space="0" w:color="auto"/>
                <w:bottom w:val="none" w:sz="0" w:space="0" w:color="auto"/>
                <w:right w:val="none" w:sz="0" w:space="0" w:color="auto"/>
              </w:divBdr>
            </w:div>
            <w:div w:id="952594625">
              <w:marLeft w:val="0"/>
              <w:marRight w:val="0"/>
              <w:marTop w:val="0"/>
              <w:marBottom w:val="0"/>
              <w:divBdr>
                <w:top w:val="none" w:sz="0" w:space="0" w:color="auto"/>
                <w:left w:val="none" w:sz="0" w:space="0" w:color="auto"/>
                <w:bottom w:val="none" w:sz="0" w:space="0" w:color="auto"/>
                <w:right w:val="none" w:sz="0" w:space="0" w:color="auto"/>
              </w:divBdr>
            </w:div>
            <w:div w:id="903829440">
              <w:marLeft w:val="0"/>
              <w:marRight w:val="0"/>
              <w:marTop w:val="0"/>
              <w:marBottom w:val="0"/>
              <w:divBdr>
                <w:top w:val="none" w:sz="0" w:space="0" w:color="auto"/>
                <w:left w:val="none" w:sz="0" w:space="0" w:color="auto"/>
                <w:bottom w:val="none" w:sz="0" w:space="0" w:color="auto"/>
                <w:right w:val="none" w:sz="0" w:space="0" w:color="auto"/>
              </w:divBdr>
            </w:div>
            <w:div w:id="278030324">
              <w:marLeft w:val="0"/>
              <w:marRight w:val="0"/>
              <w:marTop w:val="0"/>
              <w:marBottom w:val="0"/>
              <w:divBdr>
                <w:top w:val="none" w:sz="0" w:space="0" w:color="auto"/>
                <w:left w:val="none" w:sz="0" w:space="0" w:color="auto"/>
                <w:bottom w:val="none" w:sz="0" w:space="0" w:color="auto"/>
                <w:right w:val="none" w:sz="0" w:space="0" w:color="auto"/>
              </w:divBdr>
            </w:div>
            <w:div w:id="6169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99069">
      <w:bodyDiv w:val="1"/>
      <w:marLeft w:val="0"/>
      <w:marRight w:val="0"/>
      <w:marTop w:val="0"/>
      <w:marBottom w:val="0"/>
      <w:divBdr>
        <w:top w:val="none" w:sz="0" w:space="0" w:color="auto"/>
        <w:left w:val="none" w:sz="0" w:space="0" w:color="auto"/>
        <w:bottom w:val="none" w:sz="0" w:space="0" w:color="auto"/>
        <w:right w:val="none" w:sz="0" w:space="0" w:color="auto"/>
      </w:divBdr>
    </w:div>
    <w:div w:id="869339830">
      <w:bodyDiv w:val="1"/>
      <w:marLeft w:val="0"/>
      <w:marRight w:val="0"/>
      <w:marTop w:val="0"/>
      <w:marBottom w:val="0"/>
      <w:divBdr>
        <w:top w:val="none" w:sz="0" w:space="0" w:color="auto"/>
        <w:left w:val="none" w:sz="0" w:space="0" w:color="auto"/>
        <w:bottom w:val="none" w:sz="0" w:space="0" w:color="auto"/>
        <w:right w:val="none" w:sz="0" w:space="0" w:color="auto"/>
      </w:divBdr>
    </w:div>
    <w:div w:id="877351716">
      <w:bodyDiv w:val="1"/>
      <w:marLeft w:val="0"/>
      <w:marRight w:val="0"/>
      <w:marTop w:val="0"/>
      <w:marBottom w:val="0"/>
      <w:divBdr>
        <w:top w:val="none" w:sz="0" w:space="0" w:color="auto"/>
        <w:left w:val="none" w:sz="0" w:space="0" w:color="auto"/>
        <w:bottom w:val="none" w:sz="0" w:space="0" w:color="auto"/>
        <w:right w:val="none" w:sz="0" w:space="0" w:color="auto"/>
      </w:divBdr>
    </w:div>
    <w:div w:id="883326656">
      <w:bodyDiv w:val="1"/>
      <w:marLeft w:val="0"/>
      <w:marRight w:val="0"/>
      <w:marTop w:val="0"/>
      <w:marBottom w:val="0"/>
      <w:divBdr>
        <w:top w:val="none" w:sz="0" w:space="0" w:color="auto"/>
        <w:left w:val="none" w:sz="0" w:space="0" w:color="auto"/>
        <w:bottom w:val="none" w:sz="0" w:space="0" w:color="auto"/>
        <w:right w:val="none" w:sz="0" w:space="0" w:color="auto"/>
      </w:divBdr>
    </w:div>
    <w:div w:id="913050720">
      <w:bodyDiv w:val="1"/>
      <w:marLeft w:val="0"/>
      <w:marRight w:val="0"/>
      <w:marTop w:val="0"/>
      <w:marBottom w:val="0"/>
      <w:divBdr>
        <w:top w:val="none" w:sz="0" w:space="0" w:color="auto"/>
        <w:left w:val="none" w:sz="0" w:space="0" w:color="auto"/>
        <w:bottom w:val="none" w:sz="0" w:space="0" w:color="auto"/>
        <w:right w:val="none" w:sz="0" w:space="0" w:color="auto"/>
      </w:divBdr>
      <w:divsChild>
        <w:div w:id="1686328200">
          <w:marLeft w:val="0"/>
          <w:marRight w:val="0"/>
          <w:marTop w:val="0"/>
          <w:marBottom w:val="0"/>
          <w:divBdr>
            <w:top w:val="none" w:sz="0" w:space="0" w:color="auto"/>
            <w:left w:val="none" w:sz="0" w:space="0" w:color="auto"/>
            <w:bottom w:val="none" w:sz="0" w:space="0" w:color="auto"/>
            <w:right w:val="none" w:sz="0" w:space="0" w:color="auto"/>
          </w:divBdr>
          <w:divsChild>
            <w:div w:id="122298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39353">
      <w:bodyDiv w:val="1"/>
      <w:marLeft w:val="0"/>
      <w:marRight w:val="0"/>
      <w:marTop w:val="0"/>
      <w:marBottom w:val="0"/>
      <w:divBdr>
        <w:top w:val="none" w:sz="0" w:space="0" w:color="auto"/>
        <w:left w:val="none" w:sz="0" w:space="0" w:color="auto"/>
        <w:bottom w:val="none" w:sz="0" w:space="0" w:color="auto"/>
        <w:right w:val="none" w:sz="0" w:space="0" w:color="auto"/>
      </w:divBdr>
    </w:div>
    <w:div w:id="919365031">
      <w:bodyDiv w:val="1"/>
      <w:marLeft w:val="0"/>
      <w:marRight w:val="0"/>
      <w:marTop w:val="0"/>
      <w:marBottom w:val="0"/>
      <w:divBdr>
        <w:top w:val="none" w:sz="0" w:space="0" w:color="auto"/>
        <w:left w:val="none" w:sz="0" w:space="0" w:color="auto"/>
        <w:bottom w:val="none" w:sz="0" w:space="0" w:color="auto"/>
        <w:right w:val="none" w:sz="0" w:space="0" w:color="auto"/>
      </w:divBdr>
    </w:div>
    <w:div w:id="921528713">
      <w:bodyDiv w:val="1"/>
      <w:marLeft w:val="0"/>
      <w:marRight w:val="0"/>
      <w:marTop w:val="0"/>
      <w:marBottom w:val="0"/>
      <w:divBdr>
        <w:top w:val="none" w:sz="0" w:space="0" w:color="auto"/>
        <w:left w:val="none" w:sz="0" w:space="0" w:color="auto"/>
        <w:bottom w:val="none" w:sz="0" w:space="0" w:color="auto"/>
        <w:right w:val="none" w:sz="0" w:space="0" w:color="auto"/>
      </w:divBdr>
    </w:div>
    <w:div w:id="925848968">
      <w:bodyDiv w:val="1"/>
      <w:marLeft w:val="0"/>
      <w:marRight w:val="0"/>
      <w:marTop w:val="0"/>
      <w:marBottom w:val="0"/>
      <w:divBdr>
        <w:top w:val="none" w:sz="0" w:space="0" w:color="auto"/>
        <w:left w:val="none" w:sz="0" w:space="0" w:color="auto"/>
        <w:bottom w:val="none" w:sz="0" w:space="0" w:color="auto"/>
        <w:right w:val="none" w:sz="0" w:space="0" w:color="auto"/>
      </w:divBdr>
    </w:div>
    <w:div w:id="950281087">
      <w:bodyDiv w:val="1"/>
      <w:marLeft w:val="0"/>
      <w:marRight w:val="0"/>
      <w:marTop w:val="0"/>
      <w:marBottom w:val="0"/>
      <w:divBdr>
        <w:top w:val="none" w:sz="0" w:space="0" w:color="auto"/>
        <w:left w:val="none" w:sz="0" w:space="0" w:color="auto"/>
        <w:bottom w:val="none" w:sz="0" w:space="0" w:color="auto"/>
        <w:right w:val="none" w:sz="0" w:space="0" w:color="auto"/>
      </w:divBdr>
      <w:divsChild>
        <w:div w:id="371543304">
          <w:marLeft w:val="0"/>
          <w:marRight w:val="0"/>
          <w:marTop w:val="0"/>
          <w:marBottom w:val="0"/>
          <w:divBdr>
            <w:top w:val="none" w:sz="0" w:space="0" w:color="auto"/>
            <w:left w:val="none" w:sz="0" w:space="0" w:color="auto"/>
            <w:bottom w:val="none" w:sz="0" w:space="0" w:color="auto"/>
            <w:right w:val="none" w:sz="0" w:space="0" w:color="auto"/>
          </w:divBdr>
          <w:divsChild>
            <w:div w:id="14096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5913">
      <w:bodyDiv w:val="1"/>
      <w:marLeft w:val="0"/>
      <w:marRight w:val="0"/>
      <w:marTop w:val="0"/>
      <w:marBottom w:val="0"/>
      <w:divBdr>
        <w:top w:val="none" w:sz="0" w:space="0" w:color="auto"/>
        <w:left w:val="none" w:sz="0" w:space="0" w:color="auto"/>
        <w:bottom w:val="none" w:sz="0" w:space="0" w:color="auto"/>
        <w:right w:val="none" w:sz="0" w:space="0" w:color="auto"/>
      </w:divBdr>
    </w:div>
    <w:div w:id="954824350">
      <w:bodyDiv w:val="1"/>
      <w:marLeft w:val="0"/>
      <w:marRight w:val="0"/>
      <w:marTop w:val="0"/>
      <w:marBottom w:val="0"/>
      <w:divBdr>
        <w:top w:val="none" w:sz="0" w:space="0" w:color="auto"/>
        <w:left w:val="none" w:sz="0" w:space="0" w:color="auto"/>
        <w:bottom w:val="none" w:sz="0" w:space="0" w:color="auto"/>
        <w:right w:val="none" w:sz="0" w:space="0" w:color="auto"/>
      </w:divBdr>
    </w:div>
    <w:div w:id="959797454">
      <w:bodyDiv w:val="1"/>
      <w:marLeft w:val="0"/>
      <w:marRight w:val="0"/>
      <w:marTop w:val="0"/>
      <w:marBottom w:val="0"/>
      <w:divBdr>
        <w:top w:val="none" w:sz="0" w:space="0" w:color="auto"/>
        <w:left w:val="none" w:sz="0" w:space="0" w:color="auto"/>
        <w:bottom w:val="none" w:sz="0" w:space="0" w:color="auto"/>
        <w:right w:val="none" w:sz="0" w:space="0" w:color="auto"/>
      </w:divBdr>
      <w:divsChild>
        <w:div w:id="135801934">
          <w:marLeft w:val="0"/>
          <w:marRight w:val="0"/>
          <w:marTop w:val="0"/>
          <w:marBottom w:val="0"/>
          <w:divBdr>
            <w:top w:val="none" w:sz="0" w:space="0" w:color="auto"/>
            <w:left w:val="none" w:sz="0" w:space="0" w:color="auto"/>
            <w:bottom w:val="none" w:sz="0" w:space="0" w:color="auto"/>
            <w:right w:val="none" w:sz="0" w:space="0" w:color="auto"/>
          </w:divBdr>
          <w:divsChild>
            <w:div w:id="104714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8054">
      <w:bodyDiv w:val="1"/>
      <w:marLeft w:val="0"/>
      <w:marRight w:val="0"/>
      <w:marTop w:val="0"/>
      <w:marBottom w:val="0"/>
      <w:divBdr>
        <w:top w:val="none" w:sz="0" w:space="0" w:color="auto"/>
        <w:left w:val="none" w:sz="0" w:space="0" w:color="auto"/>
        <w:bottom w:val="none" w:sz="0" w:space="0" w:color="auto"/>
        <w:right w:val="none" w:sz="0" w:space="0" w:color="auto"/>
      </w:divBdr>
    </w:div>
    <w:div w:id="967324474">
      <w:bodyDiv w:val="1"/>
      <w:marLeft w:val="0"/>
      <w:marRight w:val="0"/>
      <w:marTop w:val="0"/>
      <w:marBottom w:val="0"/>
      <w:divBdr>
        <w:top w:val="none" w:sz="0" w:space="0" w:color="auto"/>
        <w:left w:val="none" w:sz="0" w:space="0" w:color="auto"/>
        <w:bottom w:val="none" w:sz="0" w:space="0" w:color="auto"/>
        <w:right w:val="none" w:sz="0" w:space="0" w:color="auto"/>
      </w:divBdr>
    </w:div>
    <w:div w:id="968781970">
      <w:bodyDiv w:val="1"/>
      <w:marLeft w:val="0"/>
      <w:marRight w:val="0"/>
      <w:marTop w:val="0"/>
      <w:marBottom w:val="0"/>
      <w:divBdr>
        <w:top w:val="none" w:sz="0" w:space="0" w:color="auto"/>
        <w:left w:val="none" w:sz="0" w:space="0" w:color="auto"/>
        <w:bottom w:val="none" w:sz="0" w:space="0" w:color="auto"/>
        <w:right w:val="none" w:sz="0" w:space="0" w:color="auto"/>
      </w:divBdr>
    </w:div>
    <w:div w:id="975067344">
      <w:bodyDiv w:val="1"/>
      <w:marLeft w:val="0"/>
      <w:marRight w:val="0"/>
      <w:marTop w:val="0"/>
      <w:marBottom w:val="0"/>
      <w:divBdr>
        <w:top w:val="none" w:sz="0" w:space="0" w:color="auto"/>
        <w:left w:val="none" w:sz="0" w:space="0" w:color="auto"/>
        <w:bottom w:val="none" w:sz="0" w:space="0" w:color="auto"/>
        <w:right w:val="none" w:sz="0" w:space="0" w:color="auto"/>
      </w:divBdr>
      <w:divsChild>
        <w:div w:id="1163621105">
          <w:marLeft w:val="0"/>
          <w:marRight w:val="0"/>
          <w:marTop w:val="0"/>
          <w:marBottom w:val="0"/>
          <w:divBdr>
            <w:top w:val="none" w:sz="0" w:space="0" w:color="auto"/>
            <w:left w:val="none" w:sz="0" w:space="0" w:color="auto"/>
            <w:bottom w:val="none" w:sz="0" w:space="0" w:color="auto"/>
            <w:right w:val="none" w:sz="0" w:space="0" w:color="auto"/>
          </w:divBdr>
          <w:divsChild>
            <w:div w:id="479268002">
              <w:marLeft w:val="0"/>
              <w:marRight w:val="0"/>
              <w:marTop w:val="0"/>
              <w:marBottom w:val="0"/>
              <w:divBdr>
                <w:top w:val="none" w:sz="0" w:space="0" w:color="auto"/>
                <w:left w:val="none" w:sz="0" w:space="0" w:color="auto"/>
                <w:bottom w:val="none" w:sz="0" w:space="0" w:color="auto"/>
                <w:right w:val="none" w:sz="0" w:space="0" w:color="auto"/>
              </w:divBdr>
            </w:div>
            <w:div w:id="596065012">
              <w:marLeft w:val="0"/>
              <w:marRight w:val="0"/>
              <w:marTop w:val="0"/>
              <w:marBottom w:val="0"/>
              <w:divBdr>
                <w:top w:val="none" w:sz="0" w:space="0" w:color="auto"/>
                <w:left w:val="none" w:sz="0" w:space="0" w:color="auto"/>
                <w:bottom w:val="none" w:sz="0" w:space="0" w:color="auto"/>
                <w:right w:val="none" w:sz="0" w:space="0" w:color="auto"/>
              </w:divBdr>
            </w:div>
            <w:div w:id="1015688289">
              <w:marLeft w:val="0"/>
              <w:marRight w:val="0"/>
              <w:marTop w:val="0"/>
              <w:marBottom w:val="0"/>
              <w:divBdr>
                <w:top w:val="none" w:sz="0" w:space="0" w:color="auto"/>
                <w:left w:val="none" w:sz="0" w:space="0" w:color="auto"/>
                <w:bottom w:val="none" w:sz="0" w:space="0" w:color="auto"/>
                <w:right w:val="none" w:sz="0" w:space="0" w:color="auto"/>
              </w:divBdr>
            </w:div>
            <w:div w:id="533926335">
              <w:marLeft w:val="0"/>
              <w:marRight w:val="0"/>
              <w:marTop w:val="0"/>
              <w:marBottom w:val="0"/>
              <w:divBdr>
                <w:top w:val="none" w:sz="0" w:space="0" w:color="auto"/>
                <w:left w:val="none" w:sz="0" w:space="0" w:color="auto"/>
                <w:bottom w:val="none" w:sz="0" w:space="0" w:color="auto"/>
                <w:right w:val="none" w:sz="0" w:space="0" w:color="auto"/>
              </w:divBdr>
            </w:div>
            <w:div w:id="177366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7178">
      <w:bodyDiv w:val="1"/>
      <w:marLeft w:val="0"/>
      <w:marRight w:val="0"/>
      <w:marTop w:val="0"/>
      <w:marBottom w:val="0"/>
      <w:divBdr>
        <w:top w:val="none" w:sz="0" w:space="0" w:color="auto"/>
        <w:left w:val="none" w:sz="0" w:space="0" w:color="auto"/>
        <w:bottom w:val="none" w:sz="0" w:space="0" w:color="auto"/>
        <w:right w:val="none" w:sz="0" w:space="0" w:color="auto"/>
      </w:divBdr>
    </w:div>
    <w:div w:id="1010565450">
      <w:bodyDiv w:val="1"/>
      <w:marLeft w:val="0"/>
      <w:marRight w:val="0"/>
      <w:marTop w:val="0"/>
      <w:marBottom w:val="0"/>
      <w:divBdr>
        <w:top w:val="none" w:sz="0" w:space="0" w:color="auto"/>
        <w:left w:val="none" w:sz="0" w:space="0" w:color="auto"/>
        <w:bottom w:val="none" w:sz="0" w:space="0" w:color="auto"/>
        <w:right w:val="none" w:sz="0" w:space="0" w:color="auto"/>
      </w:divBdr>
    </w:div>
    <w:div w:id="1022052270">
      <w:bodyDiv w:val="1"/>
      <w:marLeft w:val="0"/>
      <w:marRight w:val="0"/>
      <w:marTop w:val="0"/>
      <w:marBottom w:val="0"/>
      <w:divBdr>
        <w:top w:val="none" w:sz="0" w:space="0" w:color="auto"/>
        <w:left w:val="none" w:sz="0" w:space="0" w:color="auto"/>
        <w:bottom w:val="none" w:sz="0" w:space="0" w:color="auto"/>
        <w:right w:val="none" w:sz="0" w:space="0" w:color="auto"/>
      </w:divBdr>
    </w:div>
    <w:div w:id="1047532491">
      <w:bodyDiv w:val="1"/>
      <w:marLeft w:val="0"/>
      <w:marRight w:val="0"/>
      <w:marTop w:val="0"/>
      <w:marBottom w:val="0"/>
      <w:divBdr>
        <w:top w:val="none" w:sz="0" w:space="0" w:color="auto"/>
        <w:left w:val="none" w:sz="0" w:space="0" w:color="auto"/>
        <w:bottom w:val="none" w:sz="0" w:space="0" w:color="auto"/>
        <w:right w:val="none" w:sz="0" w:space="0" w:color="auto"/>
      </w:divBdr>
    </w:div>
    <w:div w:id="1049767235">
      <w:bodyDiv w:val="1"/>
      <w:marLeft w:val="0"/>
      <w:marRight w:val="0"/>
      <w:marTop w:val="0"/>
      <w:marBottom w:val="0"/>
      <w:divBdr>
        <w:top w:val="none" w:sz="0" w:space="0" w:color="auto"/>
        <w:left w:val="none" w:sz="0" w:space="0" w:color="auto"/>
        <w:bottom w:val="none" w:sz="0" w:space="0" w:color="auto"/>
        <w:right w:val="none" w:sz="0" w:space="0" w:color="auto"/>
      </w:divBdr>
    </w:div>
    <w:div w:id="1056784024">
      <w:bodyDiv w:val="1"/>
      <w:marLeft w:val="0"/>
      <w:marRight w:val="0"/>
      <w:marTop w:val="0"/>
      <w:marBottom w:val="0"/>
      <w:divBdr>
        <w:top w:val="none" w:sz="0" w:space="0" w:color="auto"/>
        <w:left w:val="none" w:sz="0" w:space="0" w:color="auto"/>
        <w:bottom w:val="none" w:sz="0" w:space="0" w:color="auto"/>
        <w:right w:val="none" w:sz="0" w:space="0" w:color="auto"/>
      </w:divBdr>
    </w:div>
    <w:div w:id="1060591352">
      <w:bodyDiv w:val="1"/>
      <w:marLeft w:val="0"/>
      <w:marRight w:val="0"/>
      <w:marTop w:val="0"/>
      <w:marBottom w:val="0"/>
      <w:divBdr>
        <w:top w:val="none" w:sz="0" w:space="0" w:color="auto"/>
        <w:left w:val="none" w:sz="0" w:space="0" w:color="auto"/>
        <w:bottom w:val="none" w:sz="0" w:space="0" w:color="auto"/>
        <w:right w:val="none" w:sz="0" w:space="0" w:color="auto"/>
      </w:divBdr>
    </w:div>
    <w:div w:id="1062484788">
      <w:bodyDiv w:val="1"/>
      <w:marLeft w:val="0"/>
      <w:marRight w:val="0"/>
      <w:marTop w:val="0"/>
      <w:marBottom w:val="0"/>
      <w:divBdr>
        <w:top w:val="none" w:sz="0" w:space="0" w:color="auto"/>
        <w:left w:val="none" w:sz="0" w:space="0" w:color="auto"/>
        <w:bottom w:val="none" w:sz="0" w:space="0" w:color="auto"/>
        <w:right w:val="none" w:sz="0" w:space="0" w:color="auto"/>
      </w:divBdr>
    </w:div>
    <w:div w:id="1063917340">
      <w:bodyDiv w:val="1"/>
      <w:marLeft w:val="0"/>
      <w:marRight w:val="0"/>
      <w:marTop w:val="0"/>
      <w:marBottom w:val="0"/>
      <w:divBdr>
        <w:top w:val="none" w:sz="0" w:space="0" w:color="auto"/>
        <w:left w:val="none" w:sz="0" w:space="0" w:color="auto"/>
        <w:bottom w:val="none" w:sz="0" w:space="0" w:color="auto"/>
        <w:right w:val="none" w:sz="0" w:space="0" w:color="auto"/>
      </w:divBdr>
    </w:div>
    <w:div w:id="1065370339">
      <w:bodyDiv w:val="1"/>
      <w:marLeft w:val="0"/>
      <w:marRight w:val="0"/>
      <w:marTop w:val="0"/>
      <w:marBottom w:val="0"/>
      <w:divBdr>
        <w:top w:val="none" w:sz="0" w:space="0" w:color="auto"/>
        <w:left w:val="none" w:sz="0" w:space="0" w:color="auto"/>
        <w:bottom w:val="none" w:sz="0" w:space="0" w:color="auto"/>
        <w:right w:val="none" w:sz="0" w:space="0" w:color="auto"/>
      </w:divBdr>
    </w:div>
    <w:div w:id="1074935516">
      <w:bodyDiv w:val="1"/>
      <w:marLeft w:val="0"/>
      <w:marRight w:val="0"/>
      <w:marTop w:val="0"/>
      <w:marBottom w:val="0"/>
      <w:divBdr>
        <w:top w:val="none" w:sz="0" w:space="0" w:color="auto"/>
        <w:left w:val="none" w:sz="0" w:space="0" w:color="auto"/>
        <w:bottom w:val="none" w:sz="0" w:space="0" w:color="auto"/>
        <w:right w:val="none" w:sz="0" w:space="0" w:color="auto"/>
      </w:divBdr>
    </w:div>
    <w:div w:id="1086615780">
      <w:bodyDiv w:val="1"/>
      <w:marLeft w:val="0"/>
      <w:marRight w:val="0"/>
      <w:marTop w:val="0"/>
      <w:marBottom w:val="0"/>
      <w:divBdr>
        <w:top w:val="none" w:sz="0" w:space="0" w:color="auto"/>
        <w:left w:val="none" w:sz="0" w:space="0" w:color="auto"/>
        <w:bottom w:val="none" w:sz="0" w:space="0" w:color="auto"/>
        <w:right w:val="none" w:sz="0" w:space="0" w:color="auto"/>
      </w:divBdr>
    </w:div>
    <w:div w:id="1095707010">
      <w:bodyDiv w:val="1"/>
      <w:marLeft w:val="0"/>
      <w:marRight w:val="0"/>
      <w:marTop w:val="0"/>
      <w:marBottom w:val="0"/>
      <w:divBdr>
        <w:top w:val="none" w:sz="0" w:space="0" w:color="auto"/>
        <w:left w:val="none" w:sz="0" w:space="0" w:color="auto"/>
        <w:bottom w:val="none" w:sz="0" w:space="0" w:color="auto"/>
        <w:right w:val="none" w:sz="0" w:space="0" w:color="auto"/>
      </w:divBdr>
    </w:div>
    <w:div w:id="1101299333">
      <w:bodyDiv w:val="1"/>
      <w:marLeft w:val="0"/>
      <w:marRight w:val="0"/>
      <w:marTop w:val="0"/>
      <w:marBottom w:val="0"/>
      <w:divBdr>
        <w:top w:val="none" w:sz="0" w:space="0" w:color="auto"/>
        <w:left w:val="none" w:sz="0" w:space="0" w:color="auto"/>
        <w:bottom w:val="none" w:sz="0" w:space="0" w:color="auto"/>
        <w:right w:val="none" w:sz="0" w:space="0" w:color="auto"/>
      </w:divBdr>
    </w:div>
    <w:div w:id="1106920598">
      <w:bodyDiv w:val="1"/>
      <w:marLeft w:val="0"/>
      <w:marRight w:val="0"/>
      <w:marTop w:val="0"/>
      <w:marBottom w:val="0"/>
      <w:divBdr>
        <w:top w:val="none" w:sz="0" w:space="0" w:color="auto"/>
        <w:left w:val="none" w:sz="0" w:space="0" w:color="auto"/>
        <w:bottom w:val="none" w:sz="0" w:space="0" w:color="auto"/>
        <w:right w:val="none" w:sz="0" w:space="0" w:color="auto"/>
      </w:divBdr>
    </w:div>
    <w:div w:id="1110471202">
      <w:bodyDiv w:val="1"/>
      <w:marLeft w:val="0"/>
      <w:marRight w:val="0"/>
      <w:marTop w:val="0"/>
      <w:marBottom w:val="0"/>
      <w:divBdr>
        <w:top w:val="none" w:sz="0" w:space="0" w:color="auto"/>
        <w:left w:val="none" w:sz="0" w:space="0" w:color="auto"/>
        <w:bottom w:val="none" w:sz="0" w:space="0" w:color="auto"/>
        <w:right w:val="none" w:sz="0" w:space="0" w:color="auto"/>
      </w:divBdr>
    </w:div>
    <w:div w:id="1110592684">
      <w:bodyDiv w:val="1"/>
      <w:marLeft w:val="0"/>
      <w:marRight w:val="0"/>
      <w:marTop w:val="0"/>
      <w:marBottom w:val="0"/>
      <w:divBdr>
        <w:top w:val="none" w:sz="0" w:space="0" w:color="auto"/>
        <w:left w:val="none" w:sz="0" w:space="0" w:color="auto"/>
        <w:bottom w:val="none" w:sz="0" w:space="0" w:color="auto"/>
        <w:right w:val="none" w:sz="0" w:space="0" w:color="auto"/>
      </w:divBdr>
    </w:div>
    <w:div w:id="1120421107">
      <w:bodyDiv w:val="1"/>
      <w:marLeft w:val="0"/>
      <w:marRight w:val="0"/>
      <w:marTop w:val="0"/>
      <w:marBottom w:val="0"/>
      <w:divBdr>
        <w:top w:val="none" w:sz="0" w:space="0" w:color="auto"/>
        <w:left w:val="none" w:sz="0" w:space="0" w:color="auto"/>
        <w:bottom w:val="none" w:sz="0" w:space="0" w:color="auto"/>
        <w:right w:val="none" w:sz="0" w:space="0" w:color="auto"/>
      </w:divBdr>
    </w:div>
    <w:div w:id="1136992300">
      <w:bodyDiv w:val="1"/>
      <w:marLeft w:val="0"/>
      <w:marRight w:val="0"/>
      <w:marTop w:val="0"/>
      <w:marBottom w:val="0"/>
      <w:divBdr>
        <w:top w:val="none" w:sz="0" w:space="0" w:color="auto"/>
        <w:left w:val="none" w:sz="0" w:space="0" w:color="auto"/>
        <w:bottom w:val="none" w:sz="0" w:space="0" w:color="auto"/>
        <w:right w:val="none" w:sz="0" w:space="0" w:color="auto"/>
      </w:divBdr>
    </w:div>
    <w:div w:id="1142501987">
      <w:bodyDiv w:val="1"/>
      <w:marLeft w:val="0"/>
      <w:marRight w:val="0"/>
      <w:marTop w:val="0"/>
      <w:marBottom w:val="0"/>
      <w:divBdr>
        <w:top w:val="none" w:sz="0" w:space="0" w:color="auto"/>
        <w:left w:val="none" w:sz="0" w:space="0" w:color="auto"/>
        <w:bottom w:val="none" w:sz="0" w:space="0" w:color="auto"/>
        <w:right w:val="none" w:sz="0" w:space="0" w:color="auto"/>
      </w:divBdr>
    </w:div>
    <w:div w:id="1142578298">
      <w:bodyDiv w:val="1"/>
      <w:marLeft w:val="0"/>
      <w:marRight w:val="0"/>
      <w:marTop w:val="0"/>
      <w:marBottom w:val="0"/>
      <w:divBdr>
        <w:top w:val="none" w:sz="0" w:space="0" w:color="auto"/>
        <w:left w:val="none" w:sz="0" w:space="0" w:color="auto"/>
        <w:bottom w:val="none" w:sz="0" w:space="0" w:color="auto"/>
        <w:right w:val="none" w:sz="0" w:space="0" w:color="auto"/>
      </w:divBdr>
      <w:divsChild>
        <w:div w:id="1544636539">
          <w:marLeft w:val="0"/>
          <w:marRight w:val="0"/>
          <w:marTop w:val="0"/>
          <w:marBottom w:val="0"/>
          <w:divBdr>
            <w:top w:val="none" w:sz="0" w:space="0" w:color="auto"/>
            <w:left w:val="none" w:sz="0" w:space="0" w:color="auto"/>
            <w:bottom w:val="none" w:sz="0" w:space="0" w:color="auto"/>
            <w:right w:val="none" w:sz="0" w:space="0" w:color="auto"/>
          </w:divBdr>
          <w:divsChild>
            <w:div w:id="48919194">
              <w:marLeft w:val="0"/>
              <w:marRight w:val="0"/>
              <w:marTop w:val="0"/>
              <w:marBottom w:val="0"/>
              <w:divBdr>
                <w:top w:val="none" w:sz="0" w:space="0" w:color="auto"/>
                <w:left w:val="none" w:sz="0" w:space="0" w:color="auto"/>
                <w:bottom w:val="none" w:sz="0" w:space="0" w:color="auto"/>
                <w:right w:val="none" w:sz="0" w:space="0" w:color="auto"/>
              </w:divBdr>
            </w:div>
            <w:div w:id="53704204">
              <w:marLeft w:val="0"/>
              <w:marRight w:val="0"/>
              <w:marTop w:val="0"/>
              <w:marBottom w:val="0"/>
              <w:divBdr>
                <w:top w:val="none" w:sz="0" w:space="0" w:color="auto"/>
                <w:left w:val="none" w:sz="0" w:space="0" w:color="auto"/>
                <w:bottom w:val="none" w:sz="0" w:space="0" w:color="auto"/>
                <w:right w:val="none" w:sz="0" w:space="0" w:color="auto"/>
              </w:divBdr>
            </w:div>
            <w:div w:id="401874661">
              <w:marLeft w:val="0"/>
              <w:marRight w:val="0"/>
              <w:marTop w:val="0"/>
              <w:marBottom w:val="0"/>
              <w:divBdr>
                <w:top w:val="none" w:sz="0" w:space="0" w:color="auto"/>
                <w:left w:val="none" w:sz="0" w:space="0" w:color="auto"/>
                <w:bottom w:val="none" w:sz="0" w:space="0" w:color="auto"/>
                <w:right w:val="none" w:sz="0" w:space="0" w:color="auto"/>
              </w:divBdr>
            </w:div>
            <w:div w:id="426728266">
              <w:marLeft w:val="0"/>
              <w:marRight w:val="0"/>
              <w:marTop w:val="0"/>
              <w:marBottom w:val="0"/>
              <w:divBdr>
                <w:top w:val="none" w:sz="0" w:space="0" w:color="auto"/>
                <w:left w:val="none" w:sz="0" w:space="0" w:color="auto"/>
                <w:bottom w:val="none" w:sz="0" w:space="0" w:color="auto"/>
                <w:right w:val="none" w:sz="0" w:space="0" w:color="auto"/>
              </w:divBdr>
            </w:div>
            <w:div w:id="491144138">
              <w:marLeft w:val="0"/>
              <w:marRight w:val="0"/>
              <w:marTop w:val="0"/>
              <w:marBottom w:val="0"/>
              <w:divBdr>
                <w:top w:val="none" w:sz="0" w:space="0" w:color="auto"/>
                <w:left w:val="none" w:sz="0" w:space="0" w:color="auto"/>
                <w:bottom w:val="none" w:sz="0" w:space="0" w:color="auto"/>
                <w:right w:val="none" w:sz="0" w:space="0" w:color="auto"/>
              </w:divBdr>
            </w:div>
            <w:div w:id="572471369">
              <w:marLeft w:val="0"/>
              <w:marRight w:val="0"/>
              <w:marTop w:val="0"/>
              <w:marBottom w:val="0"/>
              <w:divBdr>
                <w:top w:val="none" w:sz="0" w:space="0" w:color="auto"/>
                <w:left w:val="none" w:sz="0" w:space="0" w:color="auto"/>
                <w:bottom w:val="none" w:sz="0" w:space="0" w:color="auto"/>
                <w:right w:val="none" w:sz="0" w:space="0" w:color="auto"/>
              </w:divBdr>
            </w:div>
            <w:div w:id="677391148">
              <w:marLeft w:val="0"/>
              <w:marRight w:val="0"/>
              <w:marTop w:val="0"/>
              <w:marBottom w:val="0"/>
              <w:divBdr>
                <w:top w:val="none" w:sz="0" w:space="0" w:color="auto"/>
                <w:left w:val="none" w:sz="0" w:space="0" w:color="auto"/>
                <w:bottom w:val="none" w:sz="0" w:space="0" w:color="auto"/>
                <w:right w:val="none" w:sz="0" w:space="0" w:color="auto"/>
              </w:divBdr>
            </w:div>
            <w:div w:id="696127433">
              <w:marLeft w:val="0"/>
              <w:marRight w:val="0"/>
              <w:marTop w:val="0"/>
              <w:marBottom w:val="0"/>
              <w:divBdr>
                <w:top w:val="none" w:sz="0" w:space="0" w:color="auto"/>
                <w:left w:val="none" w:sz="0" w:space="0" w:color="auto"/>
                <w:bottom w:val="none" w:sz="0" w:space="0" w:color="auto"/>
                <w:right w:val="none" w:sz="0" w:space="0" w:color="auto"/>
              </w:divBdr>
            </w:div>
            <w:div w:id="834876099">
              <w:marLeft w:val="0"/>
              <w:marRight w:val="0"/>
              <w:marTop w:val="0"/>
              <w:marBottom w:val="0"/>
              <w:divBdr>
                <w:top w:val="none" w:sz="0" w:space="0" w:color="auto"/>
                <w:left w:val="none" w:sz="0" w:space="0" w:color="auto"/>
                <w:bottom w:val="none" w:sz="0" w:space="0" w:color="auto"/>
                <w:right w:val="none" w:sz="0" w:space="0" w:color="auto"/>
              </w:divBdr>
            </w:div>
            <w:div w:id="1378361586">
              <w:marLeft w:val="0"/>
              <w:marRight w:val="0"/>
              <w:marTop w:val="0"/>
              <w:marBottom w:val="0"/>
              <w:divBdr>
                <w:top w:val="none" w:sz="0" w:space="0" w:color="auto"/>
                <w:left w:val="none" w:sz="0" w:space="0" w:color="auto"/>
                <w:bottom w:val="none" w:sz="0" w:space="0" w:color="auto"/>
                <w:right w:val="none" w:sz="0" w:space="0" w:color="auto"/>
              </w:divBdr>
            </w:div>
            <w:div w:id="1444573415">
              <w:marLeft w:val="0"/>
              <w:marRight w:val="0"/>
              <w:marTop w:val="0"/>
              <w:marBottom w:val="0"/>
              <w:divBdr>
                <w:top w:val="none" w:sz="0" w:space="0" w:color="auto"/>
                <w:left w:val="none" w:sz="0" w:space="0" w:color="auto"/>
                <w:bottom w:val="none" w:sz="0" w:space="0" w:color="auto"/>
                <w:right w:val="none" w:sz="0" w:space="0" w:color="auto"/>
              </w:divBdr>
            </w:div>
            <w:div w:id="1468938972">
              <w:marLeft w:val="0"/>
              <w:marRight w:val="0"/>
              <w:marTop w:val="0"/>
              <w:marBottom w:val="0"/>
              <w:divBdr>
                <w:top w:val="none" w:sz="0" w:space="0" w:color="auto"/>
                <w:left w:val="none" w:sz="0" w:space="0" w:color="auto"/>
                <w:bottom w:val="none" w:sz="0" w:space="0" w:color="auto"/>
                <w:right w:val="none" w:sz="0" w:space="0" w:color="auto"/>
              </w:divBdr>
            </w:div>
            <w:div w:id="1519469984">
              <w:marLeft w:val="0"/>
              <w:marRight w:val="0"/>
              <w:marTop w:val="0"/>
              <w:marBottom w:val="0"/>
              <w:divBdr>
                <w:top w:val="none" w:sz="0" w:space="0" w:color="auto"/>
                <w:left w:val="none" w:sz="0" w:space="0" w:color="auto"/>
                <w:bottom w:val="none" w:sz="0" w:space="0" w:color="auto"/>
                <w:right w:val="none" w:sz="0" w:space="0" w:color="auto"/>
              </w:divBdr>
            </w:div>
            <w:div w:id="1530878396">
              <w:marLeft w:val="0"/>
              <w:marRight w:val="0"/>
              <w:marTop w:val="0"/>
              <w:marBottom w:val="0"/>
              <w:divBdr>
                <w:top w:val="none" w:sz="0" w:space="0" w:color="auto"/>
                <w:left w:val="none" w:sz="0" w:space="0" w:color="auto"/>
                <w:bottom w:val="none" w:sz="0" w:space="0" w:color="auto"/>
                <w:right w:val="none" w:sz="0" w:space="0" w:color="auto"/>
              </w:divBdr>
            </w:div>
            <w:div w:id="1584144792">
              <w:marLeft w:val="0"/>
              <w:marRight w:val="0"/>
              <w:marTop w:val="0"/>
              <w:marBottom w:val="0"/>
              <w:divBdr>
                <w:top w:val="none" w:sz="0" w:space="0" w:color="auto"/>
                <w:left w:val="none" w:sz="0" w:space="0" w:color="auto"/>
                <w:bottom w:val="none" w:sz="0" w:space="0" w:color="auto"/>
                <w:right w:val="none" w:sz="0" w:space="0" w:color="auto"/>
              </w:divBdr>
            </w:div>
            <w:div w:id="1936358662">
              <w:marLeft w:val="0"/>
              <w:marRight w:val="0"/>
              <w:marTop w:val="0"/>
              <w:marBottom w:val="0"/>
              <w:divBdr>
                <w:top w:val="none" w:sz="0" w:space="0" w:color="auto"/>
                <w:left w:val="none" w:sz="0" w:space="0" w:color="auto"/>
                <w:bottom w:val="none" w:sz="0" w:space="0" w:color="auto"/>
                <w:right w:val="none" w:sz="0" w:space="0" w:color="auto"/>
              </w:divBdr>
            </w:div>
            <w:div w:id="208182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7632">
      <w:bodyDiv w:val="1"/>
      <w:marLeft w:val="0"/>
      <w:marRight w:val="0"/>
      <w:marTop w:val="0"/>
      <w:marBottom w:val="0"/>
      <w:divBdr>
        <w:top w:val="none" w:sz="0" w:space="0" w:color="auto"/>
        <w:left w:val="none" w:sz="0" w:space="0" w:color="auto"/>
        <w:bottom w:val="none" w:sz="0" w:space="0" w:color="auto"/>
        <w:right w:val="none" w:sz="0" w:space="0" w:color="auto"/>
      </w:divBdr>
    </w:div>
    <w:div w:id="1145245671">
      <w:bodyDiv w:val="1"/>
      <w:marLeft w:val="0"/>
      <w:marRight w:val="0"/>
      <w:marTop w:val="0"/>
      <w:marBottom w:val="0"/>
      <w:divBdr>
        <w:top w:val="none" w:sz="0" w:space="0" w:color="auto"/>
        <w:left w:val="none" w:sz="0" w:space="0" w:color="auto"/>
        <w:bottom w:val="none" w:sz="0" w:space="0" w:color="auto"/>
        <w:right w:val="none" w:sz="0" w:space="0" w:color="auto"/>
      </w:divBdr>
    </w:div>
    <w:div w:id="1166899479">
      <w:bodyDiv w:val="1"/>
      <w:marLeft w:val="0"/>
      <w:marRight w:val="0"/>
      <w:marTop w:val="0"/>
      <w:marBottom w:val="0"/>
      <w:divBdr>
        <w:top w:val="none" w:sz="0" w:space="0" w:color="auto"/>
        <w:left w:val="none" w:sz="0" w:space="0" w:color="auto"/>
        <w:bottom w:val="none" w:sz="0" w:space="0" w:color="auto"/>
        <w:right w:val="none" w:sz="0" w:space="0" w:color="auto"/>
      </w:divBdr>
      <w:divsChild>
        <w:div w:id="1793591762">
          <w:marLeft w:val="0"/>
          <w:marRight w:val="0"/>
          <w:marTop w:val="0"/>
          <w:marBottom w:val="0"/>
          <w:divBdr>
            <w:top w:val="none" w:sz="0" w:space="0" w:color="auto"/>
            <w:left w:val="none" w:sz="0" w:space="0" w:color="auto"/>
            <w:bottom w:val="none" w:sz="0" w:space="0" w:color="auto"/>
            <w:right w:val="none" w:sz="0" w:space="0" w:color="auto"/>
          </w:divBdr>
          <w:divsChild>
            <w:div w:id="1158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1174">
      <w:bodyDiv w:val="1"/>
      <w:marLeft w:val="0"/>
      <w:marRight w:val="0"/>
      <w:marTop w:val="0"/>
      <w:marBottom w:val="0"/>
      <w:divBdr>
        <w:top w:val="none" w:sz="0" w:space="0" w:color="auto"/>
        <w:left w:val="none" w:sz="0" w:space="0" w:color="auto"/>
        <w:bottom w:val="none" w:sz="0" w:space="0" w:color="auto"/>
        <w:right w:val="none" w:sz="0" w:space="0" w:color="auto"/>
      </w:divBdr>
    </w:div>
    <w:div w:id="1180895714">
      <w:bodyDiv w:val="1"/>
      <w:marLeft w:val="0"/>
      <w:marRight w:val="0"/>
      <w:marTop w:val="0"/>
      <w:marBottom w:val="0"/>
      <w:divBdr>
        <w:top w:val="none" w:sz="0" w:space="0" w:color="auto"/>
        <w:left w:val="none" w:sz="0" w:space="0" w:color="auto"/>
        <w:bottom w:val="none" w:sz="0" w:space="0" w:color="auto"/>
        <w:right w:val="none" w:sz="0" w:space="0" w:color="auto"/>
      </w:divBdr>
      <w:divsChild>
        <w:div w:id="1797332963">
          <w:marLeft w:val="0"/>
          <w:marRight w:val="0"/>
          <w:marTop w:val="0"/>
          <w:marBottom w:val="0"/>
          <w:divBdr>
            <w:top w:val="none" w:sz="0" w:space="0" w:color="auto"/>
            <w:left w:val="none" w:sz="0" w:space="0" w:color="auto"/>
            <w:bottom w:val="none" w:sz="0" w:space="0" w:color="auto"/>
            <w:right w:val="none" w:sz="0" w:space="0" w:color="auto"/>
          </w:divBdr>
          <w:divsChild>
            <w:div w:id="32850581">
              <w:marLeft w:val="0"/>
              <w:marRight w:val="0"/>
              <w:marTop w:val="0"/>
              <w:marBottom w:val="0"/>
              <w:divBdr>
                <w:top w:val="none" w:sz="0" w:space="0" w:color="auto"/>
                <w:left w:val="none" w:sz="0" w:space="0" w:color="auto"/>
                <w:bottom w:val="none" w:sz="0" w:space="0" w:color="auto"/>
                <w:right w:val="none" w:sz="0" w:space="0" w:color="auto"/>
              </w:divBdr>
            </w:div>
            <w:div w:id="106588638">
              <w:marLeft w:val="0"/>
              <w:marRight w:val="0"/>
              <w:marTop w:val="0"/>
              <w:marBottom w:val="0"/>
              <w:divBdr>
                <w:top w:val="none" w:sz="0" w:space="0" w:color="auto"/>
                <w:left w:val="none" w:sz="0" w:space="0" w:color="auto"/>
                <w:bottom w:val="none" w:sz="0" w:space="0" w:color="auto"/>
                <w:right w:val="none" w:sz="0" w:space="0" w:color="auto"/>
              </w:divBdr>
            </w:div>
            <w:div w:id="119348382">
              <w:marLeft w:val="0"/>
              <w:marRight w:val="0"/>
              <w:marTop w:val="0"/>
              <w:marBottom w:val="0"/>
              <w:divBdr>
                <w:top w:val="none" w:sz="0" w:space="0" w:color="auto"/>
                <w:left w:val="none" w:sz="0" w:space="0" w:color="auto"/>
                <w:bottom w:val="none" w:sz="0" w:space="0" w:color="auto"/>
                <w:right w:val="none" w:sz="0" w:space="0" w:color="auto"/>
              </w:divBdr>
            </w:div>
            <w:div w:id="175199107">
              <w:marLeft w:val="0"/>
              <w:marRight w:val="0"/>
              <w:marTop w:val="0"/>
              <w:marBottom w:val="0"/>
              <w:divBdr>
                <w:top w:val="none" w:sz="0" w:space="0" w:color="auto"/>
                <w:left w:val="none" w:sz="0" w:space="0" w:color="auto"/>
                <w:bottom w:val="none" w:sz="0" w:space="0" w:color="auto"/>
                <w:right w:val="none" w:sz="0" w:space="0" w:color="auto"/>
              </w:divBdr>
            </w:div>
            <w:div w:id="289239997">
              <w:marLeft w:val="0"/>
              <w:marRight w:val="0"/>
              <w:marTop w:val="0"/>
              <w:marBottom w:val="0"/>
              <w:divBdr>
                <w:top w:val="none" w:sz="0" w:space="0" w:color="auto"/>
                <w:left w:val="none" w:sz="0" w:space="0" w:color="auto"/>
                <w:bottom w:val="none" w:sz="0" w:space="0" w:color="auto"/>
                <w:right w:val="none" w:sz="0" w:space="0" w:color="auto"/>
              </w:divBdr>
            </w:div>
            <w:div w:id="405691519">
              <w:marLeft w:val="0"/>
              <w:marRight w:val="0"/>
              <w:marTop w:val="0"/>
              <w:marBottom w:val="0"/>
              <w:divBdr>
                <w:top w:val="none" w:sz="0" w:space="0" w:color="auto"/>
                <w:left w:val="none" w:sz="0" w:space="0" w:color="auto"/>
                <w:bottom w:val="none" w:sz="0" w:space="0" w:color="auto"/>
                <w:right w:val="none" w:sz="0" w:space="0" w:color="auto"/>
              </w:divBdr>
            </w:div>
            <w:div w:id="606501418">
              <w:marLeft w:val="0"/>
              <w:marRight w:val="0"/>
              <w:marTop w:val="0"/>
              <w:marBottom w:val="0"/>
              <w:divBdr>
                <w:top w:val="none" w:sz="0" w:space="0" w:color="auto"/>
                <w:left w:val="none" w:sz="0" w:space="0" w:color="auto"/>
                <w:bottom w:val="none" w:sz="0" w:space="0" w:color="auto"/>
                <w:right w:val="none" w:sz="0" w:space="0" w:color="auto"/>
              </w:divBdr>
            </w:div>
            <w:div w:id="608776939">
              <w:marLeft w:val="0"/>
              <w:marRight w:val="0"/>
              <w:marTop w:val="0"/>
              <w:marBottom w:val="0"/>
              <w:divBdr>
                <w:top w:val="none" w:sz="0" w:space="0" w:color="auto"/>
                <w:left w:val="none" w:sz="0" w:space="0" w:color="auto"/>
                <w:bottom w:val="none" w:sz="0" w:space="0" w:color="auto"/>
                <w:right w:val="none" w:sz="0" w:space="0" w:color="auto"/>
              </w:divBdr>
            </w:div>
            <w:div w:id="716701929">
              <w:marLeft w:val="0"/>
              <w:marRight w:val="0"/>
              <w:marTop w:val="0"/>
              <w:marBottom w:val="0"/>
              <w:divBdr>
                <w:top w:val="none" w:sz="0" w:space="0" w:color="auto"/>
                <w:left w:val="none" w:sz="0" w:space="0" w:color="auto"/>
                <w:bottom w:val="none" w:sz="0" w:space="0" w:color="auto"/>
                <w:right w:val="none" w:sz="0" w:space="0" w:color="auto"/>
              </w:divBdr>
            </w:div>
            <w:div w:id="833956240">
              <w:marLeft w:val="0"/>
              <w:marRight w:val="0"/>
              <w:marTop w:val="0"/>
              <w:marBottom w:val="0"/>
              <w:divBdr>
                <w:top w:val="none" w:sz="0" w:space="0" w:color="auto"/>
                <w:left w:val="none" w:sz="0" w:space="0" w:color="auto"/>
                <w:bottom w:val="none" w:sz="0" w:space="0" w:color="auto"/>
                <w:right w:val="none" w:sz="0" w:space="0" w:color="auto"/>
              </w:divBdr>
            </w:div>
            <w:div w:id="1151411578">
              <w:marLeft w:val="0"/>
              <w:marRight w:val="0"/>
              <w:marTop w:val="0"/>
              <w:marBottom w:val="0"/>
              <w:divBdr>
                <w:top w:val="none" w:sz="0" w:space="0" w:color="auto"/>
                <w:left w:val="none" w:sz="0" w:space="0" w:color="auto"/>
                <w:bottom w:val="none" w:sz="0" w:space="0" w:color="auto"/>
                <w:right w:val="none" w:sz="0" w:space="0" w:color="auto"/>
              </w:divBdr>
            </w:div>
            <w:div w:id="1209608280">
              <w:marLeft w:val="0"/>
              <w:marRight w:val="0"/>
              <w:marTop w:val="0"/>
              <w:marBottom w:val="0"/>
              <w:divBdr>
                <w:top w:val="none" w:sz="0" w:space="0" w:color="auto"/>
                <w:left w:val="none" w:sz="0" w:space="0" w:color="auto"/>
                <w:bottom w:val="none" w:sz="0" w:space="0" w:color="auto"/>
                <w:right w:val="none" w:sz="0" w:space="0" w:color="auto"/>
              </w:divBdr>
            </w:div>
            <w:div w:id="1285965140">
              <w:marLeft w:val="0"/>
              <w:marRight w:val="0"/>
              <w:marTop w:val="0"/>
              <w:marBottom w:val="0"/>
              <w:divBdr>
                <w:top w:val="none" w:sz="0" w:space="0" w:color="auto"/>
                <w:left w:val="none" w:sz="0" w:space="0" w:color="auto"/>
                <w:bottom w:val="none" w:sz="0" w:space="0" w:color="auto"/>
                <w:right w:val="none" w:sz="0" w:space="0" w:color="auto"/>
              </w:divBdr>
            </w:div>
            <w:div w:id="1368330980">
              <w:marLeft w:val="0"/>
              <w:marRight w:val="0"/>
              <w:marTop w:val="0"/>
              <w:marBottom w:val="0"/>
              <w:divBdr>
                <w:top w:val="none" w:sz="0" w:space="0" w:color="auto"/>
                <w:left w:val="none" w:sz="0" w:space="0" w:color="auto"/>
                <w:bottom w:val="none" w:sz="0" w:space="0" w:color="auto"/>
                <w:right w:val="none" w:sz="0" w:space="0" w:color="auto"/>
              </w:divBdr>
            </w:div>
            <w:div w:id="1378630148">
              <w:marLeft w:val="0"/>
              <w:marRight w:val="0"/>
              <w:marTop w:val="0"/>
              <w:marBottom w:val="0"/>
              <w:divBdr>
                <w:top w:val="none" w:sz="0" w:space="0" w:color="auto"/>
                <w:left w:val="none" w:sz="0" w:space="0" w:color="auto"/>
                <w:bottom w:val="none" w:sz="0" w:space="0" w:color="auto"/>
                <w:right w:val="none" w:sz="0" w:space="0" w:color="auto"/>
              </w:divBdr>
            </w:div>
            <w:div w:id="1407611396">
              <w:marLeft w:val="0"/>
              <w:marRight w:val="0"/>
              <w:marTop w:val="0"/>
              <w:marBottom w:val="0"/>
              <w:divBdr>
                <w:top w:val="none" w:sz="0" w:space="0" w:color="auto"/>
                <w:left w:val="none" w:sz="0" w:space="0" w:color="auto"/>
                <w:bottom w:val="none" w:sz="0" w:space="0" w:color="auto"/>
                <w:right w:val="none" w:sz="0" w:space="0" w:color="auto"/>
              </w:divBdr>
            </w:div>
            <w:div w:id="1460491083">
              <w:marLeft w:val="0"/>
              <w:marRight w:val="0"/>
              <w:marTop w:val="0"/>
              <w:marBottom w:val="0"/>
              <w:divBdr>
                <w:top w:val="none" w:sz="0" w:space="0" w:color="auto"/>
                <w:left w:val="none" w:sz="0" w:space="0" w:color="auto"/>
                <w:bottom w:val="none" w:sz="0" w:space="0" w:color="auto"/>
                <w:right w:val="none" w:sz="0" w:space="0" w:color="auto"/>
              </w:divBdr>
            </w:div>
            <w:div w:id="1486698239">
              <w:marLeft w:val="0"/>
              <w:marRight w:val="0"/>
              <w:marTop w:val="0"/>
              <w:marBottom w:val="0"/>
              <w:divBdr>
                <w:top w:val="none" w:sz="0" w:space="0" w:color="auto"/>
                <w:left w:val="none" w:sz="0" w:space="0" w:color="auto"/>
                <w:bottom w:val="none" w:sz="0" w:space="0" w:color="auto"/>
                <w:right w:val="none" w:sz="0" w:space="0" w:color="auto"/>
              </w:divBdr>
            </w:div>
            <w:div w:id="1522619998">
              <w:marLeft w:val="0"/>
              <w:marRight w:val="0"/>
              <w:marTop w:val="0"/>
              <w:marBottom w:val="0"/>
              <w:divBdr>
                <w:top w:val="none" w:sz="0" w:space="0" w:color="auto"/>
                <w:left w:val="none" w:sz="0" w:space="0" w:color="auto"/>
                <w:bottom w:val="none" w:sz="0" w:space="0" w:color="auto"/>
                <w:right w:val="none" w:sz="0" w:space="0" w:color="auto"/>
              </w:divBdr>
            </w:div>
            <w:div w:id="1720008530">
              <w:marLeft w:val="0"/>
              <w:marRight w:val="0"/>
              <w:marTop w:val="0"/>
              <w:marBottom w:val="0"/>
              <w:divBdr>
                <w:top w:val="none" w:sz="0" w:space="0" w:color="auto"/>
                <w:left w:val="none" w:sz="0" w:space="0" w:color="auto"/>
                <w:bottom w:val="none" w:sz="0" w:space="0" w:color="auto"/>
                <w:right w:val="none" w:sz="0" w:space="0" w:color="auto"/>
              </w:divBdr>
            </w:div>
            <w:div w:id="1778406383">
              <w:marLeft w:val="0"/>
              <w:marRight w:val="0"/>
              <w:marTop w:val="0"/>
              <w:marBottom w:val="0"/>
              <w:divBdr>
                <w:top w:val="none" w:sz="0" w:space="0" w:color="auto"/>
                <w:left w:val="none" w:sz="0" w:space="0" w:color="auto"/>
                <w:bottom w:val="none" w:sz="0" w:space="0" w:color="auto"/>
                <w:right w:val="none" w:sz="0" w:space="0" w:color="auto"/>
              </w:divBdr>
            </w:div>
            <w:div w:id="18941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91561">
      <w:bodyDiv w:val="1"/>
      <w:marLeft w:val="0"/>
      <w:marRight w:val="0"/>
      <w:marTop w:val="0"/>
      <w:marBottom w:val="0"/>
      <w:divBdr>
        <w:top w:val="none" w:sz="0" w:space="0" w:color="auto"/>
        <w:left w:val="none" w:sz="0" w:space="0" w:color="auto"/>
        <w:bottom w:val="none" w:sz="0" w:space="0" w:color="auto"/>
        <w:right w:val="none" w:sz="0" w:space="0" w:color="auto"/>
      </w:divBdr>
    </w:div>
    <w:div w:id="1186751051">
      <w:bodyDiv w:val="1"/>
      <w:marLeft w:val="0"/>
      <w:marRight w:val="0"/>
      <w:marTop w:val="0"/>
      <w:marBottom w:val="0"/>
      <w:divBdr>
        <w:top w:val="none" w:sz="0" w:space="0" w:color="auto"/>
        <w:left w:val="none" w:sz="0" w:space="0" w:color="auto"/>
        <w:bottom w:val="none" w:sz="0" w:space="0" w:color="auto"/>
        <w:right w:val="none" w:sz="0" w:space="0" w:color="auto"/>
      </w:divBdr>
    </w:div>
    <w:div w:id="1202205636">
      <w:bodyDiv w:val="1"/>
      <w:marLeft w:val="0"/>
      <w:marRight w:val="0"/>
      <w:marTop w:val="0"/>
      <w:marBottom w:val="0"/>
      <w:divBdr>
        <w:top w:val="none" w:sz="0" w:space="0" w:color="auto"/>
        <w:left w:val="none" w:sz="0" w:space="0" w:color="auto"/>
        <w:bottom w:val="none" w:sz="0" w:space="0" w:color="auto"/>
        <w:right w:val="none" w:sz="0" w:space="0" w:color="auto"/>
      </w:divBdr>
    </w:div>
    <w:div w:id="1203791692">
      <w:bodyDiv w:val="1"/>
      <w:marLeft w:val="0"/>
      <w:marRight w:val="0"/>
      <w:marTop w:val="0"/>
      <w:marBottom w:val="0"/>
      <w:divBdr>
        <w:top w:val="none" w:sz="0" w:space="0" w:color="auto"/>
        <w:left w:val="none" w:sz="0" w:space="0" w:color="auto"/>
        <w:bottom w:val="none" w:sz="0" w:space="0" w:color="auto"/>
        <w:right w:val="none" w:sz="0" w:space="0" w:color="auto"/>
      </w:divBdr>
    </w:div>
    <w:div w:id="1214999895">
      <w:bodyDiv w:val="1"/>
      <w:marLeft w:val="0"/>
      <w:marRight w:val="0"/>
      <w:marTop w:val="0"/>
      <w:marBottom w:val="0"/>
      <w:divBdr>
        <w:top w:val="none" w:sz="0" w:space="0" w:color="auto"/>
        <w:left w:val="none" w:sz="0" w:space="0" w:color="auto"/>
        <w:bottom w:val="none" w:sz="0" w:space="0" w:color="auto"/>
        <w:right w:val="none" w:sz="0" w:space="0" w:color="auto"/>
      </w:divBdr>
    </w:div>
    <w:div w:id="1215508957">
      <w:bodyDiv w:val="1"/>
      <w:marLeft w:val="0"/>
      <w:marRight w:val="0"/>
      <w:marTop w:val="0"/>
      <w:marBottom w:val="0"/>
      <w:divBdr>
        <w:top w:val="none" w:sz="0" w:space="0" w:color="auto"/>
        <w:left w:val="none" w:sz="0" w:space="0" w:color="auto"/>
        <w:bottom w:val="none" w:sz="0" w:space="0" w:color="auto"/>
        <w:right w:val="none" w:sz="0" w:space="0" w:color="auto"/>
      </w:divBdr>
    </w:div>
    <w:div w:id="1218400589">
      <w:bodyDiv w:val="1"/>
      <w:marLeft w:val="0"/>
      <w:marRight w:val="0"/>
      <w:marTop w:val="0"/>
      <w:marBottom w:val="0"/>
      <w:divBdr>
        <w:top w:val="none" w:sz="0" w:space="0" w:color="auto"/>
        <w:left w:val="none" w:sz="0" w:space="0" w:color="auto"/>
        <w:bottom w:val="none" w:sz="0" w:space="0" w:color="auto"/>
        <w:right w:val="none" w:sz="0" w:space="0" w:color="auto"/>
      </w:divBdr>
    </w:div>
    <w:div w:id="1223175653">
      <w:bodyDiv w:val="1"/>
      <w:marLeft w:val="0"/>
      <w:marRight w:val="0"/>
      <w:marTop w:val="0"/>
      <w:marBottom w:val="0"/>
      <w:divBdr>
        <w:top w:val="none" w:sz="0" w:space="0" w:color="auto"/>
        <w:left w:val="none" w:sz="0" w:space="0" w:color="auto"/>
        <w:bottom w:val="none" w:sz="0" w:space="0" w:color="auto"/>
        <w:right w:val="none" w:sz="0" w:space="0" w:color="auto"/>
      </w:divBdr>
    </w:div>
    <w:div w:id="1225019908">
      <w:bodyDiv w:val="1"/>
      <w:marLeft w:val="0"/>
      <w:marRight w:val="0"/>
      <w:marTop w:val="0"/>
      <w:marBottom w:val="0"/>
      <w:divBdr>
        <w:top w:val="none" w:sz="0" w:space="0" w:color="auto"/>
        <w:left w:val="none" w:sz="0" w:space="0" w:color="auto"/>
        <w:bottom w:val="none" w:sz="0" w:space="0" w:color="auto"/>
        <w:right w:val="none" w:sz="0" w:space="0" w:color="auto"/>
      </w:divBdr>
    </w:div>
    <w:div w:id="1241452823">
      <w:bodyDiv w:val="1"/>
      <w:marLeft w:val="0"/>
      <w:marRight w:val="0"/>
      <w:marTop w:val="0"/>
      <w:marBottom w:val="0"/>
      <w:divBdr>
        <w:top w:val="none" w:sz="0" w:space="0" w:color="auto"/>
        <w:left w:val="none" w:sz="0" w:space="0" w:color="auto"/>
        <w:bottom w:val="none" w:sz="0" w:space="0" w:color="auto"/>
        <w:right w:val="none" w:sz="0" w:space="0" w:color="auto"/>
      </w:divBdr>
    </w:div>
    <w:div w:id="1249385129">
      <w:bodyDiv w:val="1"/>
      <w:marLeft w:val="0"/>
      <w:marRight w:val="0"/>
      <w:marTop w:val="0"/>
      <w:marBottom w:val="0"/>
      <w:divBdr>
        <w:top w:val="none" w:sz="0" w:space="0" w:color="auto"/>
        <w:left w:val="none" w:sz="0" w:space="0" w:color="auto"/>
        <w:bottom w:val="none" w:sz="0" w:space="0" w:color="auto"/>
        <w:right w:val="none" w:sz="0" w:space="0" w:color="auto"/>
      </w:divBdr>
      <w:divsChild>
        <w:div w:id="820075425">
          <w:marLeft w:val="0"/>
          <w:marRight w:val="0"/>
          <w:marTop w:val="0"/>
          <w:marBottom w:val="0"/>
          <w:divBdr>
            <w:top w:val="none" w:sz="0" w:space="0" w:color="auto"/>
            <w:left w:val="none" w:sz="0" w:space="0" w:color="auto"/>
            <w:bottom w:val="none" w:sz="0" w:space="0" w:color="auto"/>
            <w:right w:val="none" w:sz="0" w:space="0" w:color="auto"/>
          </w:divBdr>
          <w:divsChild>
            <w:div w:id="1566181236">
              <w:marLeft w:val="0"/>
              <w:marRight w:val="0"/>
              <w:marTop w:val="0"/>
              <w:marBottom w:val="0"/>
              <w:divBdr>
                <w:top w:val="none" w:sz="0" w:space="0" w:color="auto"/>
                <w:left w:val="none" w:sz="0" w:space="0" w:color="auto"/>
                <w:bottom w:val="none" w:sz="0" w:space="0" w:color="auto"/>
                <w:right w:val="none" w:sz="0" w:space="0" w:color="auto"/>
              </w:divBdr>
            </w:div>
            <w:div w:id="1752044768">
              <w:marLeft w:val="0"/>
              <w:marRight w:val="0"/>
              <w:marTop w:val="0"/>
              <w:marBottom w:val="0"/>
              <w:divBdr>
                <w:top w:val="none" w:sz="0" w:space="0" w:color="auto"/>
                <w:left w:val="none" w:sz="0" w:space="0" w:color="auto"/>
                <w:bottom w:val="none" w:sz="0" w:space="0" w:color="auto"/>
                <w:right w:val="none" w:sz="0" w:space="0" w:color="auto"/>
              </w:divBdr>
            </w:div>
            <w:div w:id="1971325254">
              <w:marLeft w:val="0"/>
              <w:marRight w:val="0"/>
              <w:marTop w:val="0"/>
              <w:marBottom w:val="0"/>
              <w:divBdr>
                <w:top w:val="none" w:sz="0" w:space="0" w:color="auto"/>
                <w:left w:val="none" w:sz="0" w:space="0" w:color="auto"/>
                <w:bottom w:val="none" w:sz="0" w:space="0" w:color="auto"/>
                <w:right w:val="none" w:sz="0" w:space="0" w:color="auto"/>
              </w:divBdr>
            </w:div>
            <w:div w:id="1148745720">
              <w:marLeft w:val="0"/>
              <w:marRight w:val="0"/>
              <w:marTop w:val="0"/>
              <w:marBottom w:val="0"/>
              <w:divBdr>
                <w:top w:val="none" w:sz="0" w:space="0" w:color="auto"/>
                <w:left w:val="none" w:sz="0" w:space="0" w:color="auto"/>
                <w:bottom w:val="none" w:sz="0" w:space="0" w:color="auto"/>
                <w:right w:val="none" w:sz="0" w:space="0" w:color="auto"/>
              </w:divBdr>
            </w:div>
            <w:div w:id="241640750">
              <w:marLeft w:val="0"/>
              <w:marRight w:val="0"/>
              <w:marTop w:val="0"/>
              <w:marBottom w:val="0"/>
              <w:divBdr>
                <w:top w:val="none" w:sz="0" w:space="0" w:color="auto"/>
                <w:left w:val="none" w:sz="0" w:space="0" w:color="auto"/>
                <w:bottom w:val="none" w:sz="0" w:space="0" w:color="auto"/>
                <w:right w:val="none" w:sz="0" w:space="0" w:color="auto"/>
              </w:divBdr>
            </w:div>
            <w:div w:id="1581793453">
              <w:marLeft w:val="0"/>
              <w:marRight w:val="0"/>
              <w:marTop w:val="0"/>
              <w:marBottom w:val="0"/>
              <w:divBdr>
                <w:top w:val="none" w:sz="0" w:space="0" w:color="auto"/>
                <w:left w:val="none" w:sz="0" w:space="0" w:color="auto"/>
                <w:bottom w:val="none" w:sz="0" w:space="0" w:color="auto"/>
                <w:right w:val="none" w:sz="0" w:space="0" w:color="auto"/>
              </w:divBdr>
            </w:div>
            <w:div w:id="1216551623">
              <w:marLeft w:val="0"/>
              <w:marRight w:val="0"/>
              <w:marTop w:val="0"/>
              <w:marBottom w:val="0"/>
              <w:divBdr>
                <w:top w:val="none" w:sz="0" w:space="0" w:color="auto"/>
                <w:left w:val="none" w:sz="0" w:space="0" w:color="auto"/>
                <w:bottom w:val="none" w:sz="0" w:space="0" w:color="auto"/>
                <w:right w:val="none" w:sz="0" w:space="0" w:color="auto"/>
              </w:divBdr>
            </w:div>
            <w:div w:id="1645231669">
              <w:marLeft w:val="0"/>
              <w:marRight w:val="0"/>
              <w:marTop w:val="0"/>
              <w:marBottom w:val="0"/>
              <w:divBdr>
                <w:top w:val="none" w:sz="0" w:space="0" w:color="auto"/>
                <w:left w:val="none" w:sz="0" w:space="0" w:color="auto"/>
                <w:bottom w:val="none" w:sz="0" w:space="0" w:color="auto"/>
                <w:right w:val="none" w:sz="0" w:space="0" w:color="auto"/>
              </w:divBdr>
            </w:div>
            <w:div w:id="535509417">
              <w:marLeft w:val="0"/>
              <w:marRight w:val="0"/>
              <w:marTop w:val="0"/>
              <w:marBottom w:val="0"/>
              <w:divBdr>
                <w:top w:val="none" w:sz="0" w:space="0" w:color="auto"/>
                <w:left w:val="none" w:sz="0" w:space="0" w:color="auto"/>
                <w:bottom w:val="none" w:sz="0" w:space="0" w:color="auto"/>
                <w:right w:val="none" w:sz="0" w:space="0" w:color="auto"/>
              </w:divBdr>
            </w:div>
            <w:div w:id="764419929">
              <w:marLeft w:val="0"/>
              <w:marRight w:val="0"/>
              <w:marTop w:val="0"/>
              <w:marBottom w:val="0"/>
              <w:divBdr>
                <w:top w:val="none" w:sz="0" w:space="0" w:color="auto"/>
                <w:left w:val="none" w:sz="0" w:space="0" w:color="auto"/>
                <w:bottom w:val="none" w:sz="0" w:space="0" w:color="auto"/>
                <w:right w:val="none" w:sz="0" w:space="0" w:color="auto"/>
              </w:divBdr>
            </w:div>
            <w:div w:id="477193088">
              <w:marLeft w:val="0"/>
              <w:marRight w:val="0"/>
              <w:marTop w:val="0"/>
              <w:marBottom w:val="0"/>
              <w:divBdr>
                <w:top w:val="none" w:sz="0" w:space="0" w:color="auto"/>
                <w:left w:val="none" w:sz="0" w:space="0" w:color="auto"/>
                <w:bottom w:val="none" w:sz="0" w:space="0" w:color="auto"/>
                <w:right w:val="none" w:sz="0" w:space="0" w:color="auto"/>
              </w:divBdr>
            </w:div>
            <w:div w:id="1128430430">
              <w:marLeft w:val="0"/>
              <w:marRight w:val="0"/>
              <w:marTop w:val="0"/>
              <w:marBottom w:val="0"/>
              <w:divBdr>
                <w:top w:val="none" w:sz="0" w:space="0" w:color="auto"/>
                <w:left w:val="none" w:sz="0" w:space="0" w:color="auto"/>
                <w:bottom w:val="none" w:sz="0" w:space="0" w:color="auto"/>
                <w:right w:val="none" w:sz="0" w:space="0" w:color="auto"/>
              </w:divBdr>
            </w:div>
            <w:div w:id="1899054399">
              <w:marLeft w:val="0"/>
              <w:marRight w:val="0"/>
              <w:marTop w:val="0"/>
              <w:marBottom w:val="0"/>
              <w:divBdr>
                <w:top w:val="none" w:sz="0" w:space="0" w:color="auto"/>
                <w:left w:val="none" w:sz="0" w:space="0" w:color="auto"/>
                <w:bottom w:val="none" w:sz="0" w:space="0" w:color="auto"/>
                <w:right w:val="none" w:sz="0" w:space="0" w:color="auto"/>
              </w:divBdr>
            </w:div>
            <w:div w:id="347869716">
              <w:marLeft w:val="0"/>
              <w:marRight w:val="0"/>
              <w:marTop w:val="0"/>
              <w:marBottom w:val="0"/>
              <w:divBdr>
                <w:top w:val="none" w:sz="0" w:space="0" w:color="auto"/>
                <w:left w:val="none" w:sz="0" w:space="0" w:color="auto"/>
                <w:bottom w:val="none" w:sz="0" w:space="0" w:color="auto"/>
                <w:right w:val="none" w:sz="0" w:space="0" w:color="auto"/>
              </w:divBdr>
            </w:div>
            <w:div w:id="545065578">
              <w:marLeft w:val="0"/>
              <w:marRight w:val="0"/>
              <w:marTop w:val="0"/>
              <w:marBottom w:val="0"/>
              <w:divBdr>
                <w:top w:val="none" w:sz="0" w:space="0" w:color="auto"/>
                <w:left w:val="none" w:sz="0" w:space="0" w:color="auto"/>
                <w:bottom w:val="none" w:sz="0" w:space="0" w:color="auto"/>
                <w:right w:val="none" w:sz="0" w:space="0" w:color="auto"/>
              </w:divBdr>
            </w:div>
            <w:div w:id="491217649">
              <w:marLeft w:val="0"/>
              <w:marRight w:val="0"/>
              <w:marTop w:val="0"/>
              <w:marBottom w:val="0"/>
              <w:divBdr>
                <w:top w:val="none" w:sz="0" w:space="0" w:color="auto"/>
                <w:left w:val="none" w:sz="0" w:space="0" w:color="auto"/>
                <w:bottom w:val="none" w:sz="0" w:space="0" w:color="auto"/>
                <w:right w:val="none" w:sz="0" w:space="0" w:color="auto"/>
              </w:divBdr>
            </w:div>
            <w:div w:id="1305349803">
              <w:marLeft w:val="0"/>
              <w:marRight w:val="0"/>
              <w:marTop w:val="0"/>
              <w:marBottom w:val="0"/>
              <w:divBdr>
                <w:top w:val="none" w:sz="0" w:space="0" w:color="auto"/>
                <w:left w:val="none" w:sz="0" w:space="0" w:color="auto"/>
                <w:bottom w:val="none" w:sz="0" w:space="0" w:color="auto"/>
                <w:right w:val="none" w:sz="0" w:space="0" w:color="auto"/>
              </w:divBdr>
            </w:div>
            <w:div w:id="805316087">
              <w:marLeft w:val="0"/>
              <w:marRight w:val="0"/>
              <w:marTop w:val="0"/>
              <w:marBottom w:val="0"/>
              <w:divBdr>
                <w:top w:val="none" w:sz="0" w:space="0" w:color="auto"/>
                <w:left w:val="none" w:sz="0" w:space="0" w:color="auto"/>
                <w:bottom w:val="none" w:sz="0" w:space="0" w:color="auto"/>
                <w:right w:val="none" w:sz="0" w:space="0" w:color="auto"/>
              </w:divBdr>
            </w:div>
            <w:div w:id="2125272773">
              <w:marLeft w:val="0"/>
              <w:marRight w:val="0"/>
              <w:marTop w:val="0"/>
              <w:marBottom w:val="0"/>
              <w:divBdr>
                <w:top w:val="none" w:sz="0" w:space="0" w:color="auto"/>
                <w:left w:val="none" w:sz="0" w:space="0" w:color="auto"/>
                <w:bottom w:val="none" w:sz="0" w:space="0" w:color="auto"/>
                <w:right w:val="none" w:sz="0" w:space="0" w:color="auto"/>
              </w:divBdr>
            </w:div>
            <w:div w:id="10306668">
              <w:marLeft w:val="0"/>
              <w:marRight w:val="0"/>
              <w:marTop w:val="0"/>
              <w:marBottom w:val="0"/>
              <w:divBdr>
                <w:top w:val="none" w:sz="0" w:space="0" w:color="auto"/>
                <w:left w:val="none" w:sz="0" w:space="0" w:color="auto"/>
                <w:bottom w:val="none" w:sz="0" w:space="0" w:color="auto"/>
                <w:right w:val="none" w:sz="0" w:space="0" w:color="auto"/>
              </w:divBdr>
            </w:div>
            <w:div w:id="20788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1345">
      <w:bodyDiv w:val="1"/>
      <w:marLeft w:val="0"/>
      <w:marRight w:val="0"/>
      <w:marTop w:val="0"/>
      <w:marBottom w:val="0"/>
      <w:divBdr>
        <w:top w:val="none" w:sz="0" w:space="0" w:color="auto"/>
        <w:left w:val="none" w:sz="0" w:space="0" w:color="auto"/>
        <w:bottom w:val="none" w:sz="0" w:space="0" w:color="auto"/>
        <w:right w:val="none" w:sz="0" w:space="0" w:color="auto"/>
      </w:divBdr>
      <w:divsChild>
        <w:div w:id="1907958465">
          <w:marLeft w:val="0"/>
          <w:marRight w:val="0"/>
          <w:marTop w:val="0"/>
          <w:marBottom w:val="0"/>
          <w:divBdr>
            <w:top w:val="none" w:sz="0" w:space="0" w:color="auto"/>
            <w:left w:val="none" w:sz="0" w:space="0" w:color="auto"/>
            <w:bottom w:val="none" w:sz="0" w:space="0" w:color="auto"/>
            <w:right w:val="none" w:sz="0" w:space="0" w:color="auto"/>
          </w:divBdr>
          <w:divsChild>
            <w:div w:id="1419718144">
              <w:marLeft w:val="0"/>
              <w:marRight w:val="0"/>
              <w:marTop w:val="0"/>
              <w:marBottom w:val="0"/>
              <w:divBdr>
                <w:top w:val="none" w:sz="0" w:space="0" w:color="auto"/>
                <w:left w:val="none" w:sz="0" w:space="0" w:color="auto"/>
                <w:bottom w:val="none" w:sz="0" w:space="0" w:color="auto"/>
                <w:right w:val="none" w:sz="0" w:space="0" w:color="auto"/>
              </w:divBdr>
            </w:div>
            <w:div w:id="992416957">
              <w:marLeft w:val="0"/>
              <w:marRight w:val="0"/>
              <w:marTop w:val="0"/>
              <w:marBottom w:val="0"/>
              <w:divBdr>
                <w:top w:val="none" w:sz="0" w:space="0" w:color="auto"/>
                <w:left w:val="none" w:sz="0" w:space="0" w:color="auto"/>
                <w:bottom w:val="none" w:sz="0" w:space="0" w:color="auto"/>
                <w:right w:val="none" w:sz="0" w:space="0" w:color="auto"/>
              </w:divBdr>
            </w:div>
            <w:div w:id="7661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72235">
      <w:bodyDiv w:val="1"/>
      <w:marLeft w:val="0"/>
      <w:marRight w:val="0"/>
      <w:marTop w:val="0"/>
      <w:marBottom w:val="0"/>
      <w:divBdr>
        <w:top w:val="none" w:sz="0" w:space="0" w:color="auto"/>
        <w:left w:val="none" w:sz="0" w:space="0" w:color="auto"/>
        <w:bottom w:val="none" w:sz="0" w:space="0" w:color="auto"/>
        <w:right w:val="none" w:sz="0" w:space="0" w:color="auto"/>
      </w:divBdr>
    </w:div>
    <w:div w:id="1283338343">
      <w:bodyDiv w:val="1"/>
      <w:marLeft w:val="0"/>
      <w:marRight w:val="0"/>
      <w:marTop w:val="0"/>
      <w:marBottom w:val="0"/>
      <w:divBdr>
        <w:top w:val="none" w:sz="0" w:space="0" w:color="auto"/>
        <w:left w:val="none" w:sz="0" w:space="0" w:color="auto"/>
        <w:bottom w:val="none" w:sz="0" w:space="0" w:color="auto"/>
        <w:right w:val="none" w:sz="0" w:space="0" w:color="auto"/>
      </w:divBdr>
    </w:div>
    <w:div w:id="1283657028">
      <w:bodyDiv w:val="1"/>
      <w:marLeft w:val="0"/>
      <w:marRight w:val="0"/>
      <w:marTop w:val="0"/>
      <w:marBottom w:val="0"/>
      <w:divBdr>
        <w:top w:val="none" w:sz="0" w:space="0" w:color="auto"/>
        <w:left w:val="none" w:sz="0" w:space="0" w:color="auto"/>
        <w:bottom w:val="none" w:sz="0" w:space="0" w:color="auto"/>
        <w:right w:val="none" w:sz="0" w:space="0" w:color="auto"/>
      </w:divBdr>
    </w:div>
    <w:div w:id="1285112350">
      <w:bodyDiv w:val="1"/>
      <w:marLeft w:val="0"/>
      <w:marRight w:val="0"/>
      <w:marTop w:val="0"/>
      <w:marBottom w:val="0"/>
      <w:divBdr>
        <w:top w:val="none" w:sz="0" w:space="0" w:color="auto"/>
        <w:left w:val="none" w:sz="0" w:space="0" w:color="auto"/>
        <w:bottom w:val="none" w:sz="0" w:space="0" w:color="auto"/>
        <w:right w:val="none" w:sz="0" w:space="0" w:color="auto"/>
      </w:divBdr>
    </w:div>
    <w:div w:id="1287545925">
      <w:bodyDiv w:val="1"/>
      <w:marLeft w:val="0"/>
      <w:marRight w:val="0"/>
      <w:marTop w:val="0"/>
      <w:marBottom w:val="0"/>
      <w:divBdr>
        <w:top w:val="none" w:sz="0" w:space="0" w:color="auto"/>
        <w:left w:val="none" w:sz="0" w:space="0" w:color="auto"/>
        <w:bottom w:val="none" w:sz="0" w:space="0" w:color="auto"/>
        <w:right w:val="none" w:sz="0" w:space="0" w:color="auto"/>
      </w:divBdr>
    </w:div>
    <w:div w:id="1287732639">
      <w:bodyDiv w:val="1"/>
      <w:marLeft w:val="0"/>
      <w:marRight w:val="0"/>
      <w:marTop w:val="0"/>
      <w:marBottom w:val="0"/>
      <w:divBdr>
        <w:top w:val="none" w:sz="0" w:space="0" w:color="auto"/>
        <w:left w:val="none" w:sz="0" w:space="0" w:color="auto"/>
        <w:bottom w:val="none" w:sz="0" w:space="0" w:color="auto"/>
        <w:right w:val="none" w:sz="0" w:space="0" w:color="auto"/>
      </w:divBdr>
    </w:div>
    <w:div w:id="1287925528">
      <w:bodyDiv w:val="1"/>
      <w:marLeft w:val="0"/>
      <w:marRight w:val="0"/>
      <w:marTop w:val="0"/>
      <w:marBottom w:val="0"/>
      <w:divBdr>
        <w:top w:val="none" w:sz="0" w:space="0" w:color="auto"/>
        <w:left w:val="none" w:sz="0" w:space="0" w:color="auto"/>
        <w:bottom w:val="none" w:sz="0" w:space="0" w:color="auto"/>
        <w:right w:val="none" w:sz="0" w:space="0" w:color="auto"/>
      </w:divBdr>
    </w:div>
    <w:div w:id="1294679979">
      <w:bodyDiv w:val="1"/>
      <w:marLeft w:val="0"/>
      <w:marRight w:val="0"/>
      <w:marTop w:val="0"/>
      <w:marBottom w:val="0"/>
      <w:divBdr>
        <w:top w:val="none" w:sz="0" w:space="0" w:color="auto"/>
        <w:left w:val="none" w:sz="0" w:space="0" w:color="auto"/>
        <w:bottom w:val="none" w:sz="0" w:space="0" w:color="auto"/>
        <w:right w:val="none" w:sz="0" w:space="0" w:color="auto"/>
      </w:divBdr>
    </w:div>
    <w:div w:id="1302035972">
      <w:bodyDiv w:val="1"/>
      <w:marLeft w:val="0"/>
      <w:marRight w:val="0"/>
      <w:marTop w:val="0"/>
      <w:marBottom w:val="0"/>
      <w:divBdr>
        <w:top w:val="none" w:sz="0" w:space="0" w:color="auto"/>
        <w:left w:val="none" w:sz="0" w:space="0" w:color="auto"/>
        <w:bottom w:val="none" w:sz="0" w:space="0" w:color="auto"/>
        <w:right w:val="none" w:sz="0" w:space="0" w:color="auto"/>
      </w:divBdr>
    </w:div>
    <w:div w:id="1303340601">
      <w:bodyDiv w:val="1"/>
      <w:marLeft w:val="0"/>
      <w:marRight w:val="0"/>
      <w:marTop w:val="0"/>
      <w:marBottom w:val="0"/>
      <w:divBdr>
        <w:top w:val="none" w:sz="0" w:space="0" w:color="auto"/>
        <w:left w:val="none" w:sz="0" w:space="0" w:color="auto"/>
        <w:bottom w:val="none" w:sz="0" w:space="0" w:color="auto"/>
        <w:right w:val="none" w:sz="0" w:space="0" w:color="auto"/>
      </w:divBdr>
    </w:div>
    <w:div w:id="1305770745">
      <w:bodyDiv w:val="1"/>
      <w:marLeft w:val="0"/>
      <w:marRight w:val="0"/>
      <w:marTop w:val="0"/>
      <w:marBottom w:val="0"/>
      <w:divBdr>
        <w:top w:val="none" w:sz="0" w:space="0" w:color="auto"/>
        <w:left w:val="none" w:sz="0" w:space="0" w:color="auto"/>
        <w:bottom w:val="none" w:sz="0" w:space="0" w:color="auto"/>
        <w:right w:val="none" w:sz="0" w:space="0" w:color="auto"/>
      </w:divBdr>
    </w:div>
    <w:div w:id="1306158782">
      <w:bodyDiv w:val="1"/>
      <w:marLeft w:val="0"/>
      <w:marRight w:val="0"/>
      <w:marTop w:val="0"/>
      <w:marBottom w:val="0"/>
      <w:divBdr>
        <w:top w:val="none" w:sz="0" w:space="0" w:color="auto"/>
        <w:left w:val="none" w:sz="0" w:space="0" w:color="auto"/>
        <w:bottom w:val="none" w:sz="0" w:space="0" w:color="auto"/>
        <w:right w:val="none" w:sz="0" w:space="0" w:color="auto"/>
      </w:divBdr>
    </w:div>
    <w:div w:id="1315257142">
      <w:bodyDiv w:val="1"/>
      <w:marLeft w:val="0"/>
      <w:marRight w:val="0"/>
      <w:marTop w:val="0"/>
      <w:marBottom w:val="0"/>
      <w:divBdr>
        <w:top w:val="none" w:sz="0" w:space="0" w:color="auto"/>
        <w:left w:val="none" w:sz="0" w:space="0" w:color="auto"/>
        <w:bottom w:val="none" w:sz="0" w:space="0" w:color="auto"/>
        <w:right w:val="none" w:sz="0" w:space="0" w:color="auto"/>
      </w:divBdr>
      <w:divsChild>
        <w:div w:id="853764746">
          <w:marLeft w:val="0"/>
          <w:marRight w:val="0"/>
          <w:marTop w:val="0"/>
          <w:marBottom w:val="0"/>
          <w:divBdr>
            <w:top w:val="none" w:sz="0" w:space="0" w:color="auto"/>
            <w:left w:val="none" w:sz="0" w:space="0" w:color="auto"/>
            <w:bottom w:val="none" w:sz="0" w:space="0" w:color="auto"/>
            <w:right w:val="none" w:sz="0" w:space="0" w:color="auto"/>
          </w:divBdr>
          <w:divsChild>
            <w:div w:id="17439752">
              <w:marLeft w:val="0"/>
              <w:marRight w:val="0"/>
              <w:marTop w:val="0"/>
              <w:marBottom w:val="0"/>
              <w:divBdr>
                <w:top w:val="none" w:sz="0" w:space="0" w:color="auto"/>
                <w:left w:val="none" w:sz="0" w:space="0" w:color="auto"/>
                <w:bottom w:val="none" w:sz="0" w:space="0" w:color="auto"/>
                <w:right w:val="none" w:sz="0" w:space="0" w:color="auto"/>
              </w:divBdr>
            </w:div>
            <w:div w:id="92018828">
              <w:marLeft w:val="0"/>
              <w:marRight w:val="0"/>
              <w:marTop w:val="0"/>
              <w:marBottom w:val="0"/>
              <w:divBdr>
                <w:top w:val="none" w:sz="0" w:space="0" w:color="auto"/>
                <w:left w:val="none" w:sz="0" w:space="0" w:color="auto"/>
                <w:bottom w:val="none" w:sz="0" w:space="0" w:color="auto"/>
                <w:right w:val="none" w:sz="0" w:space="0" w:color="auto"/>
              </w:divBdr>
            </w:div>
            <w:div w:id="117724389">
              <w:marLeft w:val="0"/>
              <w:marRight w:val="0"/>
              <w:marTop w:val="0"/>
              <w:marBottom w:val="0"/>
              <w:divBdr>
                <w:top w:val="none" w:sz="0" w:space="0" w:color="auto"/>
                <w:left w:val="none" w:sz="0" w:space="0" w:color="auto"/>
                <w:bottom w:val="none" w:sz="0" w:space="0" w:color="auto"/>
                <w:right w:val="none" w:sz="0" w:space="0" w:color="auto"/>
              </w:divBdr>
            </w:div>
            <w:div w:id="396824267">
              <w:marLeft w:val="0"/>
              <w:marRight w:val="0"/>
              <w:marTop w:val="0"/>
              <w:marBottom w:val="0"/>
              <w:divBdr>
                <w:top w:val="none" w:sz="0" w:space="0" w:color="auto"/>
                <w:left w:val="none" w:sz="0" w:space="0" w:color="auto"/>
                <w:bottom w:val="none" w:sz="0" w:space="0" w:color="auto"/>
                <w:right w:val="none" w:sz="0" w:space="0" w:color="auto"/>
              </w:divBdr>
            </w:div>
            <w:div w:id="399249452">
              <w:marLeft w:val="0"/>
              <w:marRight w:val="0"/>
              <w:marTop w:val="0"/>
              <w:marBottom w:val="0"/>
              <w:divBdr>
                <w:top w:val="none" w:sz="0" w:space="0" w:color="auto"/>
                <w:left w:val="none" w:sz="0" w:space="0" w:color="auto"/>
                <w:bottom w:val="none" w:sz="0" w:space="0" w:color="auto"/>
                <w:right w:val="none" w:sz="0" w:space="0" w:color="auto"/>
              </w:divBdr>
            </w:div>
            <w:div w:id="643317235">
              <w:marLeft w:val="0"/>
              <w:marRight w:val="0"/>
              <w:marTop w:val="0"/>
              <w:marBottom w:val="0"/>
              <w:divBdr>
                <w:top w:val="none" w:sz="0" w:space="0" w:color="auto"/>
                <w:left w:val="none" w:sz="0" w:space="0" w:color="auto"/>
                <w:bottom w:val="none" w:sz="0" w:space="0" w:color="auto"/>
                <w:right w:val="none" w:sz="0" w:space="0" w:color="auto"/>
              </w:divBdr>
            </w:div>
            <w:div w:id="746264303">
              <w:marLeft w:val="0"/>
              <w:marRight w:val="0"/>
              <w:marTop w:val="0"/>
              <w:marBottom w:val="0"/>
              <w:divBdr>
                <w:top w:val="none" w:sz="0" w:space="0" w:color="auto"/>
                <w:left w:val="none" w:sz="0" w:space="0" w:color="auto"/>
                <w:bottom w:val="none" w:sz="0" w:space="0" w:color="auto"/>
                <w:right w:val="none" w:sz="0" w:space="0" w:color="auto"/>
              </w:divBdr>
            </w:div>
            <w:div w:id="764031866">
              <w:marLeft w:val="0"/>
              <w:marRight w:val="0"/>
              <w:marTop w:val="0"/>
              <w:marBottom w:val="0"/>
              <w:divBdr>
                <w:top w:val="none" w:sz="0" w:space="0" w:color="auto"/>
                <w:left w:val="none" w:sz="0" w:space="0" w:color="auto"/>
                <w:bottom w:val="none" w:sz="0" w:space="0" w:color="auto"/>
                <w:right w:val="none" w:sz="0" w:space="0" w:color="auto"/>
              </w:divBdr>
            </w:div>
            <w:div w:id="962928644">
              <w:marLeft w:val="0"/>
              <w:marRight w:val="0"/>
              <w:marTop w:val="0"/>
              <w:marBottom w:val="0"/>
              <w:divBdr>
                <w:top w:val="none" w:sz="0" w:space="0" w:color="auto"/>
                <w:left w:val="none" w:sz="0" w:space="0" w:color="auto"/>
                <w:bottom w:val="none" w:sz="0" w:space="0" w:color="auto"/>
                <w:right w:val="none" w:sz="0" w:space="0" w:color="auto"/>
              </w:divBdr>
            </w:div>
            <w:div w:id="1018969206">
              <w:marLeft w:val="0"/>
              <w:marRight w:val="0"/>
              <w:marTop w:val="0"/>
              <w:marBottom w:val="0"/>
              <w:divBdr>
                <w:top w:val="none" w:sz="0" w:space="0" w:color="auto"/>
                <w:left w:val="none" w:sz="0" w:space="0" w:color="auto"/>
                <w:bottom w:val="none" w:sz="0" w:space="0" w:color="auto"/>
                <w:right w:val="none" w:sz="0" w:space="0" w:color="auto"/>
              </w:divBdr>
            </w:div>
            <w:div w:id="1055352277">
              <w:marLeft w:val="0"/>
              <w:marRight w:val="0"/>
              <w:marTop w:val="0"/>
              <w:marBottom w:val="0"/>
              <w:divBdr>
                <w:top w:val="none" w:sz="0" w:space="0" w:color="auto"/>
                <w:left w:val="none" w:sz="0" w:space="0" w:color="auto"/>
                <w:bottom w:val="none" w:sz="0" w:space="0" w:color="auto"/>
                <w:right w:val="none" w:sz="0" w:space="0" w:color="auto"/>
              </w:divBdr>
            </w:div>
            <w:div w:id="1116826775">
              <w:marLeft w:val="0"/>
              <w:marRight w:val="0"/>
              <w:marTop w:val="0"/>
              <w:marBottom w:val="0"/>
              <w:divBdr>
                <w:top w:val="none" w:sz="0" w:space="0" w:color="auto"/>
                <w:left w:val="none" w:sz="0" w:space="0" w:color="auto"/>
                <w:bottom w:val="none" w:sz="0" w:space="0" w:color="auto"/>
                <w:right w:val="none" w:sz="0" w:space="0" w:color="auto"/>
              </w:divBdr>
            </w:div>
            <w:div w:id="1148210790">
              <w:marLeft w:val="0"/>
              <w:marRight w:val="0"/>
              <w:marTop w:val="0"/>
              <w:marBottom w:val="0"/>
              <w:divBdr>
                <w:top w:val="none" w:sz="0" w:space="0" w:color="auto"/>
                <w:left w:val="none" w:sz="0" w:space="0" w:color="auto"/>
                <w:bottom w:val="none" w:sz="0" w:space="0" w:color="auto"/>
                <w:right w:val="none" w:sz="0" w:space="0" w:color="auto"/>
              </w:divBdr>
            </w:div>
            <w:div w:id="1261378158">
              <w:marLeft w:val="0"/>
              <w:marRight w:val="0"/>
              <w:marTop w:val="0"/>
              <w:marBottom w:val="0"/>
              <w:divBdr>
                <w:top w:val="none" w:sz="0" w:space="0" w:color="auto"/>
                <w:left w:val="none" w:sz="0" w:space="0" w:color="auto"/>
                <w:bottom w:val="none" w:sz="0" w:space="0" w:color="auto"/>
                <w:right w:val="none" w:sz="0" w:space="0" w:color="auto"/>
              </w:divBdr>
            </w:div>
            <w:div w:id="1367487553">
              <w:marLeft w:val="0"/>
              <w:marRight w:val="0"/>
              <w:marTop w:val="0"/>
              <w:marBottom w:val="0"/>
              <w:divBdr>
                <w:top w:val="none" w:sz="0" w:space="0" w:color="auto"/>
                <w:left w:val="none" w:sz="0" w:space="0" w:color="auto"/>
                <w:bottom w:val="none" w:sz="0" w:space="0" w:color="auto"/>
                <w:right w:val="none" w:sz="0" w:space="0" w:color="auto"/>
              </w:divBdr>
            </w:div>
            <w:div w:id="1370564948">
              <w:marLeft w:val="0"/>
              <w:marRight w:val="0"/>
              <w:marTop w:val="0"/>
              <w:marBottom w:val="0"/>
              <w:divBdr>
                <w:top w:val="none" w:sz="0" w:space="0" w:color="auto"/>
                <w:left w:val="none" w:sz="0" w:space="0" w:color="auto"/>
                <w:bottom w:val="none" w:sz="0" w:space="0" w:color="auto"/>
                <w:right w:val="none" w:sz="0" w:space="0" w:color="auto"/>
              </w:divBdr>
            </w:div>
            <w:div w:id="1534730114">
              <w:marLeft w:val="0"/>
              <w:marRight w:val="0"/>
              <w:marTop w:val="0"/>
              <w:marBottom w:val="0"/>
              <w:divBdr>
                <w:top w:val="none" w:sz="0" w:space="0" w:color="auto"/>
                <w:left w:val="none" w:sz="0" w:space="0" w:color="auto"/>
                <w:bottom w:val="none" w:sz="0" w:space="0" w:color="auto"/>
                <w:right w:val="none" w:sz="0" w:space="0" w:color="auto"/>
              </w:divBdr>
            </w:div>
            <w:div w:id="1768889261">
              <w:marLeft w:val="0"/>
              <w:marRight w:val="0"/>
              <w:marTop w:val="0"/>
              <w:marBottom w:val="0"/>
              <w:divBdr>
                <w:top w:val="none" w:sz="0" w:space="0" w:color="auto"/>
                <w:left w:val="none" w:sz="0" w:space="0" w:color="auto"/>
                <w:bottom w:val="none" w:sz="0" w:space="0" w:color="auto"/>
                <w:right w:val="none" w:sz="0" w:space="0" w:color="auto"/>
              </w:divBdr>
            </w:div>
            <w:div w:id="1950041554">
              <w:marLeft w:val="0"/>
              <w:marRight w:val="0"/>
              <w:marTop w:val="0"/>
              <w:marBottom w:val="0"/>
              <w:divBdr>
                <w:top w:val="none" w:sz="0" w:space="0" w:color="auto"/>
                <w:left w:val="none" w:sz="0" w:space="0" w:color="auto"/>
                <w:bottom w:val="none" w:sz="0" w:space="0" w:color="auto"/>
                <w:right w:val="none" w:sz="0" w:space="0" w:color="auto"/>
              </w:divBdr>
            </w:div>
            <w:div w:id="1954825108">
              <w:marLeft w:val="0"/>
              <w:marRight w:val="0"/>
              <w:marTop w:val="0"/>
              <w:marBottom w:val="0"/>
              <w:divBdr>
                <w:top w:val="none" w:sz="0" w:space="0" w:color="auto"/>
                <w:left w:val="none" w:sz="0" w:space="0" w:color="auto"/>
                <w:bottom w:val="none" w:sz="0" w:space="0" w:color="auto"/>
                <w:right w:val="none" w:sz="0" w:space="0" w:color="auto"/>
              </w:divBdr>
            </w:div>
            <w:div w:id="1960525599">
              <w:marLeft w:val="0"/>
              <w:marRight w:val="0"/>
              <w:marTop w:val="0"/>
              <w:marBottom w:val="0"/>
              <w:divBdr>
                <w:top w:val="none" w:sz="0" w:space="0" w:color="auto"/>
                <w:left w:val="none" w:sz="0" w:space="0" w:color="auto"/>
                <w:bottom w:val="none" w:sz="0" w:space="0" w:color="auto"/>
                <w:right w:val="none" w:sz="0" w:space="0" w:color="auto"/>
              </w:divBdr>
            </w:div>
            <w:div w:id="20706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778">
      <w:bodyDiv w:val="1"/>
      <w:marLeft w:val="0"/>
      <w:marRight w:val="0"/>
      <w:marTop w:val="0"/>
      <w:marBottom w:val="0"/>
      <w:divBdr>
        <w:top w:val="none" w:sz="0" w:space="0" w:color="auto"/>
        <w:left w:val="none" w:sz="0" w:space="0" w:color="auto"/>
        <w:bottom w:val="none" w:sz="0" w:space="0" w:color="auto"/>
        <w:right w:val="none" w:sz="0" w:space="0" w:color="auto"/>
      </w:divBdr>
    </w:div>
    <w:div w:id="1323466679">
      <w:bodyDiv w:val="1"/>
      <w:marLeft w:val="0"/>
      <w:marRight w:val="0"/>
      <w:marTop w:val="0"/>
      <w:marBottom w:val="0"/>
      <w:divBdr>
        <w:top w:val="none" w:sz="0" w:space="0" w:color="auto"/>
        <w:left w:val="none" w:sz="0" w:space="0" w:color="auto"/>
        <w:bottom w:val="none" w:sz="0" w:space="0" w:color="auto"/>
        <w:right w:val="none" w:sz="0" w:space="0" w:color="auto"/>
      </w:divBdr>
    </w:div>
    <w:div w:id="1327318341">
      <w:bodyDiv w:val="1"/>
      <w:marLeft w:val="0"/>
      <w:marRight w:val="0"/>
      <w:marTop w:val="0"/>
      <w:marBottom w:val="0"/>
      <w:divBdr>
        <w:top w:val="none" w:sz="0" w:space="0" w:color="auto"/>
        <w:left w:val="none" w:sz="0" w:space="0" w:color="auto"/>
        <w:bottom w:val="none" w:sz="0" w:space="0" w:color="auto"/>
        <w:right w:val="none" w:sz="0" w:space="0" w:color="auto"/>
      </w:divBdr>
    </w:div>
    <w:div w:id="1332639142">
      <w:bodyDiv w:val="1"/>
      <w:marLeft w:val="0"/>
      <w:marRight w:val="0"/>
      <w:marTop w:val="0"/>
      <w:marBottom w:val="0"/>
      <w:divBdr>
        <w:top w:val="none" w:sz="0" w:space="0" w:color="auto"/>
        <w:left w:val="none" w:sz="0" w:space="0" w:color="auto"/>
        <w:bottom w:val="none" w:sz="0" w:space="0" w:color="auto"/>
        <w:right w:val="none" w:sz="0" w:space="0" w:color="auto"/>
      </w:divBdr>
      <w:divsChild>
        <w:div w:id="568423050">
          <w:marLeft w:val="0"/>
          <w:marRight w:val="0"/>
          <w:marTop w:val="0"/>
          <w:marBottom w:val="0"/>
          <w:divBdr>
            <w:top w:val="none" w:sz="0" w:space="0" w:color="auto"/>
            <w:left w:val="none" w:sz="0" w:space="0" w:color="auto"/>
            <w:bottom w:val="none" w:sz="0" w:space="0" w:color="auto"/>
            <w:right w:val="none" w:sz="0" w:space="0" w:color="auto"/>
          </w:divBdr>
        </w:div>
      </w:divsChild>
    </w:div>
    <w:div w:id="1343818303">
      <w:bodyDiv w:val="1"/>
      <w:marLeft w:val="0"/>
      <w:marRight w:val="0"/>
      <w:marTop w:val="0"/>
      <w:marBottom w:val="0"/>
      <w:divBdr>
        <w:top w:val="none" w:sz="0" w:space="0" w:color="auto"/>
        <w:left w:val="none" w:sz="0" w:space="0" w:color="auto"/>
        <w:bottom w:val="none" w:sz="0" w:space="0" w:color="auto"/>
        <w:right w:val="none" w:sz="0" w:space="0" w:color="auto"/>
      </w:divBdr>
    </w:div>
    <w:div w:id="1347293659">
      <w:bodyDiv w:val="1"/>
      <w:marLeft w:val="0"/>
      <w:marRight w:val="0"/>
      <w:marTop w:val="0"/>
      <w:marBottom w:val="0"/>
      <w:divBdr>
        <w:top w:val="none" w:sz="0" w:space="0" w:color="auto"/>
        <w:left w:val="none" w:sz="0" w:space="0" w:color="auto"/>
        <w:bottom w:val="none" w:sz="0" w:space="0" w:color="auto"/>
        <w:right w:val="none" w:sz="0" w:space="0" w:color="auto"/>
      </w:divBdr>
    </w:div>
    <w:div w:id="1348214798">
      <w:bodyDiv w:val="1"/>
      <w:marLeft w:val="0"/>
      <w:marRight w:val="0"/>
      <w:marTop w:val="0"/>
      <w:marBottom w:val="0"/>
      <w:divBdr>
        <w:top w:val="none" w:sz="0" w:space="0" w:color="auto"/>
        <w:left w:val="none" w:sz="0" w:space="0" w:color="auto"/>
        <w:bottom w:val="none" w:sz="0" w:space="0" w:color="auto"/>
        <w:right w:val="none" w:sz="0" w:space="0" w:color="auto"/>
      </w:divBdr>
    </w:div>
    <w:div w:id="1348557920">
      <w:bodyDiv w:val="1"/>
      <w:marLeft w:val="0"/>
      <w:marRight w:val="0"/>
      <w:marTop w:val="0"/>
      <w:marBottom w:val="0"/>
      <w:divBdr>
        <w:top w:val="none" w:sz="0" w:space="0" w:color="auto"/>
        <w:left w:val="none" w:sz="0" w:space="0" w:color="auto"/>
        <w:bottom w:val="none" w:sz="0" w:space="0" w:color="auto"/>
        <w:right w:val="none" w:sz="0" w:space="0" w:color="auto"/>
      </w:divBdr>
    </w:div>
    <w:div w:id="1350250972">
      <w:bodyDiv w:val="1"/>
      <w:marLeft w:val="0"/>
      <w:marRight w:val="0"/>
      <w:marTop w:val="0"/>
      <w:marBottom w:val="0"/>
      <w:divBdr>
        <w:top w:val="none" w:sz="0" w:space="0" w:color="auto"/>
        <w:left w:val="none" w:sz="0" w:space="0" w:color="auto"/>
        <w:bottom w:val="none" w:sz="0" w:space="0" w:color="auto"/>
        <w:right w:val="none" w:sz="0" w:space="0" w:color="auto"/>
      </w:divBdr>
    </w:div>
    <w:div w:id="1352612849">
      <w:bodyDiv w:val="1"/>
      <w:marLeft w:val="0"/>
      <w:marRight w:val="0"/>
      <w:marTop w:val="0"/>
      <w:marBottom w:val="0"/>
      <w:divBdr>
        <w:top w:val="none" w:sz="0" w:space="0" w:color="auto"/>
        <w:left w:val="none" w:sz="0" w:space="0" w:color="auto"/>
        <w:bottom w:val="none" w:sz="0" w:space="0" w:color="auto"/>
        <w:right w:val="none" w:sz="0" w:space="0" w:color="auto"/>
      </w:divBdr>
      <w:divsChild>
        <w:div w:id="258225341">
          <w:marLeft w:val="0"/>
          <w:marRight w:val="0"/>
          <w:marTop w:val="0"/>
          <w:marBottom w:val="0"/>
          <w:divBdr>
            <w:top w:val="none" w:sz="0" w:space="0" w:color="auto"/>
            <w:left w:val="none" w:sz="0" w:space="0" w:color="auto"/>
            <w:bottom w:val="none" w:sz="0" w:space="0" w:color="auto"/>
            <w:right w:val="none" w:sz="0" w:space="0" w:color="auto"/>
          </w:divBdr>
        </w:div>
      </w:divsChild>
    </w:div>
    <w:div w:id="1355420033">
      <w:bodyDiv w:val="1"/>
      <w:marLeft w:val="0"/>
      <w:marRight w:val="0"/>
      <w:marTop w:val="0"/>
      <w:marBottom w:val="0"/>
      <w:divBdr>
        <w:top w:val="none" w:sz="0" w:space="0" w:color="auto"/>
        <w:left w:val="none" w:sz="0" w:space="0" w:color="auto"/>
        <w:bottom w:val="none" w:sz="0" w:space="0" w:color="auto"/>
        <w:right w:val="none" w:sz="0" w:space="0" w:color="auto"/>
      </w:divBdr>
    </w:div>
    <w:div w:id="1356612585">
      <w:bodyDiv w:val="1"/>
      <w:marLeft w:val="0"/>
      <w:marRight w:val="0"/>
      <w:marTop w:val="0"/>
      <w:marBottom w:val="0"/>
      <w:divBdr>
        <w:top w:val="none" w:sz="0" w:space="0" w:color="auto"/>
        <w:left w:val="none" w:sz="0" w:space="0" w:color="auto"/>
        <w:bottom w:val="none" w:sz="0" w:space="0" w:color="auto"/>
        <w:right w:val="none" w:sz="0" w:space="0" w:color="auto"/>
      </w:divBdr>
    </w:div>
    <w:div w:id="1359046119">
      <w:bodyDiv w:val="1"/>
      <w:marLeft w:val="0"/>
      <w:marRight w:val="0"/>
      <w:marTop w:val="0"/>
      <w:marBottom w:val="0"/>
      <w:divBdr>
        <w:top w:val="none" w:sz="0" w:space="0" w:color="auto"/>
        <w:left w:val="none" w:sz="0" w:space="0" w:color="auto"/>
        <w:bottom w:val="none" w:sz="0" w:space="0" w:color="auto"/>
        <w:right w:val="none" w:sz="0" w:space="0" w:color="auto"/>
      </w:divBdr>
      <w:divsChild>
        <w:div w:id="163325917">
          <w:marLeft w:val="0"/>
          <w:marRight w:val="0"/>
          <w:marTop w:val="0"/>
          <w:marBottom w:val="0"/>
          <w:divBdr>
            <w:top w:val="none" w:sz="0" w:space="0" w:color="auto"/>
            <w:left w:val="none" w:sz="0" w:space="0" w:color="auto"/>
            <w:bottom w:val="none" w:sz="0" w:space="0" w:color="auto"/>
            <w:right w:val="none" w:sz="0" w:space="0" w:color="auto"/>
          </w:divBdr>
          <w:divsChild>
            <w:div w:id="1831670599">
              <w:marLeft w:val="0"/>
              <w:marRight w:val="0"/>
              <w:marTop w:val="0"/>
              <w:marBottom w:val="0"/>
              <w:divBdr>
                <w:top w:val="none" w:sz="0" w:space="0" w:color="auto"/>
                <w:left w:val="none" w:sz="0" w:space="0" w:color="auto"/>
                <w:bottom w:val="none" w:sz="0" w:space="0" w:color="auto"/>
                <w:right w:val="none" w:sz="0" w:space="0" w:color="auto"/>
              </w:divBdr>
            </w:div>
            <w:div w:id="208079396">
              <w:marLeft w:val="0"/>
              <w:marRight w:val="0"/>
              <w:marTop w:val="0"/>
              <w:marBottom w:val="0"/>
              <w:divBdr>
                <w:top w:val="none" w:sz="0" w:space="0" w:color="auto"/>
                <w:left w:val="none" w:sz="0" w:space="0" w:color="auto"/>
                <w:bottom w:val="none" w:sz="0" w:space="0" w:color="auto"/>
                <w:right w:val="none" w:sz="0" w:space="0" w:color="auto"/>
              </w:divBdr>
            </w:div>
            <w:div w:id="196430682">
              <w:marLeft w:val="0"/>
              <w:marRight w:val="0"/>
              <w:marTop w:val="0"/>
              <w:marBottom w:val="0"/>
              <w:divBdr>
                <w:top w:val="none" w:sz="0" w:space="0" w:color="auto"/>
                <w:left w:val="none" w:sz="0" w:space="0" w:color="auto"/>
                <w:bottom w:val="none" w:sz="0" w:space="0" w:color="auto"/>
                <w:right w:val="none" w:sz="0" w:space="0" w:color="auto"/>
              </w:divBdr>
            </w:div>
            <w:div w:id="1317955099">
              <w:marLeft w:val="0"/>
              <w:marRight w:val="0"/>
              <w:marTop w:val="0"/>
              <w:marBottom w:val="0"/>
              <w:divBdr>
                <w:top w:val="none" w:sz="0" w:space="0" w:color="auto"/>
                <w:left w:val="none" w:sz="0" w:space="0" w:color="auto"/>
                <w:bottom w:val="none" w:sz="0" w:space="0" w:color="auto"/>
                <w:right w:val="none" w:sz="0" w:space="0" w:color="auto"/>
              </w:divBdr>
            </w:div>
            <w:div w:id="1195271017">
              <w:marLeft w:val="0"/>
              <w:marRight w:val="0"/>
              <w:marTop w:val="0"/>
              <w:marBottom w:val="0"/>
              <w:divBdr>
                <w:top w:val="none" w:sz="0" w:space="0" w:color="auto"/>
                <w:left w:val="none" w:sz="0" w:space="0" w:color="auto"/>
                <w:bottom w:val="none" w:sz="0" w:space="0" w:color="auto"/>
                <w:right w:val="none" w:sz="0" w:space="0" w:color="auto"/>
              </w:divBdr>
            </w:div>
            <w:div w:id="1338731560">
              <w:marLeft w:val="0"/>
              <w:marRight w:val="0"/>
              <w:marTop w:val="0"/>
              <w:marBottom w:val="0"/>
              <w:divBdr>
                <w:top w:val="none" w:sz="0" w:space="0" w:color="auto"/>
                <w:left w:val="none" w:sz="0" w:space="0" w:color="auto"/>
                <w:bottom w:val="none" w:sz="0" w:space="0" w:color="auto"/>
                <w:right w:val="none" w:sz="0" w:space="0" w:color="auto"/>
              </w:divBdr>
            </w:div>
            <w:div w:id="1702895751">
              <w:marLeft w:val="0"/>
              <w:marRight w:val="0"/>
              <w:marTop w:val="0"/>
              <w:marBottom w:val="0"/>
              <w:divBdr>
                <w:top w:val="none" w:sz="0" w:space="0" w:color="auto"/>
                <w:left w:val="none" w:sz="0" w:space="0" w:color="auto"/>
                <w:bottom w:val="none" w:sz="0" w:space="0" w:color="auto"/>
                <w:right w:val="none" w:sz="0" w:space="0" w:color="auto"/>
              </w:divBdr>
            </w:div>
            <w:div w:id="2125149435">
              <w:marLeft w:val="0"/>
              <w:marRight w:val="0"/>
              <w:marTop w:val="0"/>
              <w:marBottom w:val="0"/>
              <w:divBdr>
                <w:top w:val="none" w:sz="0" w:space="0" w:color="auto"/>
                <w:left w:val="none" w:sz="0" w:space="0" w:color="auto"/>
                <w:bottom w:val="none" w:sz="0" w:space="0" w:color="auto"/>
                <w:right w:val="none" w:sz="0" w:space="0" w:color="auto"/>
              </w:divBdr>
            </w:div>
            <w:div w:id="2145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7503">
      <w:bodyDiv w:val="1"/>
      <w:marLeft w:val="0"/>
      <w:marRight w:val="0"/>
      <w:marTop w:val="0"/>
      <w:marBottom w:val="0"/>
      <w:divBdr>
        <w:top w:val="none" w:sz="0" w:space="0" w:color="auto"/>
        <w:left w:val="none" w:sz="0" w:space="0" w:color="auto"/>
        <w:bottom w:val="none" w:sz="0" w:space="0" w:color="auto"/>
        <w:right w:val="none" w:sz="0" w:space="0" w:color="auto"/>
      </w:divBdr>
    </w:div>
    <w:div w:id="1378310659">
      <w:bodyDiv w:val="1"/>
      <w:marLeft w:val="0"/>
      <w:marRight w:val="0"/>
      <w:marTop w:val="0"/>
      <w:marBottom w:val="0"/>
      <w:divBdr>
        <w:top w:val="none" w:sz="0" w:space="0" w:color="auto"/>
        <w:left w:val="none" w:sz="0" w:space="0" w:color="auto"/>
        <w:bottom w:val="none" w:sz="0" w:space="0" w:color="auto"/>
        <w:right w:val="none" w:sz="0" w:space="0" w:color="auto"/>
      </w:divBdr>
    </w:div>
    <w:div w:id="1402218298">
      <w:bodyDiv w:val="1"/>
      <w:marLeft w:val="0"/>
      <w:marRight w:val="0"/>
      <w:marTop w:val="0"/>
      <w:marBottom w:val="0"/>
      <w:divBdr>
        <w:top w:val="none" w:sz="0" w:space="0" w:color="auto"/>
        <w:left w:val="none" w:sz="0" w:space="0" w:color="auto"/>
        <w:bottom w:val="none" w:sz="0" w:space="0" w:color="auto"/>
        <w:right w:val="none" w:sz="0" w:space="0" w:color="auto"/>
      </w:divBdr>
    </w:div>
    <w:div w:id="1409186783">
      <w:bodyDiv w:val="1"/>
      <w:marLeft w:val="0"/>
      <w:marRight w:val="0"/>
      <w:marTop w:val="0"/>
      <w:marBottom w:val="0"/>
      <w:divBdr>
        <w:top w:val="none" w:sz="0" w:space="0" w:color="auto"/>
        <w:left w:val="none" w:sz="0" w:space="0" w:color="auto"/>
        <w:bottom w:val="none" w:sz="0" w:space="0" w:color="auto"/>
        <w:right w:val="none" w:sz="0" w:space="0" w:color="auto"/>
      </w:divBdr>
    </w:div>
    <w:div w:id="1411928276">
      <w:bodyDiv w:val="1"/>
      <w:marLeft w:val="0"/>
      <w:marRight w:val="0"/>
      <w:marTop w:val="0"/>
      <w:marBottom w:val="0"/>
      <w:divBdr>
        <w:top w:val="none" w:sz="0" w:space="0" w:color="auto"/>
        <w:left w:val="none" w:sz="0" w:space="0" w:color="auto"/>
        <w:bottom w:val="none" w:sz="0" w:space="0" w:color="auto"/>
        <w:right w:val="none" w:sz="0" w:space="0" w:color="auto"/>
      </w:divBdr>
    </w:div>
    <w:div w:id="1412239457">
      <w:bodyDiv w:val="1"/>
      <w:marLeft w:val="0"/>
      <w:marRight w:val="0"/>
      <w:marTop w:val="0"/>
      <w:marBottom w:val="0"/>
      <w:divBdr>
        <w:top w:val="none" w:sz="0" w:space="0" w:color="auto"/>
        <w:left w:val="none" w:sz="0" w:space="0" w:color="auto"/>
        <w:bottom w:val="none" w:sz="0" w:space="0" w:color="auto"/>
        <w:right w:val="none" w:sz="0" w:space="0" w:color="auto"/>
      </w:divBdr>
    </w:div>
    <w:div w:id="1416317033">
      <w:bodyDiv w:val="1"/>
      <w:marLeft w:val="0"/>
      <w:marRight w:val="0"/>
      <w:marTop w:val="0"/>
      <w:marBottom w:val="0"/>
      <w:divBdr>
        <w:top w:val="none" w:sz="0" w:space="0" w:color="auto"/>
        <w:left w:val="none" w:sz="0" w:space="0" w:color="auto"/>
        <w:bottom w:val="none" w:sz="0" w:space="0" w:color="auto"/>
        <w:right w:val="none" w:sz="0" w:space="0" w:color="auto"/>
      </w:divBdr>
    </w:div>
    <w:div w:id="1417022574">
      <w:bodyDiv w:val="1"/>
      <w:marLeft w:val="0"/>
      <w:marRight w:val="0"/>
      <w:marTop w:val="0"/>
      <w:marBottom w:val="0"/>
      <w:divBdr>
        <w:top w:val="none" w:sz="0" w:space="0" w:color="auto"/>
        <w:left w:val="none" w:sz="0" w:space="0" w:color="auto"/>
        <w:bottom w:val="none" w:sz="0" w:space="0" w:color="auto"/>
        <w:right w:val="none" w:sz="0" w:space="0" w:color="auto"/>
      </w:divBdr>
    </w:div>
    <w:div w:id="1417822375">
      <w:bodyDiv w:val="1"/>
      <w:marLeft w:val="0"/>
      <w:marRight w:val="0"/>
      <w:marTop w:val="0"/>
      <w:marBottom w:val="0"/>
      <w:divBdr>
        <w:top w:val="none" w:sz="0" w:space="0" w:color="auto"/>
        <w:left w:val="none" w:sz="0" w:space="0" w:color="auto"/>
        <w:bottom w:val="none" w:sz="0" w:space="0" w:color="auto"/>
        <w:right w:val="none" w:sz="0" w:space="0" w:color="auto"/>
      </w:divBdr>
      <w:divsChild>
        <w:div w:id="1442265735">
          <w:marLeft w:val="0"/>
          <w:marRight w:val="0"/>
          <w:marTop w:val="0"/>
          <w:marBottom w:val="0"/>
          <w:divBdr>
            <w:top w:val="none" w:sz="0" w:space="0" w:color="auto"/>
            <w:left w:val="none" w:sz="0" w:space="0" w:color="auto"/>
            <w:bottom w:val="none" w:sz="0" w:space="0" w:color="auto"/>
            <w:right w:val="none" w:sz="0" w:space="0" w:color="auto"/>
          </w:divBdr>
          <w:divsChild>
            <w:div w:id="1141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3479">
      <w:bodyDiv w:val="1"/>
      <w:marLeft w:val="0"/>
      <w:marRight w:val="0"/>
      <w:marTop w:val="0"/>
      <w:marBottom w:val="0"/>
      <w:divBdr>
        <w:top w:val="none" w:sz="0" w:space="0" w:color="auto"/>
        <w:left w:val="none" w:sz="0" w:space="0" w:color="auto"/>
        <w:bottom w:val="none" w:sz="0" w:space="0" w:color="auto"/>
        <w:right w:val="none" w:sz="0" w:space="0" w:color="auto"/>
      </w:divBdr>
    </w:div>
    <w:div w:id="1419907269">
      <w:bodyDiv w:val="1"/>
      <w:marLeft w:val="0"/>
      <w:marRight w:val="0"/>
      <w:marTop w:val="0"/>
      <w:marBottom w:val="0"/>
      <w:divBdr>
        <w:top w:val="none" w:sz="0" w:space="0" w:color="auto"/>
        <w:left w:val="none" w:sz="0" w:space="0" w:color="auto"/>
        <w:bottom w:val="none" w:sz="0" w:space="0" w:color="auto"/>
        <w:right w:val="none" w:sz="0" w:space="0" w:color="auto"/>
      </w:divBdr>
      <w:divsChild>
        <w:div w:id="100221398">
          <w:marLeft w:val="0"/>
          <w:marRight w:val="0"/>
          <w:marTop w:val="0"/>
          <w:marBottom w:val="0"/>
          <w:divBdr>
            <w:top w:val="none" w:sz="0" w:space="0" w:color="auto"/>
            <w:left w:val="none" w:sz="0" w:space="0" w:color="auto"/>
            <w:bottom w:val="none" w:sz="0" w:space="0" w:color="auto"/>
            <w:right w:val="none" w:sz="0" w:space="0" w:color="auto"/>
          </w:divBdr>
          <w:divsChild>
            <w:div w:id="1324121128">
              <w:marLeft w:val="0"/>
              <w:marRight w:val="0"/>
              <w:marTop w:val="0"/>
              <w:marBottom w:val="0"/>
              <w:divBdr>
                <w:top w:val="none" w:sz="0" w:space="0" w:color="auto"/>
                <w:left w:val="none" w:sz="0" w:space="0" w:color="auto"/>
                <w:bottom w:val="none" w:sz="0" w:space="0" w:color="auto"/>
                <w:right w:val="none" w:sz="0" w:space="0" w:color="auto"/>
              </w:divBdr>
            </w:div>
            <w:div w:id="615910363">
              <w:marLeft w:val="0"/>
              <w:marRight w:val="0"/>
              <w:marTop w:val="0"/>
              <w:marBottom w:val="0"/>
              <w:divBdr>
                <w:top w:val="none" w:sz="0" w:space="0" w:color="auto"/>
                <w:left w:val="none" w:sz="0" w:space="0" w:color="auto"/>
                <w:bottom w:val="none" w:sz="0" w:space="0" w:color="auto"/>
                <w:right w:val="none" w:sz="0" w:space="0" w:color="auto"/>
              </w:divBdr>
            </w:div>
            <w:div w:id="1798522592">
              <w:marLeft w:val="0"/>
              <w:marRight w:val="0"/>
              <w:marTop w:val="0"/>
              <w:marBottom w:val="0"/>
              <w:divBdr>
                <w:top w:val="none" w:sz="0" w:space="0" w:color="auto"/>
                <w:left w:val="none" w:sz="0" w:space="0" w:color="auto"/>
                <w:bottom w:val="none" w:sz="0" w:space="0" w:color="auto"/>
                <w:right w:val="none" w:sz="0" w:space="0" w:color="auto"/>
              </w:divBdr>
            </w:div>
            <w:div w:id="220945505">
              <w:marLeft w:val="0"/>
              <w:marRight w:val="0"/>
              <w:marTop w:val="0"/>
              <w:marBottom w:val="0"/>
              <w:divBdr>
                <w:top w:val="none" w:sz="0" w:space="0" w:color="auto"/>
                <w:left w:val="none" w:sz="0" w:space="0" w:color="auto"/>
                <w:bottom w:val="none" w:sz="0" w:space="0" w:color="auto"/>
                <w:right w:val="none" w:sz="0" w:space="0" w:color="auto"/>
              </w:divBdr>
            </w:div>
            <w:div w:id="189223199">
              <w:marLeft w:val="0"/>
              <w:marRight w:val="0"/>
              <w:marTop w:val="0"/>
              <w:marBottom w:val="0"/>
              <w:divBdr>
                <w:top w:val="none" w:sz="0" w:space="0" w:color="auto"/>
                <w:left w:val="none" w:sz="0" w:space="0" w:color="auto"/>
                <w:bottom w:val="none" w:sz="0" w:space="0" w:color="auto"/>
                <w:right w:val="none" w:sz="0" w:space="0" w:color="auto"/>
              </w:divBdr>
            </w:div>
            <w:div w:id="887303706">
              <w:marLeft w:val="0"/>
              <w:marRight w:val="0"/>
              <w:marTop w:val="0"/>
              <w:marBottom w:val="0"/>
              <w:divBdr>
                <w:top w:val="none" w:sz="0" w:space="0" w:color="auto"/>
                <w:left w:val="none" w:sz="0" w:space="0" w:color="auto"/>
                <w:bottom w:val="none" w:sz="0" w:space="0" w:color="auto"/>
                <w:right w:val="none" w:sz="0" w:space="0" w:color="auto"/>
              </w:divBdr>
            </w:div>
            <w:div w:id="748231907">
              <w:marLeft w:val="0"/>
              <w:marRight w:val="0"/>
              <w:marTop w:val="0"/>
              <w:marBottom w:val="0"/>
              <w:divBdr>
                <w:top w:val="none" w:sz="0" w:space="0" w:color="auto"/>
                <w:left w:val="none" w:sz="0" w:space="0" w:color="auto"/>
                <w:bottom w:val="none" w:sz="0" w:space="0" w:color="auto"/>
                <w:right w:val="none" w:sz="0" w:space="0" w:color="auto"/>
              </w:divBdr>
            </w:div>
            <w:div w:id="1069881639">
              <w:marLeft w:val="0"/>
              <w:marRight w:val="0"/>
              <w:marTop w:val="0"/>
              <w:marBottom w:val="0"/>
              <w:divBdr>
                <w:top w:val="none" w:sz="0" w:space="0" w:color="auto"/>
                <w:left w:val="none" w:sz="0" w:space="0" w:color="auto"/>
                <w:bottom w:val="none" w:sz="0" w:space="0" w:color="auto"/>
                <w:right w:val="none" w:sz="0" w:space="0" w:color="auto"/>
              </w:divBdr>
            </w:div>
            <w:div w:id="113402100">
              <w:marLeft w:val="0"/>
              <w:marRight w:val="0"/>
              <w:marTop w:val="0"/>
              <w:marBottom w:val="0"/>
              <w:divBdr>
                <w:top w:val="none" w:sz="0" w:space="0" w:color="auto"/>
                <w:left w:val="none" w:sz="0" w:space="0" w:color="auto"/>
                <w:bottom w:val="none" w:sz="0" w:space="0" w:color="auto"/>
                <w:right w:val="none" w:sz="0" w:space="0" w:color="auto"/>
              </w:divBdr>
            </w:div>
            <w:div w:id="125978713">
              <w:marLeft w:val="0"/>
              <w:marRight w:val="0"/>
              <w:marTop w:val="0"/>
              <w:marBottom w:val="0"/>
              <w:divBdr>
                <w:top w:val="none" w:sz="0" w:space="0" w:color="auto"/>
                <w:left w:val="none" w:sz="0" w:space="0" w:color="auto"/>
                <w:bottom w:val="none" w:sz="0" w:space="0" w:color="auto"/>
                <w:right w:val="none" w:sz="0" w:space="0" w:color="auto"/>
              </w:divBdr>
            </w:div>
            <w:div w:id="519852360">
              <w:marLeft w:val="0"/>
              <w:marRight w:val="0"/>
              <w:marTop w:val="0"/>
              <w:marBottom w:val="0"/>
              <w:divBdr>
                <w:top w:val="none" w:sz="0" w:space="0" w:color="auto"/>
                <w:left w:val="none" w:sz="0" w:space="0" w:color="auto"/>
                <w:bottom w:val="none" w:sz="0" w:space="0" w:color="auto"/>
                <w:right w:val="none" w:sz="0" w:space="0" w:color="auto"/>
              </w:divBdr>
            </w:div>
            <w:div w:id="1678313166">
              <w:marLeft w:val="0"/>
              <w:marRight w:val="0"/>
              <w:marTop w:val="0"/>
              <w:marBottom w:val="0"/>
              <w:divBdr>
                <w:top w:val="none" w:sz="0" w:space="0" w:color="auto"/>
                <w:left w:val="none" w:sz="0" w:space="0" w:color="auto"/>
                <w:bottom w:val="none" w:sz="0" w:space="0" w:color="auto"/>
                <w:right w:val="none" w:sz="0" w:space="0" w:color="auto"/>
              </w:divBdr>
            </w:div>
            <w:div w:id="417530703">
              <w:marLeft w:val="0"/>
              <w:marRight w:val="0"/>
              <w:marTop w:val="0"/>
              <w:marBottom w:val="0"/>
              <w:divBdr>
                <w:top w:val="none" w:sz="0" w:space="0" w:color="auto"/>
                <w:left w:val="none" w:sz="0" w:space="0" w:color="auto"/>
                <w:bottom w:val="none" w:sz="0" w:space="0" w:color="auto"/>
                <w:right w:val="none" w:sz="0" w:space="0" w:color="auto"/>
              </w:divBdr>
            </w:div>
            <w:div w:id="1949728285">
              <w:marLeft w:val="0"/>
              <w:marRight w:val="0"/>
              <w:marTop w:val="0"/>
              <w:marBottom w:val="0"/>
              <w:divBdr>
                <w:top w:val="none" w:sz="0" w:space="0" w:color="auto"/>
                <w:left w:val="none" w:sz="0" w:space="0" w:color="auto"/>
                <w:bottom w:val="none" w:sz="0" w:space="0" w:color="auto"/>
                <w:right w:val="none" w:sz="0" w:space="0" w:color="auto"/>
              </w:divBdr>
            </w:div>
            <w:div w:id="1526945193">
              <w:marLeft w:val="0"/>
              <w:marRight w:val="0"/>
              <w:marTop w:val="0"/>
              <w:marBottom w:val="0"/>
              <w:divBdr>
                <w:top w:val="none" w:sz="0" w:space="0" w:color="auto"/>
                <w:left w:val="none" w:sz="0" w:space="0" w:color="auto"/>
                <w:bottom w:val="none" w:sz="0" w:space="0" w:color="auto"/>
                <w:right w:val="none" w:sz="0" w:space="0" w:color="auto"/>
              </w:divBdr>
            </w:div>
            <w:div w:id="1158037134">
              <w:marLeft w:val="0"/>
              <w:marRight w:val="0"/>
              <w:marTop w:val="0"/>
              <w:marBottom w:val="0"/>
              <w:divBdr>
                <w:top w:val="none" w:sz="0" w:space="0" w:color="auto"/>
                <w:left w:val="none" w:sz="0" w:space="0" w:color="auto"/>
                <w:bottom w:val="none" w:sz="0" w:space="0" w:color="auto"/>
                <w:right w:val="none" w:sz="0" w:space="0" w:color="auto"/>
              </w:divBdr>
            </w:div>
            <w:div w:id="1561867985">
              <w:marLeft w:val="0"/>
              <w:marRight w:val="0"/>
              <w:marTop w:val="0"/>
              <w:marBottom w:val="0"/>
              <w:divBdr>
                <w:top w:val="none" w:sz="0" w:space="0" w:color="auto"/>
                <w:left w:val="none" w:sz="0" w:space="0" w:color="auto"/>
                <w:bottom w:val="none" w:sz="0" w:space="0" w:color="auto"/>
                <w:right w:val="none" w:sz="0" w:space="0" w:color="auto"/>
              </w:divBdr>
            </w:div>
            <w:div w:id="307981850">
              <w:marLeft w:val="0"/>
              <w:marRight w:val="0"/>
              <w:marTop w:val="0"/>
              <w:marBottom w:val="0"/>
              <w:divBdr>
                <w:top w:val="none" w:sz="0" w:space="0" w:color="auto"/>
                <w:left w:val="none" w:sz="0" w:space="0" w:color="auto"/>
                <w:bottom w:val="none" w:sz="0" w:space="0" w:color="auto"/>
                <w:right w:val="none" w:sz="0" w:space="0" w:color="auto"/>
              </w:divBdr>
            </w:div>
            <w:div w:id="2067408401">
              <w:marLeft w:val="0"/>
              <w:marRight w:val="0"/>
              <w:marTop w:val="0"/>
              <w:marBottom w:val="0"/>
              <w:divBdr>
                <w:top w:val="none" w:sz="0" w:space="0" w:color="auto"/>
                <w:left w:val="none" w:sz="0" w:space="0" w:color="auto"/>
                <w:bottom w:val="none" w:sz="0" w:space="0" w:color="auto"/>
                <w:right w:val="none" w:sz="0" w:space="0" w:color="auto"/>
              </w:divBdr>
            </w:div>
            <w:div w:id="1886485679">
              <w:marLeft w:val="0"/>
              <w:marRight w:val="0"/>
              <w:marTop w:val="0"/>
              <w:marBottom w:val="0"/>
              <w:divBdr>
                <w:top w:val="none" w:sz="0" w:space="0" w:color="auto"/>
                <w:left w:val="none" w:sz="0" w:space="0" w:color="auto"/>
                <w:bottom w:val="none" w:sz="0" w:space="0" w:color="auto"/>
                <w:right w:val="none" w:sz="0" w:space="0" w:color="auto"/>
              </w:divBdr>
            </w:div>
            <w:div w:id="92366554">
              <w:marLeft w:val="0"/>
              <w:marRight w:val="0"/>
              <w:marTop w:val="0"/>
              <w:marBottom w:val="0"/>
              <w:divBdr>
                <w:top w:val="none" w:sz="0" w:space="0" w:color="auto"/>
                <w:left w:val="none" w:sz="0" w:space="0" w:color="auto"/>
                <w:bottom w:val="none" w:sz="0" w:space="0" w:color="auto"/>
                <w:right w:val="none" w:sz="0" w:space="0" w:color="auto"/>
              </w:divBdr>
            </w:div>
            <w:div w:id="1596476605">
              <w:marLeft w:val="0"/>
              <w:marRight w:val="0"/>
              <w:marTop w:val="0"/>
              <w:marBottom w:val="0"/>
              <w:divBdr>
                <w:top w:val="none" w:sz="0" w:space="0" w:color="auto"/>
                <w:left w:val="none" w:sz="0" w:space="0" w:color="auto"/>
                <w:bottom w:val="none" w:sz="0" w:space="0" w:color="auto"/>
                <w:right w:val="none" w:sz="0" w:space="0" w:color="auto"/>
              </w:divBdr>
            </w:div>
            <w:div w:id="398673977">
              <w:marLeft w:val="0"/>
              <w:marRight w:val="0"/>
              <w:marTop w:val="0"/>
              <w:marBottom w:val="0"/>
              <w:divBdr>
                <w:top w:val="none" w:sz="0" w:space="0" w:color="auto"/>
                <w:left w:val="none" w:sz="0" w:space="0" w:color="auto"/>
                <w:bottom w:val="none" w:sz="0" w:space="0" w:color="auto"/>
                <w:right w:val="none" w:sz="0" w:space="0" w:color="auto"/>
              </w:divBdr>
            </w:div>
            <w:div w:id="1589580061">
              <w:marLeft w:val="0"/>
              <w:marRight w:val="0"/>
              <w:marTop w:val="0"/>
              <w:marBottom w:val="0"/>
              <w:divBdr>
                <w:top w:val="none" w:sz="0" w:space="0" w:color="auto"/>
                <w:left w:val="none" w:sz="0" w:space="0" w:color="auto"/>
                <w:bottom w:val="none" w:sz="0" w:space="0" w:color="auto"/>
                <w:right w:val="none" w:sz="0" w:space="0" w:color="auto"/>
              </w:divBdr>
            </w:div>
            <w:div w:id="28189508">
              <w:marLeft w:val="0"/>
              <w:marRight w:val="0"/>
              <w:marTop w:val="0"/>
              <w:marBottom w:val="0"/>
              <w:divBdr>
                <w:top w:val="none" w:sz="0" w:space="0" w:color="auto"/>
                <w:left w:val="none" w:sz="0" w:space="0" w:color="auto"/>
                <w:bottom w:val="none" w:sz="0" w:space="0" w:color="auto"/>
                <w:right w:val="none" w:sz="0" w:space="0" w:color="auto"/>
              </w:divBdr>
            </w:div>
            <w:div w:id="1860850317">
              <w:marLeft w:val="0"/>
              <w:marRight w:val="0"/>
              <w:marTop w:val="0"/>
              <w:marBottom w:val="0"/>
              <w:divBdr>
                <w:top w:val="none" w:sz="0" w:space="0" w:color="auto"/>
                <w:left w:val="none" w:sz="0" w:space="0" w:color="auto"/>
                <w:bottom w:val="none" w:sz="0" w:space="0" w:color="auto"/>
                <w:right w:val="none" w:sz="0" w:space="0" w:color="auto"/>
              </w:divBdr>
            </w:div>
            <w:div w:id="411703939">
              <w:marLeft w:val="0"/>
              <w:marRight w:val="0"/>
              <w:marTop w:val="0"/>
              <w:marBottom w:val="0"/>
              <w:divBdr>
                <w:top w:val="none" w:sz="0" w:space="0" w:color="auto"/>
                <w:left w:val="none" w:sz="0" w:space="0" w:color="auto"/>
                <w:bottom w:val="none" w:sz="0" w:space="0" w:color="auto"/>
                <w:right w:val="none" w:sz="0" w:space="0" w:color="auto"/>
              </w:divBdr>
            </w:div>
            <w:div w:id="280038763">
              <w:marLeft w:val="0"/>
              <w:marRight w:val="0"/>
              <w:marTop w:val="0"/>
              <w:marBottom w:val="0"/>
              <w:divBdr>
                <w:top w:val="none" w:sz="0" w:space="0" w:color="auto"/>
                <w:left w:val="none" w:sz="0" w:space="0" w:color="auto"/>
                <w:bottom w:val="none" w:sz="0" w:space="0" w:color="auto"/>
                <w:right w:val="none" w:sz="0" w:space="0" w:color="auto"/>
              </w:divBdr>
            </w:div>
            <w:div w:id="1434209383">
              <w:marLeft w:val="0"/>
              <w:marRight w:val="0"/>
              <w:marTop w:val="0"/>
              <w:marBottom w:val="0"/>
              <w:divBdr>
                <w:top w:val="none" w:sz="0" w:space="0" w:color="auto"/>
                <w:left w:val="none" w:sz="0" w:space="0" w:color="auto"/>
                <w:bottom w:val="none" w:sz="0" w:space="0" w:color="auto"/>
                <w:right w:val="none" w:sz="0" w:space="0" w:color="auto"/>
              </w:divBdr>
            </w:div>
            <w:div w:id="799687958">
              <w:marLeft w:val="0"/>
              <w:marRight w:val="0"/>
              <w:marTop w:val="0"/>
              <w:marBottom w:val="0"/>
              <w:divBdr>
                <w:top w:val="none" w:sz="0" w:space="0" w:color="auto"/>
                <w:left w:val="none" w:sz="0" w:space="0" w:color="auto"/>
                <w:bottom w:val="none" w:sz="0" w:space="0" w:color="auto"/>
                <w:right w:val="none" w:sz="0" w:space="0" w:color="auto"/>
              </w:divBdr>
            </w:div>
            <w:div w:id="2047830124">
              <w:marLeft w:val="0"/>
              <w:marRight w:val="0"/>
              <w:marTop w:val="0"/>
              <w:marBottom w:val="0"/>
              <w:divBdr>
                <w:top w:val="none" w:sz="0" w:space="0" w:color="auto"/>
                <w:left w:val="none" w:sz="0" w:space="0" w:color="auto"/>
                <w:bottom w:val="none" w:sz="0" w:space="0" w:color="auto"/>
                <w:right w:val="none" w:sz="0" w:space="0" w:color="auto"/>
              </w:divBdr>
            </w:div>
            <w:div w:id="823737737">
              <w:marLeft w:val="0"/>
              <w:marRight w:val="0"/>
              <w:marTop w:val="0"/>
              <w:marBottom w:val="0"/>
              <w:divBdr>
                <w:top w:val="none" w:sz="0" w:space="0" w:color="auto"/>
                <w:left w:val="none" w:sz="0" w:space="0" w:color="auto"/>
                <w:bottom w:val="none" w:sz="0" w:space="0" w:color="auto"/>
                <w:right w:val="none" w:sz="0" w:space="0" w:color="auto"/>
              </w:divBdr>
            </w:div>
            <w:div w:id="1242369009">
              <w:marLeft w:val="0"/>
              <w:marRight w:val="0"/>
              <w:marTop w:val="0"/>
              <w:marBottom w:val="0"/>
              <w:divBdr>
                <w:top w:val="none" w:sz="0" w:space="0" w:color="auto"/>
                <w:left w:val="none" w:sz="0" w:space="0" w:color="auto"/>
                <w:bottom w:val="none" w:sz="0" w:space="0" w:color="auto"/>
                <w:right w:val="none" w:sz="0" w:space="0" w:color="auto"/>
              </w:divBdr>
            </w:div>
            <w:div w:id="914436061">
              <w:marLeft w:val="0"/>
              <w:marRight w:val="0"/>
              <w:marTop w:val="0"/>
              <w:marBottom w:val="0"/>
              <w:divBdr>
                <w:top w:val="none" w:sz="0" w:space="0" w:color="auto"/>
                <w:left w:val="none" w:sz="0" w:space="0" w:color="auto"/>
                <w:bottom w:val="none" w:sz="0" w:space="0" w:color="auto"/>
                <w:right w:val="none" w:sz="0" w:space="0" w:color="auto"/>
              </w:divBdr>
            </w:div>
            <w:div w:id="1016925578">
              <w:marLeft w:val="0"/>
              <w:marRight w:val="0"/>
              <w:marTop w:val="0"/>
              <w:marBottom w:val="0"/>
              <w:divBdr>
                <w:top w:val="none" w:sz="0" w:space="0" w:color="auto"/>
                <w:left w:val="none" w:sz="0" w:space="0" w:color="auto"/>
                <w:bottom w:val="none" w:sz="0" w:space="0" w:color="auto"/>
                <w:right w:val="none" w:sz="0" w:space="0" w:color="auto"/>
              </w:divBdr>
            </w:div>
            <w:div w:id="1913080614">
              <w:marLeft w:val="0"/>
              <w:marRight w:val="0"/>
              <w:marTop w:val="0"/>
              <w:marBottom w:val="0"/>
              <w:divBdr>
                <w:top w:val="none" w:sz="0" w:space="0" w:color="auto"/>
                <w:left w:val="none" w:sz="0" w:space="0" w:color="auto"/>
                <w:bottom w:val="none" w:sz="0" w:space="0" w:color="auto"/>
                <w:right w:val="none" w:sz="0" w:space="0" w:color="auto"/>
              </w:divBdr>
            </w:div>
            <w:div w:id="31618971">
              <w:marLeft w:val="0"/>
              <w:marRight w:val="0"/>
              <w:marTop w:val="0"/>
              <w:marBottom w:val="0"/>
              <w:divBdr>
                <w:top w:val="none" w:sz="0" w:space="0" w:color="auto"/>
                <w:left w:val="none" w:sz="0" w:space="0" w:color="auto"/>
                <w:bottom w:val="none" w:sz="0" w:space="0" w:color="auto"/>
                <w:right w:val="none" w:sz="0" w:space="0" w:color="auto"/>
              </w:divBdr>
            </w:div>
            <w:div w:id="322003202">
              <w:marLeft w:val="0"/>
              <w:marRight w:val="0"/>
              <w:marTop w:val="0"/>
              <w:marBottom w:val="0"/>
              <w:divBdr>
                <w:top w:val="none" w:sz="0" w:space="0" w:color="auto"/>
                <w:left w:val="none" w:sz="0" w:space="0" w:color="auto"/>
                <w:bottom w:val="none" w:sz="0" w:space="0" w:color="auto"/>
                <w:right w:val="none" w:sz="0" w:space="0" w:color="auto"/>
              </w:divBdr>
            </w:div>
            <w:div w:id="799879649">
              <w:marLeft w:val="0"/>
              <w:marRight w:val="0"/>
              <w:marTop w:val="0"/>
              <w:marBottom w:val="0"/>
              <w:divBdr>
                <w:top w:val="none" w:sz="0" w:space="0" w:color="auto"/>
                <w:left w:val="none" w:sz="0" w:space="0" w:color="auto"/>
                <w:bottom w:val="none" w:sz="0" w:space="0" w:color="auto"/>
                <w:right w:val="none" w:sz="0" w:space="0" w:color="auto"/>
              </w:divBdr>
            </w:div>
            <w:div w:id="647244552">
              <w:marLeft w:val="0"/>
              <w:marRight w:val="0"/>
              <w:marTop w:val="0"/>
              <w:marBottom w:val="0"/>
              <w:divBdr>
                <w:top w:val="none" w:sz="0" w:space="0" w:color="auto"/>
                <w:left w:val="none" w:sz="0" w:space="0" w:color="auto"/>
                <w:bottom w:val="none" w:sz="0" w:space="0" w:color="auto"/>
                <w:right w:val="none" w:sz="0" w:space="0" w:color="auto"/>
              </w:divBdr>
            </w:div>
            <w:div w:id="1698308348">
              <w:marLeft w:val="0"/>
              <w:marRight w:val="0"/>
              <w:marTop w:val="0"/>
              <w:marBottom w:val="0"/>
              <w:divBdr>
                <w:top w:val="none" w:sz="0" w:space="0" w:color="auto"/>
                <w:left w:val="none" w:sz="0" w:space="0" w:color="auto"/>
                <w:bottom w:val="none" w:sz="0" w:space="0" w:color="auto"/>
                <w:right w:val="none" w:sz="0" w:space="0" w:color="auto"/>
              </w:divBdr>
            </w:div>
            <w:div w:id="1717925249">
              <w:marLeft w:val="0"/>
              <w:marRight w:val="0"/>
              <w:marTop w:val="0"/>
              <w:marBottom w:val="0"/>
              <w:divBdr>
                <w:top w:val="none" w:sz="0" w:space="0" w:color="auto"/>
                <w:left w:val="none" w:sz="0" w:space="0" w:color="auto"/>
                <w:bottom w:val="none" w:sz="0" w:space="0" w:color="auto"/>
                <w:right w:val="none" w:sz="0" w:space="0" w:color="auto"/>
              </w:divBdr>
            </w:div>
            <w:div w:id="2136218488">
              <w:marLeft w:val="0"/>
              <w:marRight w:val="0"/>
              <w:marTop w:val="0"/>
              <w:marBottom w:val="0"/>
              <w:divBdr>
                <w:top w:val="none" w:sz="0" w:space="0" w:color="auto"/>
                <w:left w:val="none" w:sz="0" w:space="0" w:color="auto"/>
                <w:bottom w:val="none" w:sz="0" w:space="0" w:color="auto"/>
                <w:right w:val="none" w:sz="0" w:space="0" w:color="auto"/>
              </w:divBdr>
            </w:div>
            <w:div w:id="1464494202">
              <w:marLeft w:val="0"/>
              <w:marRight w:val="0"/>
              <w:marTop w:val="0"/>
              <w:marBottom w:val="0"/>
              <w:divBdr>
                <w:top w:val="none" w:sz="0" w:space="0" w:color="auto"/>
                <w:left w:val="none" w:sz="0" w:space="0" w:color="auto"/>
                <w:bottom w:val="none" w:sz="0" w:space="0" w:color="auto"/>
                <w:right w:val="none" w:sz="0" w:space="0" w:color="auto"/>
              </w:divBdr>
            </w:div>
            <w:div w:id="667443577">
              <w:marLeft w:val="0"/>
              <w:marRight w:val="0"/>
              <w:marTop w:val="0"/>
              <w:marBottom w:val="0"/>
              <w:divBdr>
                <w:top w:val="none" w:sz="0" w:space="0" w:color="auto"/>
                <w:left w:val="none" w:sz="0" w:space="0" w:color="auto"/>
                <w:bottom w:val="none" w:sz="0" w:space="0" w:color="auto"/>
                <w:right w:val="none" w:sz="0" w:space="0" w:color="auto"/>
              </w:divBdr>
            </w:div>
            <w:div w:id="213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9250">
      <w:bodyDiv w:val="1"/>
      <w:marLeft w:val="0"/>
      <w:marRight w:val="0"/>
      <w:marTop w:val="0"/>
      <w:marBottom w:val="0"/>
      <w:divBdr>
        <w:top w:val="none" w:sz="0" w:space="0" w:color="auto"/>
        <w:left w:val="none" w:sz="0" w:space="0" w:color="auto"/>
        <w:bottom w:val="none" w:sz="0" w:space="0" w:color="auto"/>
        <w:right w:val="none" w:sz="0" w:space="0" w:color="auto"/>
      </w:divBdr>
    </w:div>
    <w:div w:id="1429354879">
      <w:bodyDiv w:val="1"/>
      <w:marLeft w:val="0"/>
      <w:marRight w:val="0"/>
      <w:marTop w:val="0"/>
      <w:marBottom w:val="0"/>
      <w:divBdr>
        <w:top w:val="none" w:sz="0" w:space="0" w:color="auto"/>
        <w:left w:val="none" w:sz="0" w:space="0" w:color="auto"/>
        <w:bottom w:val="none" w:sz="0" w:space="0" w:color="auto"/>
        <w:right w:val="none" w:sz="0" w:space="0" w:color="auto"/>
      </w:divBdr>
    </w:div>
    <w:div w:id="1429736994">
      <w:bodyDiv w:val="1"/>
      <w:marLeft w:val="0"/>
      <w:marRight w:val="0"/>
      <w:marTop w:val="0"/>
      <w:marBottom w:val="0"/>
      <w:divBdr>
        <w:top w:val="none" w:sz="0" w:space="0" w:color="auto"/>
        <w:left w:val="none" w:sz="0" w:space="0" w:color="auto"/>
        <w:bottom w:val="none" w:sz="0" w:space="0" w:color="auto"/>
        <w:right w:val="none" w:sz="0" w:space="0" w:color="auto"/>
      </w:divBdr>
      <w:divsChild>
        <w:div w:id="1851482381">
          <w:marLeft w:val="0"/>
          <w:marRight w:val="0"/>
          <w:marTop w:val="0"/>
          <w:marBottom w:val="0"/>
          <w:divBdr>
            <w:top w:val="none" w:sz="0" w:space="0" w:color="auto"/>
            <w:left w:val="none" w:sz="0" w:space="0" w:color="auto"/>
            <w:bottom w:val="none" w:sz="0" w:space="0" w:color="auto"/>
            <w:right w:val="none" w:sz="0" w:space="0" w:color="auto"/>
          </w:divBdr>
          <w:divsChild>
            <w:div w:id="3820640">
              <w:marLeft w:val="0"/>
              <w:marRight w:val="0"/>
              <w:marTop w:val="0"/>
              <w:marBottom w:val="0"/>
              <w:divBdr>
                <w:top w:val="none" w:sz="0" w:space="0" w:color="auto"/>
                <w:left w:val="none" w:sz="0" w:space="0" w:color="auto"/>
                <w:bottom w:val="none" w:sz="0" w:space="0" w:color="auto"/>
                <w:right w:val="none" w:sz="0" w:space="0" w:color="auto"/>
              </w:divBdr>
            </w:div>
            <w:div w:id="21178014">
              <w:marLeft w:val="0"/>
              <w:marRight w:val="0"/>
              <w:marTop w:val="0"/>
              <w:marBottom w:val="0"/>
              <w:divBdr>
                <w:top w:val="none" w:sz="0" w:space="0" w:color="auto"/>
                <w:left w:val="none" w:sz="0" w:space="0" w:color="auto"/>
                <w:bottom w:val="none" w:sz="0" w:space="0" w:color="auto"/>
                <w:right w:val="none" w:sz="0" w:space="0" w:color="auto"/>
              </w:divBdr>
            </w:div>
            <w:div w:id="146675528">
              <w:marLeft w:val="0"/>
              <w:marRight w:val="0"/>
              <w:marTop w:val="0"/>
              <w:marBottom w:val="0"/>
              <w:divBdr>
                <w:top w:val="none" w:sz="0" w:space="0" w:color="auto"/>
                <w:left w:val="none" w:sz="0" w:space="0" w:color="auto"/>
                <w:bottom w:val="none" w:sz="0" w:space="0" w:color="auto"/>
                <w:right w:val="none" w:sz="0" w:space="0" w:color="auto"/>
              </w:divBdr>
            </w:div>
            <w:div w:id="170799531">
              <w:marLeft w:val="0"/>
              <w:marRight w:val="0"/>
              <w:marTop w:val="0"/>
              <w:marBottom w:val="0"/>
              <w:divBdr>
                <w:top w:val="none" w:sz="0" w:space="0" w:color="auto"/>
                <w:left w:val="none" w:sz="0" w:space="0" w:color="auto"/>
                <w:bottom w:val="none" w:sz="0" w:space="0" w:color="auto"/>
                <w:right w:val="none" w:sz="0" w:space="0" w:color="auto"/>
              </w:divBdr>
            </w:div>
            <w:div w:id="212353013">
              <w:marLeft w:val="0"/>
              <w:marRight w:val="0"/>
              <w:marTop w:val="0"/>
              <w:marBottom w:val="0"/>
              <w:divBdr>
                <w:top w:val="none" w:sz="0" w:space="0" w:color="auto"/>
                <w:left w:val="none" w:sz="0" w:space="0" w:color="auto"/>
                <w:bottom w:val="none" w:sz="0" w:space="0" w:color="auto"/>
                <w:right w:val="none" w:sz="0" w:space="0" w:color="auto"/>
              </w:divBdr>
            </w:div>
            <w:div w:id="323821539">
              <w:marLeft w:val="0"/>
              <w:marRight w:val="0"/>
              <w:marTop w:val="0"/>
              <w:marBottom w:val="0"/>
              <w:divBdr>
                <w:top w:val="none" w:sz="0" w:space="0" w:color="auto"/>
                <w:left w:val="none" w:sz="0" w:space="0" w:color="auto"/>
                <w:bottom w:val="none" w:sz="0" w:space="0" w:color="auto"/>
                <w:right w:val="none" w:sz="0" w:space="0" w:color="auto"/>
              </w:divBdr>
            </w:div>
            <w:div w:id="361633720">
              <w:marLeft w:val="0"/>
              <w:marRight w:val="0"/>
              <w:marTop w:val="0"/>
              <w:marBottom w:val="0"/>
              <w:divBdr>
                <w:top w:val="none" w:sz="0" w:space="0" w:color="auto"/>
                <w:left w:val="none" w:sz="0" w:space="0" w:color="auto"/>
                <w:bottom w:val="none" w:sz="0" w:space="0" w:color="auto"/>
                <w:right w:val="none" w:sz="0" w:space="0" w:color="auto"/>
              </w:divBdr>
            </w:div>
            <w:div w:id="432940336">
              <w:marLeft w:val="0"/>
              <w:marRight w:val="0"/>
              <w:marTop w:val="0"/>
              <w:marBottom w:val="0"/>
              <w:divBdr>
                <w:top w:val="none" w:sz="0" w:space="0" w:color="auto"/>
                <w:left w:val="none" w:sz="0" w:space="0" w:color="auto"/>
                <w:bottom w:val="none" w:sz="0" w:space="0" w:color="auto"/>
                <w:right w:val="none" w:sz="0" w:space="0" w:color="auto"/>
              </w:divBdr>
            </w:div>
            <w:div w:id="548034141">
              <w:marLeft w:val="0"/>
              <w:marRight w:val="0"/>
              <w:marTop w:val="0"/>
              <w:marBottom w:val="0"/>
              <w:divBdr>
                <w:top w:val="none" w:sz="0" w:space="0" w:color="auto"/>
                <w:left w:val="none" w:sz="0" w:space="0" w:color="auto"/>
                <w:bottom w:val="none" w:sz="0" w:space="0" w:color="auto"/>
                <w:right w:val="none" w:sz="0" w:space="0" w:color="auto"/>
              </w:divBdr>
            </w:div>
            <w:div w:id="680477060">
              <w:marLeft w:val="0"/>
              <w:marRight w:val="0"/>
              <w:marTop w:val="0"/>
              <w:marBottom w:val="0"/>
              <w:divBdr>
                <w:top w:val="none" w:sz="0" w:space="0" w:color="auto"/>
                <w:left w:val="none" w:sz="0" w:space="0" w:color="auto"/>
                <w:bottom w:val="none" w:sz="0" w:space="0" w:color="auto"/>
                <w:right w:val="none" w:sz="0" w:space="0" w:color="auto"/>
              </w:divBdr>
            </w:div>
            <w:div w:id="806045447">
              <w:marLeft w:val="0"/>
              <w:marRight w:val="0"/>
              <w:marTop w:val="0"/>
              <w:marBottom w:val="0"/>
              <w:divBdr>
                <w:top w:val="none" w:sz="0" w:space="0" w:color="auto"/>
                <w:left w:val="none" w:sz="0" w:space="0" w:color="auto"/>
                <w:bottom w:val="none" w:sz="0" w:space="0" w:color="auto"/>
                <w:right w:val="none" w:sz="0" w:space="0" w:color="auto"/>
              </w:divBdr>
            </w:div>
            <w:div w:id="874125169">
              <w:marLeft w:val="0"/>
              <w:marRight w:val="0"/>
              <w:marTop w:val="0"/>
              <w:marBottom w:val="0"/>
              <w:divBdr>
                <w:top w:val="none" w:sz="0" w:space="0" w:color="auto"/>
                <w:left w:val="none" w:sz="0" w:space="0" w:color="auto"/>
                <w:bottom w:val="none" w:sz="0" w:space="0" w:color="auto"/>
                <w:right w:val="none" w:sz="0" w:space="0" w:color="auto"/>
              </w:divBdr>
            </w:div>
            <w:div w:id="1008605770">
              <w:marLeft w:val="0"/>
              <w:marRight w:val="0"/>
              <w:marTop w:val="0"/>
              <w:marBottom w:val="0"/>
              <w:divBdr>
                <w:top w:val="none" w:sz="0" w:space="0" w:color="auto"/>
                <w:left w:val="none" w:sz="0" w:space="0" w:color="auto"/>
                <w:bottom w:val="none" w:sz="0" w:space="0" w:color="auto"/>
                <w:right w:val="none" w:sz="0" w:space="0" w:color="auto"/>
              </w:divBdr>
            </w:div>
            <w:div w:id="1112169789">
              <w:marLeft w:val="0"/>
              <w:marRight w:val="0"/>
              <w:marTop w:val="0"/>
              <w:marBottom w:val="0"/>
              <w:divBdr>
                <w:top w:val="none" w:sz="0" w:space="0" w:color="auto"/>
                <w:left w:val="none" w:sz="0" w:space="0" w:color="auto"/>
                <w:bottom w:val="none" w:sz="0" w:space="0" w:color="auto"/>
                <w:right w:val="none" w:sz="0" w:space="0" w:color="auto"/>
              </w:divBdr>
            </w:div>
            <w:div w:id="1203404208">
              <w:marLeft w:val="0"/>
              <w:marRight w:val="0"/>
              <w:marTop w:val="0"/>
              <w:marBottom w:val="0"/>
              <w:divBdr>
                <w:top w:val="none" w:sz="0" w:space="0" w:color="auto"/>
                <w:left w:val="none" w:sz="0" w:space="0" w:color="auto"/>
                <w:bottom w:val="none" w:sz="0" w:space="0" w:color="auto"/>
                <w:right w:val="none" w:sz="0" w:space="0" w:color="auto"/>
              </w:divBdr>
            </w:div>
            <w:div w:id="1361280372">
              <w:marLeft w:val="0"/>
              <w:marRight w:val="0"/>
              <w:marTop w:val="0"/>
              <w:marBottom w:val="0"/>
              <w:divBdr>
                <w:top w:val="none" w:sz="0" w:space="0" w:color="auto"/>
                <w:left w:val="none" w:sz="0" w:space="0" w:color="auto"/>
                <w:bottom w:val="none" w:sz="0" w:space="0" w:color="auto"/>
                <w:right w:val="none" w:sz="0" w:space="0" w:color="auto"/>
              </w:divBdr>
            </w:div>
            <w:div w:id="1461652737">
              <w:marLeft w:val="0"/>
              <w:marRight w:val="0"/>
              <w:marTop w:val="0"/>
              <w:marBottom w:val="0"/>
              <w:divBdr>
                <w:top w:val="none" w:sz="0" w:space="0" w:color="auto"/>
                <w:left w:val="none" w:sz="0" w:space="0" w:color="auto"/>
                <w:bottom w:val="none" w:sz="0" w:space="0" w:color="auto"/>
                <w:right w:val="none" w:sz="0" w:space="0" w:color="auto"/>
              </w:divBdr>
            </w:div>
            <w:div w:id="1514684255">
              <w:marLeft w:val="0"/>
              <w:marRight w:val="0"/>
              <w:marTop w:val="0"/>
              <w:marBottom w:val="0"/>
              <w:divBdr>
                <w:top w:val="none" w:sz="0" w:space="0" w:color="auto"/>
                <w:left w:val="none" w:sz="0" w:space="0" w:color="auto"/>
                <w:bottom w:val="none" w:sz="0" w:space="0" w:color="auto"/>
                <w:right w:val="none" w:sz="0" w:space="0" w:color="auto"/>
              </w:divBdr>
            </w:div>
            <w:div w:id="1672757244">
              <w:marLeft w:val="0"/>
              <w:marRight w:val="0"/>
              <w:marTop w:val="0"/>
              <w:marBottom w:val="0"/>
              <w:divBdr>
                <w:top w:val="none" w:sz="0" w:space="0" w:color="auto"/>
                <w:left w:val="none" w:sz="0" w:space="0" w:color="auto"/>
                <w:bottom w:val="none" w:sz="0" w:space="0" w:color="auto"/>
                <w:right w:val="none" w:sz="0" w:space="0" w:color="auto"/>
              </w:divBdr>
            </w:div>
            <w:div w:id="1686440919">
              <w:marLeft w:val="0"/>
              <w:marRight w:val="0"/>
              <w:marTop w:val="0"/>
              <w:marBottom w:val="0"/>
              <w:divBdr>
                <w:top w:val="none" w:sz="0" w:space="0" w:color="auto"/>
                <w:left w:val="none" w:sz="0" w:space="0" w:color="auto"/>
                <w:bottom w:val="none" w:sz="0" w:space="0" w:color="auto"/>
                <w:right w:val="none" w:sz="0" w:space="0" w:color="auto"/>
              </w:divBdr>
            </w:div>
            <w:div w:id="1806503791">
              <w:marLeft w:val="0"/>
              <w:marRight w:val="0"/>
              <w:marTop w:val="0"/>
              <w:marBottom w:val="0"/>
              <w:divBdr>
                <w:top w:val="none" w:sz="0" w:space="0" w:color="auto"/>
                <w:left w:val="none" w:sz="0" w:space="0" w:color="auto"/>
                <w:bottom w:val="none" w:sz="0" w:space="0" w:color="auto"/>
                <w:right w:val="none" w:sz="0" w:space="0" w:color="auto"/>
              </w:divBdr>
            </w:div>
            <w:div w:id="18821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4308">
      <w:bodyDiv w:val="1"/>
      <w:marLeft w:val="0"/>
      <w:marRight w:val="0"/>
      <w:marTop w:val="0"/>
      <w:marBottom w:val="0"/>
      <w:divBdr>
        <w:top w:val="none" w:sz="0" w:space="0" w:color="auto"/>
        <w:left w:val="none" w:sz="0" w:space="0" w:color="auto"/>
        <w:bottom w:val="none" w:sz="0" w:space="0" w:color="auto"/>
        <w:right w:val="none" w:sz="0" w:space="0" w:color="auto"/>
      </w:divBdr>
    </w:div>
    <w:div w:id="1450976531">
      <w:bodyDiv w:val="1"/>
      <w:marLeft w:val="0"/>
      <w:marRight w:val="0"/>
      <w:marTop w:val="0"/>
      <w:marBottom w:val="0"/>
      <w:divBdr>
        <w:top w:val="none" w:sz="0" w:space="0" w:color="auto"/>
        <w:left w:val="none" w:sz="0" w:space="0" w:color="auto"/>
        <w:bottom w:val="none" w:sz="0" w:space="0" w:color="auto"/>
        <w:right w:val="none" w:sz="0" w:space="0" w:color="auto"/>
      </w:divBdr>
    </w:div>
    <w:div w:id="1463881494">
      <w:bodyDiv w:val="1"/>
      <w:marLeft w:val="0"/>
      <w:marRight w:val="0"/>
      <w:marTop w:val="0"/>
      <w:marBottom w:val="0"/>
      <w:divBdr>
        <w:top w:val="none" w:sz="0" w:space="0" w:color="auto"/>
        <w:left w:val="none" w:sz="0" w:space="0" w:color="auto"/>
        <w:bottom w:val="none" w:sz="0" w:space="0" w:color="auto"/>
        <w:right w:val="none" w:sz="0" w:space="0" w:color="auto"/>
      </w:divBdr>
    </w:div>
    <w:div w:id="1464543247">
      <w:bodyDiv w:val="1"/>
      <w:marLeft w:val="0"/>
      <w:marRight w:val="0"/>
      <w:marTop w:val="0"/>
      <w:marBottom w:val="0"/>
      <w:divBdr>
        <w:top w:val="none" w:sz="0" w:space="0" w:color="auto"/>
        <w:left w:val="none" w:sz="0" w:space="0" w:color="auto"/>
        <w:bottom w:val="none" w:sz="0" w:space="0" w:color="auto"/>
        <w:right w:val="none" w:sz="0" w:space="0" w:color="auto"/>
      </w:divBdr>
    </w:div>
    <w:div w:id="1470856927">
      <w:bodyDiv w:val="1"/>
      <w:marLeft w:val="0"/>
      <w:marRight w:val="0"/>
      <w:marTop w:val="0"/>
      <w:marBottom w:val="0"/>
      <w:divBdr>
        <w:top w:val="none" w:sz="0" w:space="0" w:color="auto"/>
        <w:left w:val="none" w:sz="0" w:space="0" w:color="auto"/>
        <w:bottom w:val="none" w:sz="0" w:space="0" w:color="auto"/>
        <w:right w:val="none" w:sz="0" w:space="0" w:color="auto"/>
      </w:divBdr>
    </w:div>
    <w:div w:id="1481653892">
      <w:bodyDiv w:val="1"/>
      <w:marLeft w:val="0"/>
      <w:marRight w:val="0"/>
      <w:marTop w:val="0"/>
      <w:marBottom w:val="0"/>
      <w:divBdr>
        <w:top w:val="none" w:sz="0" w:space="0" w:color="auto"/>
        <w:left w:val="none" w:sz="0" w:space="0" w:color="auto"/>
        <w:bottom w:val="none" w:sz="0" w:space="0" w:color="auto"/>
        <w:right w:val="none" w:sz="0" w:space="0" w:color="auto"/>
      </w:divBdr>
    </w:div>
    <w:div w:id="1484932733">
      <w:bodyDiv w:val="1"/>
      <w:marLeft w:val="0"/>
      <w:marRight w:val="0"/>
      <w:marTop w:val="0"/>
      <w:marBottom w:val="0"/>
      <w:divBdr>
        <w:top w:val="none" w:sz="0" w:space="0" w:color="auto"/>
        <w:left w:val="none" w:sz="0" w:space="0" w:color="auto"/>
        <w:bottom w:val="none" w:sz="0" w:space="0" w:color="auto"/>
        <w:right w:val="none" w:sz="0" w:space="0" w:color="auto"/>
      </w:divBdr>
    </w:div>
    <w:div w:id="1485318230">
      <w:bodyDiv w:val="1"/>
      <w:marLeft w:val="0"/>
      <w:marRight w:val="0"/>
      <w:marTop w:val="0"/>
      <w:marBottom w:val="0"/>
      <w:divBdr>
        <w:top w:val="none" w:sz="0" w:space="0" w:color="auto"/>
        <w:left w:val="none" w:sz="0" w:space="0" w:color="auto"/>
        <w:bottom w:val="none" w:sz="0" w:space="0" w:color="auto"/>
        <w:right w:val="none" w:sz="0" w:space="0" w:color="auto"/>
      </w:divBdr>
      <w:divsChild>
        <w:div w:id="1552767138">
          <w:marLeft w:val="0"/>
          <w:marRight w:val="0"/>
          <w:marTop w:val="0"/>
          <w:marBottom w:val="0"/>
          <w:divBdr>
            <w:top w:val="none" w:sz="0" w:space="0" w:color="auto"/>
            <w:left w:val="none" w:sz="0" w:space="0" w:color="auto"/>
            <w:bottom w:val="none" w:sz="0" w:space="0" w:color="auto"/>
            <w:right w:val="none" w:sz="0" w:space="0" w:color="auto"/>
          </w:divBdr>
          <w:divsChild>
            <w:div w:id="28578793">
              <w:marLeft w:val="0"/>
              <w:marRight w:val="0"/>
              <w:marTop w:val="0"/>
              <w:marBottom w:val="0"/>
              <w:divBdr>
                <w:top w:val="none" w:sz="0" w:space="0" w:color="auto"/>
                <w:left w:val="none" w:sz="0" w:space="0" w:color="auto"/>
                <w:bottom w:val="none" w:sz="0" w:space="0" w:color="auto"/>
                <w:right w:val="none" w:sz="0" w:space="0" w:color="auto"/>
              </w:divBdr>
            </w:div>
            <w:div w:id="1313413163">
              <w:marLeft w:val="0"/>
              <w:marRight w:val="0"/>
              <w:marTop w:val="0"/>
              <w:marBottom w:val="0"/>
              <w:divBdr>
                <w:top w:val="none" w:sz="0" w:space="0" w:color="auto"/>
                <w:left w:val="none" w:sz="0" w:space="0" w:color="auto"/>
                <w:bottom w:val="none" w:sz="0" w:space="0" w:color="auto"/>
                <w:right w:val="none" w:sz="0" w:space="0" w:color="auto"/>
              </w:divBdr>
            </w:div>
            <w:div w:id="1068378192">
              <w:marLeft w:val="0"/>
              <w:marRight w:val="0"/>
              <w:marTop w:val="0"/>
              <w:marBottom w:val="0"/>
              <w:divBdr>
                <w:top w:val="none" w:sz="0" w:space="0" w:color="auto"/>
                <w:left w:val="none" w:sz="0" w:space="0" w:color="auto"/>
                <w:bottom w:val="none" w:sz="0" w:space="0" w:color="auto"/>
                <w:right w:val="none" w:sz="0" w:space="0" w:color="auto"/>
              </w:divBdr>
            </w:div>
            <w:div w:id="553397657">
              <w:marLeft w:val="0"/>
              <w:marRight w:val="0"/>
              <w:marTop w:val="0"/>
              <w:marBottom w:val="0"/>
              <w:divBdr>
                <w:top w:val="none" w:sz="0" w:space="0" w:color="auto"/>
                <w:left w:val="none" w:sz="0" w:space="0" w:color="auto"/>
                <w:bottom w:val="none" w:sz="0" w:space="0" w:color="auto"/>
                <w:right w:val="none" w:sz="0" w:space="0" w:color="auto"/>
              </w:divBdr>
            </w:div>
            <w:div w:id="1622759879">
              <w:marLeft w:val="0"/>
              <w:marRight w:val="0"/>
              <w:marTop w:val="0"/>
              <w:marBottom w:val="0"/>
              <w:divBdr>
                <w:top w:val="none" w:sz="0" w:space="0" w:color="auto"/>
                <w:left w:val="none" w:sz="0" w:space="0" w:color="auto"/>
                <w:bottom w:val="none" w:sz="0" w:space="0" w:color="auto"/>
                <w:right w:val="none" w:sz="0" w:space="0" w:color="auto"/>
              </w:divBdr>
            </w:div>
            <w:div w:id="1246037709">
              <w:marLeft w:val="0"/>
              <w:marRight w:val="0"/>
              <w:marTop w:val="0"/>
              <w:marBottom w:val="0"/>
              <w:divBdr>
                <w:top w:val="none" w:sz="0" w:space="0" w:color="auto"/>
                <w:left w:val="none" w:sz="0" w:space="0" w:color="auto"/>
                <w:bottom w:val="none" w:sz="0" w:space="0" w:color="auto"/>
                <w:right w:val="none" w:sz="0" w:space="0" w:color="auto"/>
              </w:divBdr>
            </w:div>
            <w:div w:id="1634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2905">
      <w:bodyDiv w:val="1"/>
      <w:marLeft w:val="0"/>
      <w:marRight w:val="0"/>
      <w:marTop w:val="0"/>
      <w:marBottom w:val="0"/>
      <w:divBdr>
        <w:top w:val="none" w:sz="0" w:space="0" w:color="auto"/>
        <w:left w:val="none" w:sz="0" w:space="0" w:color="auto"/>
        <w:bottom w:val="none" w:sz="0" w:space="0" w:color="auto"/>
        <w:right w:val="none" w:sz="0" w:space="0" w:color="auto"/>
      </w:divBdr>
    </w:div>
    <w:div w:id="1500926071">
      <w:bodyDiv w:val="1"/>
      <w:marLeft w:val="0"/>
      <w:marRight w:val="0"/>
      <w:marTop w:val="0"/>
      <w:marBottom w:val="0"/>
      <w:divBdr>
        <w:top w:val="none" w:sz="0" w:space="0" w:color="auto"/>
        <w:left w:val="none" w:sz="0" w:space="0" w:color="auto"/>
        <w:bottom w:val="none" w:sz="0" w:space="0" w:color="auto"/>
        <w:right w:val="none" w:sz="0" w:space="0" w:color="auto"/>
      </w:divBdr>
    </w:div>
    <w:div w:id="1510023988">
      <w:bodyDiv w:val="1"/>
      <w:marLeft w:val="0"/>
      <w:marRight w:val="0"/>
      <w:marTop w:val="0"/>
      <w:marBottom w:val="0"/>
      <w:divBdr>
        <w:top w:val="none" w:sz="0" w:space="0" w:color="auto"/>
        <w:left w:val="none" w:sz="0" w:space="0" w:color="auto"/>
        <w:bottom w:val="none" w:sz="0" w:space="0" w:color="auto"/>
        <w:right w:val="none" w:sz="0" w:space="0" w:color="auto"/>
      </w:divBdr>
    </w:div>
    <w:div w:id="1515223499">
      <w:bodyDiv w:val="1"/>
      <w:marLeft w:val="0"/>
      <w:marRight w:val="0"/>
      <w:marTop w:val="0"/>
      <w:marBottom w:val="0"/>
      <w:divBdr>
        <w:top w:val="none" w:sz="0" w:space="0" w:color="auto"/>
        <w:left w:val="none" w:sz="0" w:space="0" w:color="auto"/>
        <w:bottom w:val="none" w:sz="0" w:space="0" w:color="auto"/>
        <w:right w:val="none" w:sz="0" w:space="0" w:color="auto"/>
      </w:divBdr>
      <w:divsChild>
        <w:div w:id="1026713443">
          <w:marLeft w:val="0"/>
          <w:marRight w:val="0"/>
          <w:marTop w:val="0"/>
          <w:marBottom w:val="0"/>
          <w:divBdr>
            <w:top w:val="none" w:sz="0" w:space="0" w:color="auto"/>
            <w:left w:val="none" w:sz="0" w:space="0" w:color="auto"/>
            <w:bottom w:val="none" w:sz="0" w:space="0" w:color="auto"/>
            <w:right w:val="none" w:sz="0" w:space="0" w:color="auto"/>
          </w:divBdr>
          <w:divsChild>
            <w:div w:id="1458067285">
              <w:marLeft w:val="0"/>
              <w:marRight w:val="0"/>
              <w:marTop w:val="0"/>
              <w:marBottom w:val="0"/>
              <w:divBdr>
                <w:top w:val="none" w:sz="0" w:space="0" w:color="auto"/>
                <w:left w:val="none" w:sz="0" w:space="0" w:color="auto"/>
                <w:bottom w:val="none" w:sz="0" w:space="0" w:color="auto"/>
                <w:right w:val="none" w:sz="0" w:space="0" w:color="auto"/>
              </w:divBdr>
            </w:div>
            <w:div w:id="1980068655">
              <w:marLeft w:val="0"/>
              <w:marRight w:val="0"/>
              <w:marTop w:val="0"/>
              <w:marBottom w:val="0"/>
              <w:divBdr>
                <w:top w:val="none" w:sz="0" w:space="0" w:color="auto"/>
                <w:left w:val="none" w:sz="0" w:space="0" w:color="auto"/>
                <w:bottom w:val="none" w:sz="0" w:space="0" w:color="auto"/>
                <w:right w:val="none" w:sz="0" w:space="0" w:color="auto"/>
              </w:divBdr>
            </w:div>
            <w:div w:id="2137603716">
              <w:marLeft w:val="0"/>
              <w:marRight w:val="0"/>
              <w:marTop w:val="0"/>
              <w:marBottom w:val="0"/>
              <w:divBdr>
                <w:top w:val="none" w:sz="0" w:space="0" w:color="auto"/>
                <w:left w:val="none" w:sz="0" w:space="0" w:color="auto"/>
                <w:bottom w:val="none" w:sz="0" w:space="0" w:color="auto"/>
                <w:right w:val="none" w:sz="0" w:space="0" w:color="auto"/>
              </w:divBdr>
            </w:div>
            <w:div w:id="1539782606">
              <w:marLeft w:val="0"/>
              <w:marRight w:val="0"/>
              <w:marTop w:val="0"/>
              <w:marBottom w:val="0"/>
              <w:divBdr>
                <w:top w:val="none" w:sz="0" w:space="0" w:color="auto"/>
                <w:left w:val="none" w:sz="0" w:space="0" w:color="auto"/>
                <w:bottom w:val="none" w:sz="0" w:space="0" w:color="auto"/>
                <w:right w:val="none" w:sz="0" w:space="0" w:color="auto"/>
              </w:divBdr>
            </w:div>
            <w:div w:id="1740785568">
              <w:marLeft w:val="0"/>
              <w:marRight w:val="0"/>
              <w:marTop w:val="0"/>
              <w:marBottom w:val="0"/>
              <w:divBdr>
                <w:top w:val="none" w:sz="0" w:space="0" w:color="auto"/>
                <w:left w:val="none" w:sz="0" w:space="0" w:color="auto"/>
                <w:bottom w:val="none" w:sz="0" w:space="0" w:color="auto"/>
                <w:right w:val="none" w:sz="0" w:space="0" w:color="auto"/>
              </w:divBdr>
            </w:div>
            <w:div w:id="1493913329">
              <w:marLeft w:val="0"/>
              <w:marRight w:val="0"/>
              <w:marTop w:val="0"/>
              <w:marBottom w:val="0"/>
              <w:divBdr>
                <w:top w:val="none" w:sz="0" w:space="0" w:color="auto"/>
                <w:left w:val="none" w:sz="0" w:space="0" w:color="auto"/>
                <w:bottom w:val="none" w:sz="0" w:space="0" w:color="auto"/>
                <w:right w:val="none" w:sz="0" w:space="0" w:color="auto"/>
              </w:divBdr>
            </w:div>
            <w:div w:id="651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1045">
      <w:bodyDiv w:val="1"/>
      <w:marLeft w:val="0"/>
      <w:marRight w:val="0"/>
      <w:marTop w:val="0"/>
      <w:marBottom w:val="0"/>
      <w:divBdr>
        <w:top w:val="none" w:sz="0" w:space="0" w:color="auto"/>
        <w:left w:val="none" w:sz="0" w:space="0" w:color="auto"/>
        <w:bottom w:val="none" w:sz="0" w:space="0" w:color="auto"/>
        <w:right w:val="none" w:sz="0" w:space="0" w:color="auto"/>
      </w:divBdr>
    </w:div>
    <w:div w:id="1524518111">
      <w:bodyDiv w:val="1"/>
      <w:marLeft w:val="0"/>
      <w:marRight w:val="0"/>
      <w:marTop w:val="0"/>
      <w:marBottom w:val="0"/>
      <w:divBdr>
        <w:top w:val="none" w:sz="0" w:space="0" w:color="auto"/>
        <w:left w:val="none" w:sz="0" w:space="0" w:color="auto"/>
        <w:bottom w:val="none" w:sz="0" w:space="0" w:color="auto"/>
        <w:right w:val="none" w:sz="0" w:space="0" w:color="auto"/>
      </w:divBdr>
    </w:div>
    <w:div w:id="1538396959">
      <w:bodyDiv w:val="1"/>
      <w:marLeft w:val="0"/>
      <w:marRight w:val="0"/>
      <w:marTop w:val="0"/>
      <w:marBottom w:val="0"/>
      <w:divBdr>
        <w:top w:val="none" w:sz="0" w:space="0" w:color="auto"/>
        <w:left w:val="none" w:sz="0" w:space="0" w:color="auto"/>
        <w:bottom w:val="none" w:sz="0" w:space="0" w:color="auto"/>
        <w:right w:val="none" w:sz="0" w:space="0" w:color="auto"/>
      </w:divBdr>
    </w:div>
    <w:div w:id="1543664734">
      <w:bodyDiv w:val="1"/>
      <w:marLeft w:val="0"/>
      <w:marRight w:val="0"/>
      <w:marTop w:val="0"/>
      <w:marBottom w:val="0"/>
      <w:divBdr>
        <w:top w:val="none" w:sz="0" w:space="0" w:color="auto"/>
        <w:left w:val="none" w:sz="0" w:space="0" w:color="auto"/>
        <w:bottom w:val="none" w:sz="0" w:space="0" w:color="auto"/>
        <w:right w:val="none" w:sz="0" w:space="0" w:color="auto"/>
      </w:divBdr>
    </w:div>
    <w:div w:id="1545407927">
      <w:bodyDiv w:val="1"/>
      <w:marLeft w:val="0"/>
      <w:marRight w:val="0"/>
      <w:marTop w:val="0"/>
      <w:marBottom w:val="0"/>
      <w:divBdr>
        <w:top w:val="none" w:sz="0" w:space="0" w:color="auto"/>
        <w:left w:val="none" w:sz="0" w:space="0" w:color="auto"/>
        <w:bottom w:val="none" w:sz="0" w:space="0" w:color="auto"/>
        <w:right w:val="none" w:sz="0" w:space="0" w:color="auto"/>
      </w:divBdr>
    </w:div>
    <w:div w:id="1546521454">
      <w:bodyDiv w:val="1"/>
      <w:marLeft w:val="0"/>
      <w:marRight w:val="0"/>
      <w:marTop w:val="0"/>
      <w:marBottom w:val="0"/>
      <w:divBdr>
        <w:top w:val="none" w:sz="0" w:space="0" w:color="auto"/>
        <w:left w:val="none" w:sz="0" w:space="0" w:color="auto"/>
        <w:bottom w:val="none" w:sz="0" w:space="0" w:color="auto"/>
        <w:right w:val="none" w:sz="0" w:space="0" w:color="auto"/>
      </w:divBdr>
      <w:divsChild>
        <w:div w:id="1912882977">
          <w:marLeft w:val="0"/>
          <w:marRight w:val="0"/>
          <w:marTop w:val="0"/>
          <w:marBottom w:val="0"/>
          <w:divBdr>
            <w:top w:val="none" w:sz="0" w:space="0" w:color="auto"/>
            <w:left w:val="none" w:sz="0" w:space="0" w:color="auto"/>
            <w:bottom w:val="none" w:sz="0" w:space="0" w:color="auto"/>
            <w:right w:val="none" w:sz="0" w:space="0" w:color="auto"/>
          </w:divBdr>
          <w:divsChild>
            <w:div w:id="150497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2731">
      <w:bodyDiv w:val="1"/>
      <w:marLeft w:val="0"/>
      <w:marRight w:val="0"/>
      <w:marTop w:val="0"/>
      <w:marBottom w:val="0"/>
      <w:divBdr>
        <w:top w:val="none" w:sz="0" w:space="0" w:color="auto"/>
        <w:left w:val="none" w:sz="0" w:space="0" w:color="auto"/>
        <w:bottom w:val="none" w:sz="0" w:space="0" w:color="auto"/>
        <w:right w:val="none" w:sz="0" w:space="0" w:color="auto"/>
      </w:divBdr>
    </w:div>
    <w:div w:id="1551569978">
      <w:bodyDiv w:val="1"/>
      <w:marLeft w:val="0"/>
      <w:marRight w:val="0"/>
      <w:marTop w:val="0"/>
      <w:marBottom w:val="0"/>
      <w:divBdr>
        <w:top w:val="none" w:sz="0" w:space="0" w:color="auto"/>
        <w:left w:val="none" w:sz="0" w:space="0" w:color="auto"/>
        <w:bottom w:val="none" w:sz="0" w:space="0" w:color="auto"/>
        <w:right w:val="none" w:sz="0" w:space="0" w:color="auto"/>
      </w:divBdr>
      <w:divsChild>
        <w:div w:id="46614662">
          <w:marLeft w:val="0"/>
          <w:marRight w:val="0"/>
          <w:marTop w:val="0"/>
          <w:marBottom w:val="0"/>
          <w:divBdr>
            <w:top w:val="none" w:sz="0" w:space="0" w:color="auto"/>
            <w:left w:val="none" w:sz="0" w:space="0" w:color="auto"/>
            <w:bottom w:val="none" w:sz="0" w:space="0" w:color="auto"/>
            <w:right w:val="none" w:sz="0" w:space="0" w:color="auto"/>
          </w:divBdr>
          <w:divsChild>
            <w:div w:id="526718147">
              <w:marLeft w:val="0"/>
              <w:marRight w:val="0"/>
              <w:marTop w:val="0"/>
              <w:marBottom w:val="0"/>
              <w:divBdr>
                <w:top w:val="none" w:sz="0" w:space="0" w:color="auto"/>
                <w:left w:val="none" w:sz="0" w:space="0" w:color="auto"/>
                <w:bottom w:val="none" w:sz="0" w:space="0" w:color="auto"/>
                <w:right w:val="none" w:sz="0" w:space="0" w:color="auto"/>
              </w:divBdr>
            </w:div>
            <w:div w:id="426195478">
              <w:marLeft w:val="0"/>
              <w:marRight w:val="0"/>
              <w:marTop w:val="0"/>
              <w:marBottom w:val="0"/>
              <w:divBdr>
                <w:top w:val="none" w:sz="0" w:space="0" w:color="auto"/>
                <w:left w:val="none" w:sz="0" w:space="0" w:color="auto"/>
                <w:bottom w:val="none" w:sz="0" w:space="0" w:color="auto"/>
                <w:right w:val="none" w:sz="0" w:space="0" w:color="auto"/>
              </w:divBdr>
            </w:div>
            <w:div w:id="1680081902">
              <w:marLeft w:val="0"/>
              <w:marRight w:val="0"/>
              <w:marTop w:val="0"/>
              <w:marBottom w:val="0"/>
              <w:divBdr>
                <w:top w:val="none" w:sz="0" w:space="0" w:color="auto"/>
                <w:left w:val="none" w:sz="0" w:space="0" w:color="auto"/>
                <w:bottom w:val="none" w:sz="0" w:space="0" w:color="auto"/>
                <w:right w:val="none" w:sz="0" w:space="0" w:color="auto"/>
              </w:divBdr>
            </w:div>
            <w:div w:id="1560552025">
              <w:marLeft w:val="0"/>
              <w:marRight w:val="0"/>
              <w:marTop w:val="0"/>
              <w:marBottom w:val="0"/>
              <w:divBdr>
                <w:top w:val="none" w:sz="0" w:space="0" w:color="auto"/>
                <w:left w:val="none" w:sz="0" w:space="0" w:color="auto"/>
                <w:bottom w:val="none" w:sz="0" w:space="0" w:color="auto"/>
                <w:right w:val="none" w:sz="0" w:space="0" w:color="auto"/>
              </w:divBdr>
            </w:div>
            <w:div w:id="1137147284">
              <w:marLeft w:val="0"/>
              <w:marRight w:val="0"/>
              <w:marTop w:val="0"/>
              <w:marBottom w:val="0"/>
              <w:divBdr>
                <w:top w:val="none" w:sz="0" w:space="0" w:color="auto"/>
                <w:left w:val="none" w:sz="0" w:space="0" w:color="auto"/>
                <w:bottom w:val="none" w:sz="0" w:space="0" w:color="auto"/>
                <w:right w:val="none" w:sz="0" w:space="0" w:color="auto"/>
              </w:divBdr>
            </w:div>
            <w:div w:id="1351026088">
              <w:marLeft w:val="0"/>
              <w:marRight w:val="0"/>
              <w:marTop w:val="0"/>
              <w:marBottom w:val="0"/>
              <w:divBdr>
                <w:top w:val="none" w:sz="0" w:space="0" w:color="auto"/>
                <w:left w:val="none" w:sz="0" w:space="0" w:color="auto"/>
                <w:bottom w:val="none" w:sz="0" w:space="0" w:color="auto"/>
                <w:right w:val="none" w:sz="0" w:space="0" w:color="auto"/>
              </w:divBdr>
            </w:div>
            <w:div w:id="46295656">
              <w:marLeft w:val="0"/>
              <w:marRight w:val="0"/>
              <w:marTop w:val="0"/>
              <w:marBottom w:val="0"/>
              <w:divBdr>
                <w:top w:val="none" w:sz="0" w:space="0" w:color="auto"/>
                <w:left w:val="none" w:sz="0" w:space="0" w:color="auto"/>
                <w:bottom w:val="none" w:sz="0" w:space="0" w:color="auto"/>
                <w:right w:val="none" w:sz="0" w:space="0" w:color="auto"/>
              </w:divBdr>
            </w:div>
            <w:div w:id="1284993194">
              <w:marLeft w:val="0"/>
              <w:marRight w:val="0"/>
              <w:marTop w:val="0"/>
              <w:marBottom w:val="0"/>
              <w:divBdr>
                <w:top w:val="none" w:sz="0" w:space="0" w:color="auto"/>
                <w:left w:val="none" w:sz="0" w:space="0" w:color="auto"/>
                <w:bottom w:val="none" w:sz="0" w:space="0" w:color="auto"/>
                <w:right w:val="none" w:sz="0" w:space="0" w:color="auto"/>
              </w:divBdr>
            </w:div>
            <w:div w:id="13157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01155">
      <w:bodyDiv w:val="1"/>
      <w:marLeft w:val="0"/>
      <w:marRight w:val="0"/>
      <w:marTop w:val="0"/>
      <w:marBottom w:val="0"/>
      <w:divBdr>
        <w:top w:val="none" w:sz="0" w:space="0" w:color="auto"/>
        <w:left w:val="none" w:sz="0" w:space="0" w:color="auto"/>
        <w:bottom w:val="none" w:sz="0" w:space="0" w:color="auto"/>
        <w:right w:val="none" w:sz="0" w:space="0" w:color="auto"/>
      </w:divBdr>
    </w:div>
    <w:div w:id="1569412712">
      <w:bodyDiv w:val="1"/>
      <w:marLeft w:val="0"/>
      <w:marRight w:val="0"/>
      <w:marTop w:val="0"/>
      <w:marBottom w:val="0"/>
      <w:divBdr>
        <w:top w:val="none" w:sz="0" w:space="0" w:color="auto"/>
        <w:left w:val="none" w:sz="0" w:space="0" w:color="auto"/>
        <w:bottom w:val="none" w:sz="0" w:space="0" w:color="auto"/>
        <w:right w:val="none" w:sz="0" w:space="0" w:color="auto"/>
      </w:divBdr>
    </w:div>
    <w:div w:id="1582175667">
      <w:bodyDiv w:val="1"/>
      <w:marLeft w:val="0"/>
      <w:marRight w:val="0"/>
      <w:marTop w:val="0"/>
      <w:marBottom w:val="0"/>
      <w:divBdr>
        <w:top w:val="none" w:sz="0" w:space="0" w:color="auto"/>
        <w:left w:val="none" w:sz="0" w:space="0" w:color="auto"/>
        <w:bottom w:val="none" w:sz="0" w:space="0" w:color="auto"/>
        <w:right w:val="none" w:sz="0" w:space="0" w:color="auto"/>
      </w:divBdr>
    </w:div>
    <w:div w:id="1588080080">
      <w:bodyDiv w:val="1"/>
      <w:marLeft w:val="0"/>
      <w:marRight w:val="0"/>
      <w:marTop w:val="0"/>
      <w:marBottom w:val="0"/>
      <w:divBdr>
        <w:top w:val="none" w:sz="0" w:space="0" w:color="auto"/>
        <w:left w:val="none" w:sz="0" w:space="0" w:color="auto"/>
        <w:bottom w:val="none" w:sz="0" w:space="0" w:color="auto"/>
        <w:right w:val="none" w:sz="0" w:space="0" w:color="auto"/>
      </w:divBdr>
    </w:div>
    <w:div w:id="1593080656">
      <w:bodyDiv w:val="1"/>
      <w:marLeft w:val="0"/>
      <w:marRight w:val="0"/>
      <w:marTop w:val="0"/>
      <w:marBottom w:val="0"/>
      <w:divBdr>
        <w:top w:val="none" w:sz="0" w:space="0" w:color="auto"/>
        <w:left w:val="none" w:sz="0" w:space="0" w:color="auto"/>
        <w:bottom w:val="none" w:sz="0" w:space="0" w:color="auto"/>
        <w:right w:val="none" w:sz="0" w:space="0" w:color="auto"/>
      </w:divBdr>
      <w:divsChild>
        <w:div w:id="300774491">
          <w:marLeft w:val="0"/>
          <w:marRight w:val="0"/>
          <w:marTop w:val="0"/>
          <w:marBottom w:val="0"/>
          <w:divBdr>
            <w:top w:val="none" w:sz="0" w:space="0" w:color="auto"/>
            <w:left w:val="none" w:sz="0" w:space="0" w:color="auto"/>
            <w:bottom w:val="none" w:sz="0" w:space="0" w:color="auto"/>
            <w:right w:val="none" w:sz="0" w:space="0" w:color="auto"/>
          </w:divBdr>
          <w:divsChild>
            <w:div w:id="668367395">
              <w:marLeft w:val="0"/>
              <w:marRight w:val="0"/>
              <w:marTop w:val="0"/>
              <w:marBottom w:val="0"/>
              <w:divBdr>
                <w:top w:val="none" w:sz="0" w:space="0" w:color="auto"/>
                <w:left w:val="none" w:sz="0" w:space="0" w:color="auto"/>
                <w:bottom w:val="none" w:sz="0" w:space="0" w:color="auto"/>
                <w:right w:val="none" w:sz="0" w:space="0" w:color="auto"/>
              </w:divBdr>
            </w:div>
            <w:div w:id="970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886">
      <w:bodyDiv w:val="1"/>
      <w:marLeft w:val="0"/>
      <w:marRight w:val="0"/>
      <w:marTop w:val="0"/>
      <w:marBottom w:val="0"/>
      <w:divBdr>
        <w:top w:val="none" w:sz="0" w:space="0" w:color="auto"/>
        <w:left w:val="none" w:sz="0" w:space="0" w:color="auto"/>
        <w:bottom w:val="none" w:sz="0" w:space="0" w:color="auto"/>
        <w:right w:val="none" w:sz="0" w:space="0" w:color="auto"/>
      </w:divBdr>
    </w:div>
    <w:div w:id="1631278490">
      <w:bodyDiv w:val="1"/>
      <w:marLeft w:val="0"/>
      <w:marRight w:val="0"/>
      <w:marTop w:val="0"/>
      <w:marBottom w:val="0"/>
      <w:divBdr>
        <w:top w:val="none" w:sz="0" w:space="0" w:color="auto"/>
        <w:left w:val="none" w:sz="0" w:space="0" w:color="auto"/>
        <w:bottom w:val="none" w:sz="0" w:space="0" w:color="auto"/>
        <w:right w:val="none" w:sz="0" w:space="0" w:color="auto"/>
      </w:divBdr>
    </w:div>
    <w:div w:id="1631479247">
      <w:bodyDiv w:val="1"/>
      <w:marLeft w:val="0"/>
      <w:marRight w:val="0"/>
      <w:marTop w:val="0"/>
      <w:marBottom w:val="0"/>
      <w:divBdr>
        <w:top w:val="none" w:sz="0" w:space="0" w:color="auto"/>
        <w:left w:val="none" w:sz="0" w:space="0" w:color="auto"/>
        <w:bottom w:val="none" w:sz="0" w:space="0" w:color="auto"/>
        <w:right w:val="none" w:sz="0" w:space="0" w:color="auto"/>
      </w:divBdr>
    </w:div>
    <w:div w:id="1632059198">
      <w:bodyDiv w:val="1"/>
      <w:marLeft w:val="0"/>
      <w:marRight w:val="0"/>
      <w:marTop w:val="0"/>
      <w:marBottom w:val="0"/>
      <w:divBdr>
        <w:top w:val="none" w:sz="0" w:space="0" w:color="auto"/>
        <w:left w:val="none" w:sz="0" w:space="0" w:color="auto"/>
        <w:bottom w:val="none" w:sz="0" w:space="0" w:color="auto"/>
        <w:right w:val="none" w:sz="0" w:space="0" w:color="auto"/>
      </w:divBdr>
    </w:div>
    <w:div w:id="1634410443">
      <w:bodyDiv w:val="1"/>
      <w:marLeft w:val="0"/>
      <w:marRight w:val="0"/>
      <w:marTop w:val="0"/>
      <w:marBottom w:val="0"/>
      <w:divBdr>
        <w:top w:val="none" w:sz="0" w:space="0" w:color="auto"/>
        <w:left w:val="none" w:sz="0" w:space="0" w:color="auto"/>
        <w:bottom w:val="none" w:sz="0" w:space="0" w:color="auto"/>
        <w:right w:val="none" w:sz="0" w:space="0" w:color="auto"/>
      </w:divBdr>
    </w:div>
    <w:div w:id="1643002337">
      <w:bodyDiv w:val="1"/>
      <w:marLeft w:val="0"/>
      <w:marRight w:val="0"/>
      <w:marTop w:val="0"/>
      <w:marBottom w:val="0"/>
      <w:divBdr>
        <w:top w:val="none" w:sz="0" w:space="0" w:color="auto"/>
        <w:left w:val="none" w:sz="0" w:space="0" w:color="auto"/>
        <w:bottom w:val="none" w:sz="0" w:space="0" w:color="auto"/>
        <w:right w:val="none" w:sz="0" w:space="0" w:color="auto"/>
      </w:divBdr>
    </w:div>
    <w:div w:id="1649550878">
      <w:bodyDiv w:val="1"/>
      <w:marLeft w:val="0"/>
      <w:marRight w:val="0"/>
      <w:marTop w:val="0"/>
      <w:marBottom w:val="0"/>
      <w:divBdr>
        <w:top w:val="none" w:sz="0" w:space="0" w:color="auto"/>
        <w:left w:val="none" w:sz="0" w:space="0" w:color="auto"/>
        <w:bottom w:val="none" w:sz="0" w:space="0" w:color="auto"/>
        <w:right w:val="none" w:sz="0" w:space="0" w:color="auto"/>
      </w:divBdr>
    </w:div>
    <w:div w:id="1652827397">
      <w:bodyDiv w:val="1"/>
      <w:marLeft w:val="0"/>
      <w:marRight w:val="0"/>
      <w:marTop w:val="0"/>
      <w:marBottom w:val="0"/>
      <w:divBdr>
        <w:top w:val="none" w:sz="0" w:space="0" w:color="auto"/>
        <w:left w:val="none" w:sz="0" w:space="0" w:color="auto"/>
        <w:bottom w:val="none" w:sz="0" w:space="0" w:color="auto"/>
        <w:right w:val="none" w:sz="0" w:space="0" w:color="auto"/>
      </w:divBdr>
    </w:div>
    <w:div w:id="1656760508">
      <w:bodyDiv w:val="1"/>
      <w:marLeft w:val="0"/>
      <w:marRight w:val="0"/>
      <w:marTop w:val="0"/>
      <w:marBottom w:val="0"/>
      <w:divBdr>
        <w:top w:val="none" w:sz="0" w:space="0" w:color="auto"/>
        <w:left w:val="none" w:sz="0" w:space="0" w:color="auto"/>
        <w:bottom w:val="none" w:sz="0" w:space="0" w:color="auto"/>
        <w:right w:val="none" w:sz="0" w:space="0" w:color="auto"/>
      </w:divBdr>
    </w:div>
    <w:div w:id="1660422032">
      <w:bodyDiv w:val="1"/>
      <w:marLeft w:val="0"/>
      <w:marRight w:val="0"/>
      <w:marTop w:val="0"/>
      <w:marBottom w:val="0"/>
      <w:divBdr>
        <w:top w:val="none" w:sz="0" w:space="0" w:color="auto"/>
        <w:left w:val="none" w:sz="0" w:space="0" w:color="auto"/>
        <w:bottom w:val="none" w:sz="0" w:space="0" w:color="auto"/>
        <w:right w:val="none" w:sz="0" w:space="0" w:color="auto"/>
      </w:divBdr>
    </w:div>
    <w:div w:id="1661301833">
      <w:bodyDiv w:val="1"/>
      <w:marLeft w:val="0"/>
      <w:marRight w:val="0"/>
      <w:marTop w:val="0"/>
      <w:marBottom w:val="0"/>
      <w:divBdr>
        <w:top w:val="none" w:sz="0" w:space="0" w:color="auto"/>
        <w:left w:val="none" w:sz="0" w:space="0" w:color="auto"/>
        <w:bottom w:val="none" w:sz="0" w:space="0" w:color="auto"/>
        <w:right w:val="none" w:sz="0" w:space="0" w:color="auto"/>
      </w:divBdr>
    </w:div>
    <w:div w:id="1668165021">
      <w:bodyDiv w:val="1"/>
      <w:marLeft w:val="0"/>
      <w:marRight w:val="0"/>
      <w:marTop w:val="0"/>
      <w:marBottom w:val="0"/>
      <w:divBdr>
        <w:top w:val="none" w:sz="0" w:space="0" w:color="auto"/>
        <w:left w:val="none" w:sz="0" w:space="0" w:color="auto"/>
        <w:bottom w:val="none" w:sz="0" w:space="0" w:color="auto"/>
        <w:right w:val="none" w:sz="0" w:space="0" w:color="auto"/>
      </w:divBdr>
      <w:divsChild>
        <w:div w:id="2114668822">
          <w:marLeft w:val="0"/>
          <w:marRight w:val="0"/>
          <w:marTop w:val="0"/>
          <w:marBottom w:val="0"/>
          <w:divBdr>
            <w:top w:val="none" w:sz="0" w:space="0" w:color="auto"/>
            <w:left w:val="none" w:sz="0" w:space="0" w:color="auto"/>
            <w:bottom w:val="none" w:sz="0" w:space="0" w:color="auto"/>
            <w:right w:val="none" w:sz="0" w:space="0" w:color="auto"/>
          </w:divBdr>
          <w:divsChild>
            <w:div w:id="199780953">
              <w:marLeft w:val="0"/>
              <w:marRight w:val="0"/>
              <w:marTop w:val="0"/>
              <w:marBottom w:val="0"/>
              <w:divBdr>
                <w:top w:val="none" w:sz="0" w:space="0" w:color="auto"/>
                <w:left w:val="none" w:sz="0" w:space="0" w:color="auto"/>
                <w:bottom w:val="none" w:sz="0" w:space="0" w:color="auto"/>
                <w:right w:val="none" w:sz="0" w:space="0" w:color="auto"/>
              </w:divBdr>
            </w:div>
            <w:div w:id="204685099">
              <w:marLeft w:val="0"/>
              <w:marRight w:val="0"/>
              <w:marTop w:val="0"/>
              <w:marBottom w:val="0"/>
              <w:divBdr>
                <w:top w:val="none" w:sz="0" w:space="0" w:color="auto"/>
                <w:left w:val="none" w:sz="0" w:space="0" w:color="auto"/>
                <w:bottom w:val="none" w:sz="0" w:space="0" w:color="auto"/>
                <w:right w:val="none" w:sz="0" w:space="0" w:color="auto"/>
              </w:divBdr>
            </w:div>
            <w:div w:id="403455922">
              <w:marLeft w:val="0"/>
              <w:marRight w:val="0"/>
              <w:marTop w:val="0"/>
              <w:marBottom w:val="0"/>
              <w:divBdr>
                <w:top w:val="none" w:sz="0" w:space="0" w:color="auto"/>
                <w:left w:val="none" w:sz="0" w:space="0" w:color="auto"/>
                <w:bottom w:val="none" w:sz="0" w:space="0" w:color="auto"/>
                <w:right w:val="none" w:sz="0" w:space="0" w:color="auto"/>
              </w:divBdr>
            </w:div>
            <w:div w:id="446388271">
              <w:marLeft w:val="0"/>
              <w:marRight w:val="0"/>
              <w:marTop w:val="0"/>
              <w:marBottom w:val="0"/>
              <w:divBdr>
                <w:top w:val="none" w:sz="0" w:space="0" w:color="auto"/>
                <w:left w:val="none" w:sz="0" w:space="0" w:color="auto"/>
                <w:bottom w:val="none" w:sz="0" w:space="0" w:color="auto"/>
                <w:right w:val="none" w:sz="0" w:space="0" w:color="auto"/>
              </w:divBdr>
            </w:div>
            <w:div w:id="492451331">
              <w:marLeft w:val="0"/>
              <w:marRight w:val="0"/>
              <w:marTop w:val="0"/>
              <w:marBottom w:val="0"/>
              <w:divBdr>
                <w:top w:val="none" w:sz="0" w:space="0" w:color="auto"/>
                <w:left w:val="none" w:sz="0" w:space="0" w:color="auto"/>
                <w:bottom w:val="none" w:sz="0" w:space="0" w:color="auto"/>
                <w:right w:val="none" w:sz="0" w:space="0" w:color="auto"/>
              </w:divBdr>
            </w:div>
            <w:div w:id="529414179">
              <w:marLeft w:val="0"/>
              <w:marRight w:val="0"/>
              <w:marTop w:val="0"/>
              <w:marBottom w:val="0"/>
              <w:divBdr>
                <w:top w:val="none" w:sz="0" w:space="0" w:color="auto"/>
                <w:left w:val="none" w:sz="0" w:space="0" w:color="auto"/>
                <w:bottom w:val="none" w:sz="0" w:space="0" w:color="auto"/>
                <w:right w:val="none" w:sz="0" w:space="0" w:color="auto"/>
              </w:divBdr>
            </w:div>
            <w:div w:id="568155629">
              <w:marLeft w:val="0"/>
              <w:marRight w:val="0"/>
              <w:marTop w:val="0"/>
              <w:marBottom w:val="0"/>
              <w:divBdr>
                <w:top w:val="none" w:sz="0" w:space="0" w:color="auto"/>
                <w:left w:val="none" w:sz="0" w:space="0" w:color="auto"/>
                <w:bottom w:val="none" w:sz="0" w:space="0" w:color="auto"/>
                <w:right w:val="none" w:sz="0" w:space="0" w:color="auto"/>
              </w:divBdr>
            </w:div>
            <w:div w:id="585380312">
              <w:marLeft w:val="0"/>
              <w:marRight w:val="0"/>
              <w:marTop w:val="0"/>
              <w:marBottom w:val="0"/>
              <w:divBdr>
                <w:top w:val="none" w:sz="0" w:space="0" w:color="auto"/>
                <w:left w:val="none" w:sz="0" w:space="0" w:color="auto"/>
                <w:bottom w:val="none" w:sz="0" w:space="0" w:color="auto"/>
                <w:right w:val="none" w:sz="0" w:space="0" w:color="auto"/>
              </w:divBdr>
            </w:div>
            <w:div w:id="612398119">
              <w:marLeft w:val="0"/>
              <w:marRight w:val="0"/>
              <w:marTop w:val="0"/>
              <w:marBottom w:val="0"/>
              <w:divBdr>
                <w:top w:val="none" w:sz="0" w:space="0" w:color="auto"/>
                <w:left w:val="none" w:sz="0" w:space="0" w:color="auto"/>
                <w:bottom w:val="none" w:sz="0" w:space="0" w:color="auto"/>
                <w:right w:val="none" w:sz="0" w:space="0" w:color="auto"/>
              </w:divBdr>
            </w:div>
            <w:div w:id="626816526">
              <w:marLeft w:val="0"/>
              <w:marRight w:val="0"/>
              <w:marTop w:val="0"/>
              <w:marBottom w:val="0"/>
              <w:divBdr>
                <w:top w:val="none" w:sz="0" w:space="0" w:color="auto"/>
                <w:left w:val="none" w:sz="0" w:space="0" w:color="auto"/>
                <w:bottom w:val="none" w:sz="0" w:space="0" w:color="auto"/>
                <w:right w:val="none" w:sz="0" w:space="0" w:color="auto"/>
              </w:divBdr>
            </w:div>
            <w:div w:id="718286319">
              <w:marLeft w:val="0"/>
              <w:marRight w:val="0"/>
              <w:marTop w:val="0"/>
              <w:marBottom w:val="0"/>
              <w:divBdr>
                <w:top w:val="none" w:sz="0" w:space="0" w:color="auto"/>
                <w:left w:val="none" w:sz="0" w:space="0" w:color="auto"/>
                <w:bottom w:val="none" w:sz="0" w:space="0" w:color="auto"/>
                <w:right w:val="none" w:sz="0" w:space="0" w:color="auto"/>
              </w:divBdr>
            </w:div>
            <w:div w:id="842936426">
              <w:marLeft w:val="0"/>
              <w:marRight w:val="0"/>
              <w:marTop w:val="0"/>
              <w:marBottom w:val="0"/>
              <w:divBdr>
                <w:top w:val="none" w:sz="0" w:space="0" w:color="auto"/>
                <w:left w:val="none" w:sz="0" w:space="0" w:color="auto"/>
                <w:bottom w:val="none" w:sz="0" w:space="0" w:color="auto"/>
                <w:right w:val="none" w:sz="0" w:space="0" w:color="auto"/>
              </w:divBdr>
            </w:div>
            <w:div w:id="874077779">
              <w:marLeft w:val="0"/>
              <w:marRight w:val="0"/>
              <w:marTop w:val="0"/>
              <w:marBottom w:val="0"/>
              <w:divBdr>
                <w:top w:val="none" w:sz="0" w:space="0" w:color="auto"/>
                <w:left w:val="none" w:sz="0" w:space="0" w:color="auto"/>
                <w:bottom w:val="none" w:sz="0" w:space="0" w:color="auto"/>
                <w:right w:val="none" w:sz="0" w:space="0" w:color="auto"/>
              </w:divBdr>
            </w:div>
            <w:div w:id="877208224">
              <w:marLeft w:val="0"/>
              <w:marRight w:val="0"/>
              <w:marTop w:val="0"/>
              <w:marBottom w:val="0"/>
              <w:divBdr>
                <w:top w:val="none" w:sz="0" w:space="0" w:color="auto"/>
                <w:left w:val="none" w:sz="0" w:space="0" w:color="auto"/>
                <w:bottom w:val="none" w:sz="0" w:space="0" w:color="auto"/>
                <w:right w:val="none" w:sz="0" w:space="0" w:color="auto"/>
              </w:divBdr>
            </w:div>
            <w:div w:id="1144077540">
              <w:marLeft w:val="0"/>
              <w:marRight w:val="0"/>
              <w:marTop w:val="0"/>
              <w:marBottom w:val="0"/>
              <w:divBdr>
                <w:top w:val="none" w:sz="0" w:space="0" w:color="auto"/>
                <w:left w:val="none" w:sz="0" w:space="0" w:color="auto"/>
                <w:bottom w:val="none" w:sz="0" w:space="0" w:color="auto"/>
                <w:right w:val="none" w:sz="0" w:space="0" w:color="auto"/>
              </w:divBdr>
            </w:div>
            <w:div w:id="1314528419">
              <w:marLeft w:val="0"/>
              <w:marRight w:val="0"/>
              <w:marTop w:val="0"/>
              <w:marBottom w:val="0"/>
              <w:divBdr>
                <w:top w:val="none" w:sz="0" w:space="0" w:color="auto"/>
                <w:left w:val="none" w:sz="0" w:space="0" w:color="auto"/>
                <w:bottom w:val="none" w:sz="0" w:space="0" w:color="auto"/>
                <w:right w:val="none" w:sz="0" w:space="0" w:color="auto"/>
              </w:divBdr>
            </w:div>
            <w:div w:id="1340304814">
              <w:marLeft w:val="0"/>
              <w:marRight w:val="0"/>
              <w:marTop w:val="0"/>
              <w:marBottom w:val="0"/>
              <w:divBdr>
                <w:top w:val="none" w:sz="0" w:space="0" w:color="auto"/>
                <w:left w:val="none" w:sz="0" w:space="0" w:color="auto"/>
                <w:bottom w:val="none" w:sz="0" w:space="0" w:color="auto"/>
                <w:right w:val="none" w:sz="0" w:space="0" w:color="auto"/>
              </w:divBdr>
            </w:div>
            <w:div w:id="1634601705">
              <w:marLeft w:val="0"/>
              <w:marRight w:val="0"/>
              <w:marTop w:val="0"/>
              <w:marBottom w:val="0"/>
              <w:divBdr>
                <w:top w:val="none" w:sz="0" w:space="0" w:color="auto"/>
                <w:left w:val="none" w:sz="0" w:space="0" w:color="auto"/>
                <w:bottom w:val="none" w:sz="0" w:space="0" w:color="auto"/>
                <w:right w:val="none" w:sz="0" w:space="0" w:color="auto"/>
              </w:divBdr>
            </w:div>
            <w:div w:id="1705790793">
              <w:marLeft w:val="0"/>
              <w:marRight w:val="0"/>
              <w:marTop w:val="0"/>
              <w:marBottom w:val="0"/>
              <w:divBdr>
                <w:top w:val="none" w:sz="0" w:space="0" w:color="auto"/>
                <w:left w:val="none" w:sz="0" w:space="0" w:color="auto"/>
                <w:bottom w:val="none" w:sz="0" w:space="0" w:color="auto"/>
                <w:right w:val="none" w:sz="0" w:space="0" w:color="auto"/>
              </w:divBdr>
            </w:div>
            <w:div w:id="1726025630">
              <w:marLeft w:val="0"/>
              <w:marRight w:val="0"/>
              <w:marTop w:val="0"/>
              <w:marBottom w:val="0"/>
              <w:divBdr>
                <w:top w:val="none" w:sz="0" w:space="0" w:color="auto"/>
                <w:left w:val="none" w:sz="0" w:space="0" w:color="auto"/>
                <w:bottom w:val="none" w:sz="0" w:space="0" w:color="auto"/>
                <w:right w:val="none" w:sz="0" w:space="0" w:color="auto"/>
              </w:divBdr>
            </w:div>
            <w:div w:id="1782646847">
              <w:marLeft w:val="0"/>
              <w:marRight w:val="0"/>
              <w:marTop w:val="0"/>
              <w:marBottom w:val="0"/>
              <w:divBdr>
                <w:top w:val="none" w:sz="0" w:space="0" w:color="auto"/>
                <w:left w:val="none" w:sz="0" w:space="0" w:color="auto"/>
                <w:bottom w:val="none" w:sz="0" w:space="0" w:color="auto"/>
                <w:right w:val="none" w:sz="0" w:space="0" w:color="auto"/>
              </w:divBdr>
            </w:div>
            <w:div w:id="189269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6879">
      <w:bodyDiv w:val="1"/>
      <w:marLeft w:val="0"/>
      <w:marRight w:val="0"/>
      <w:marTop w:val="0"/>
      <w:marBottom w:val="0"/>
      <w:divBdr>
        <w:top w:val="none" w:sz="0" w:space="0" w:color="auto"/>
        <w:left w:val="none" w:sz="0" w:space="0" w:color="auto"/>
        <w:bottom w:val="none" w:sz="0" w:space="0" w:color="auto"/>
        <w:right w:val="none" w:sz="0" w:space="0" w:color="auto"/>
      </w:divBdr>
    </w:div>
    <w:div w:id="1673096299">
      <w:bodyDiv w:val="1"/>
      <w:marLeft w:val="0"/>
      <w:marRight w:val="0"/>
      <w:marTop w:val="0"/>
      <w:marBottom w:val="0"/>
      <w:divBdr>
        <w:top w:val="none" w:sz="0" w:space="0" w:color="auto"/>
        <w:left w:val="none" w:sz="0" w:space="0" w:color="auto"/>
        <w:bottom w:val="none" w:sz="0" w:space="0" w:color="auto"/>
        <w:right w:val="none" w:sz="0" w:space="0" w:color="auto"/>
      </w:divBdr>
    </w:div>
    <w:div w:id="1678268901">
      <w:bodyDiv w:val="1"/>
      <w:marLeft w:val="0"/>
      <w:marRight w:val="0"/>
      <w:marTop w:val="0"/>
      <w:marBottom w:val="0"/>
      <w:divBdr>
        <w:top w:val="none" w:sz="0" w:space="0" w:color="auto"/>
        <w:left w:val="none" w:sz="0" w:space="0" w:color="auto"/>
        <w:bottom w:val="none" w:sz="0" w:space="0" w:color="auto"/>
        <w:right w:val="none" w:sz="0" w:space="0" w:color="auto"/>
      </w:divBdr>
    </w:div>
    <w:div w:id="1684436655">
      <w:bodyDiv w:val="1"/>
      <w:marLeft w:val="0"/>
      <w:marRight w:val="0"/>
      <w:marTop w:val="0"/>
      <w:marBottom w:val="0"/>
      <w:divBdr>
        <w:top w:val="none" w:sz="0" w:space="0" w:color="auto"/>
        <w:left w:val="none" w:sz="0" w:space="0" w:color="auto"/>
        <w:bottom w:val="none" w:sz="0" w:space="0" w:color="auto"/>
        <w:right w:val="none" w:sz="0" w:space="0" w:color="auto"/>
      </w:divBdr>
    </w:div>
    <w:div w:id="1689482640">
      <w:bodyDiv w:val="1"/>
      <w:marLeft w:val="0"/>
      <w:marRight w:val="0"/>
      <w:marTop w:val="0"/>
      <w:marBottom w:val="0"/>
      <w:divBdr>
        <w:top w:val="none" w:sz="0" w:space="0" w:color="auto"/>
        <w:left w:val="none" w:sz="0" w:space="0" w:color="auto"/>
        <w:bottom w:val="none" w:sz="0" w:space="0" w:color="auto"/>
        <w:right w:val="none" w:sz="0" w:space="0" w:color="auto"/>
      </w:divBdr>
    </w:div>
    <w:div w:id="1696032935">
      <w:bodyDiv w:val="1"/>
      <w:marLeft w:val="0"/>
      <w:marRight w:val="0"/>
      <w:marTop w:val="0"/>
      <w:marBottom w:val="0"/>
      <w:divBdr>
        <w:top w:val="none" w:sz="0" w:space="0" w:color="auto"/>
        <w:left w:val="none" w:sz="0" w:space="0" w:color="auto"/>
        <w:bottom w:val="none" w:sz="0" w:space="0" w:color="auto"/>
        <w:right w:val="none" w:sz="0" w:space="0" w:color="auto"/>
      </w:divBdr>
    </w:div>
    <w:div w:id="1696885476">
      <w:bodyDiv w:val="1"/>
      <w:marLeft w:val="0"/>
      <w:marRight w:val="0"/>
      <w:marTop w:val="0"/>
      <w:marBottom w:val="0"/>
      <w:divBdr>
        <w:top w:val="none" w:sz="0" w:space="0" w:color="auto"/>
        <w:left w:val="none" w:sz="0" w:space="0" w:color="auto"/>
        <w:bottom w:val="none" w:sz="0" w:space="0" w:color="auto"/>
        <w:right w:val="none" w:sz="0" w:space="0" w:color="auto"/>
      </w:divBdr>
    </w:div>
    <w:div w:id="1699743498">
      <w:bodyDiv w:val="1"/>
      <w:marLeft w:val="0"/>
      <w:marRight w:val="0"/>
      <w:marTop w:val="0"/>
      <w:marBottom w:val="0"/>
      <w:divBdr>
        <w:top w:val="none" w:sz="0" w:space="0" w:color="auto"/>
        <w:left w:val="none" w:sz="0" w:space="0" w:color="auto"/>
        <w:bottom w:val="none" w:sz="0" w:space="0" w:color="auto"/>
        <w:right w:val="none" w:sz="0" w:space="0" w:color="auto"/>
      </w:divBdr>
    </w:div>
    <w:div w:id="1700424637">
      <w:bodyDiv w:val="1"/>
      <w:marLeft w:val="0"/>
      <w:marRight w:val="0"/>
      <w:marTop w:val="0"/>
      <w:marBottom w:val="0"/>
      <w:divBdr>
        <w:top w:val="none" w:sz="0" w:space="0" w:color="auto"/>
        <w:left w:val="none" w:sz="0" w:space="0" w:color="auto"/>
        <w:bottom w:val="none" w:sz="0" w:space="0" w:color="auto"/>
        <w:right w:val="none" w:sz="0" w:space="0" w:color="auto"/>
      </w:divBdr>
    </w:div>
    <w:div w:id="1705597582">
      <w:bodyDiv w:val="1"/>
      <w:marLeft w:val="0"/>
      <w:marRight w:val="0"/>
      <w:marTop w:val="0"/>
      <w:marBottom w:val="0"/>
      <w:divBdr>
        <w:top w:val="none" w:sz="0" w:space="0" w:color="auto"/>
        <w:left w:val="none" w:sz="0" w:space="0" w:color="auto"/>
        <w:bottom w:val="none" w:sz="0" w:space="0" w:color="auto"/>
        <w:right w:val="none" w:sz="0" w:space="0" w:color="auto"/>
      </w:divBdr>
      <w:divsChild>
        <w:div w:id="585312568">
          <w:marLeft w:val="0"/>
          <w:marRight w:val="0"/>
          <w:marTop w:val="0"/>
          <w:marBottom w:val="0"/>
          <w:divBdr>
            <w:top w:val="none" w:sz="0" w:space="0" w:color="auto"/>
            <w:left w:val="none" w:sz="0" w:space="0" w:color="auto"/>
            <w:bottom w:val="none" w:sz="0" w:space="0" w:color="auto"/>
            <w:right w:val="none" w:sz="0" w:space="0" w:color="auto"/>
          </w:divBdr>
          <w:divsChild>
            <w:div w:id="1262108811">
              <w:marLeft w:val="0"/>
              <w:marRight w:val="0"/>
              <w:marTop w:val="0"/>
              <w:marBottom w:val="0"/>
              <w:divBdr>
                <w:top w:val="none" w:sz="0" w:space="0" w:color="auto"/>
                <w:left w:val="none" w:sz="0" w:space="0" w:color="auto"/>
                <w:bottom w:val="none" w:sz="0" w:space="0" w:color="auto"/>
                <w:right w:val="none" w:sz="0" w:space="0" w:color="auto"/>
              </w:divBdr>
            </w:div>
            <w:div w:id="1022823976">
              <w:marLeft w:val="0"/>
              <w:marRight w:val="0"/>
              <w:marTop w:val="0"/>
              <w:marBottom w:val="0"/>
              <w:divBdr>
                <w:top w:val="none" w:sz="0" w:space="0" w:color="auto"/>
                <w:left w:val="none" w:sz="0" w:space="0" w:color="auto"/>
                <w:bottom w:val="none" w:sz="0" w:space="0" w:color="auto"/>
                <w:right w:val="none" w:sz="0" w:space="0" w:color="auto"/>
              </w:divBdr>
            </w:div>
            <w:div w:id="783764834">
              <w:marLeft w:val="0"/>
              <w:marRight w:val="0"/>
              <w:marTop w:val="0"/>
              <w:marBottom w:val="0"/>
              <w:divBdr>
                <w:top w:val="none" w:sz="0" w:space="0" w:color="auto"/>
                <w:left w:val="none" w:sz="0" w:space="0" w:color="auto"/>
                <w:bottom w:val="none" w:sz="0" w:space="0" w:color="auto"/>
                <w:right w:val="none" w:sz="0" w:space="0" w:color="auto"/>
              </w:divBdr>
            </w:div>
            <w:div w:id="1502164905">
              <w:marLeft w:val="0"/>
              <w:marRight w:val="0"/>
              <w:marTop w:val="0"/>
              <w:marBottom w:val="0"/>
              <w:divBdr>
                <w:top w:val="none" w:sz="0" w:space="0" w:color="auto"/>
                <w:left w:val="none" w:sz="0" w:space="0" w:color="auto"/>
                <w:bottom w:val="none" w:sz="0" w:space="0" w:color="auto"/>
                <w:right w:val="none" w:sz="0" w:space="0" w:color="auto"/>
              </w:divBdr>
            </w:div>
            <w:div w:id="1746418027">
              <w:marLeft w:val="0"/>
              <w:marRight w:val="0"/>
              <w:marTop w:val="0"/>
              <w:marBottom w:val="0"/>
              <w:divBdr>
                <w:top w:val="none" w:sz="0" w:space="0" w:color="auto"/>
                <w:left w:val="none" w:sz="0" w:space="0" w:color="auto"/>
                <w:bottom w:val="none" w:sz="0" w:space="0" w:color="auto"/>
                <w:right w:val="none" w:sz="0" w:space="0" w:color="auto"/>
              </w:divBdr>
            </w:div>
            <w:div w:id="1513453742">
              <w:marLeft w:val="0"/>
              <w:marRight w:val="0"/>
              <w:marTop w:val="0"/>
              <w:marBottom w:val="0"/>
              <w:divBdr>
                <w:top w:val="none" w:sz="0" w:space="0" w:color="auto"/>
                <w:left w:val="none" w:sz="0" w:space="0" w:color="auto"/>
                <w:bottom w:val="none" w:sz="0" w:space="0" w:color="auto"/>
                <w:right w:val="none" w:sz="0" w:space="0" w:color="auto"/>
              </w:divBdr>
            </w:div>
            <w:div w:id="17476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2025">
      <w:bodyDiv w:val="1"/>
      <w:marLeft w:val="0"/>
      <w:marRight w:val="0"/>
      <w:marTop w:val="0"/>
      <w:marBottom w:val="0"/>
      <w:divBdr>
        <w:top w:val="none" w:sz="0" w:space="0" w:color="auto"/>
        <w:left w:val="none" w:sz="0" w:space="0" w:color="auto"/>
        <w:bottom w:val="none" w:sz="0" w:space="0" w:color="auto"/>
        <w:right w:val="none" w:sz="0" w:space="0" w:color="auto"/>
      </w:divBdr>
    </w:div>
    <w:div w:id="1740597935">
      <w:bodyDiv w:val="1"/>
      <w:marLeft w:val="0"/>
      <w:marRight w:val="0"/>
      <w:marTop w:val="0"/>
      <w:marBottom w:val="0"/>
      <w:divBdr>
        <w:top w:val="none" w:sz="0" w:space="0" w:color="auto"/>
        <w:left w:val="none" w:sz="0" w:space="0" w:color="auto"/>
        <w:bottom w:val="none" w:sz="0" w:space="0" w:color="auto"/>
        <w:right w:val="none" w:sz="0" w:space="0" w:color="auto"/>
      </w:divBdr>
    </w:div>
    <w:div w:id="1742285963">
      <w:bodyDiv w:val="1"/>
      <w:marLeft w:val="0"/>
      <w:marRight w:val="0"/>
      <w:marTop w:val="0"/>
      <w:marBottom w:val="0"/>
      <w:divBdr>
        <w:top w:val="none" w:sz="0" w:space="0" w:color="auto"/>
        <w:left w:val="none" w:sz="0" w:space="0" w:color="auto"/>
        <w:bottom w:val="none" w:sz="0" w:space="0" w:color="auto"/>
        <w:right w:val="none" w:sz="0" w:space="0" w:color="auto"/>
      </w:divBdr>
    </w:div>
    <w:div w:id="1756777932">
      <w:bodyDiv w:val="1"/>
      <w:marLeft w:val="0"/>
      <w:marRight w:val="0"/>
      <w:marTop w:val="0"/>
      <w:marBottom w:val="0"/>
      <w:divBdr>
        <w:top w:val="none" w:sz="0" w:space="0" w:color="auto"/>
        <w:left w:val="none" w:sz="0" w:space="0" w:color="auto"/>
        <w:bottom w:val="none" w:sz="0" w:space="0" w:color="auto"/>
        <w:right w:val="none" w:sz="0" w:space="0" w:color="auto"/>
      </w:divBdr>
    </w:div>
    <w:div w:id="1758743453">
      <w:bodyDiv w:val="1"/>
      <w:marLeft w:val="0"/>
      <w:marRight w:val="0"/>
      <w:marTop w:val="0"/>
      <w:marBottom w:val="0"/>
      <w:divBdr>
        <w:top w:val="none" w:sz="0" w:space="0" w:color="auto"/>
        <w:left w:val="none" w:sz="0" w:space="0" w:color="auto"/>
        <w:bottom w:val="none" w:sz="0" w:space="0" w:color="auto"/>
        <w:right w:val="none" w:sz="0" w:space="0" w:color="auto"/>
      </w:divBdr>
    </w:div>
    <w:div w:id="1781758805">
      <w:bodyDiv w:val="1"/>
      <w:marLeft w:val="0"/>
      <w:marRight w:val="0"/>
      <w:marTop w:val="0"/>
      <w:marBottom w:val="0"/>
      <w:divBdr>
        <w:top w:val="none" w:sz="0" w:space="0" w:color="auto"/>
        <w:left w:val="none" w:sz="0" w:space="0" w:color="auto"/>
        <w:bottom w:val="none" w:sz="0" w:space="0" w:color="auto"/>
        <w:right w:val="none" w:sz="0" w:space="0" w:color="auto"/>
      </w:divBdr>
    </w:div>
    <w:div w:id="1792748652">
      <w:bodyDiv w:val="1"/>
      <w:marLeft w:val="0"/>
      <w:marRight w:val="0"/>
      <w:marTop w:val="0"/>
      <w:marBottom w:val="0"/>
      <w:divBdr>
        <w:top w:val="none" w:sz="0" w:space="0" w:color="auto"/>
        <w:left w:val="none" w:sz="0" w:space="0" w:color="auto"/>
        <w:bottom w:val="none" w:sz="0" w:space="0" w:color="auto"/>
        <w:right w:val="none" w:sz="0" w:space="0" w:color="auto"/>
      </w:divBdr>
    </w:div>
    <w:div w:id="1796023161">
      <w:bodyDiv w:val="1"/>
      <w:marLeft w:val="0"/>
      <w:marRight w:val="0"/>
      <w:marTop w:val="0"/>
      <w:marBottom w:val="0"/>
      <w:divBdr>
        <w:top w:val="none" w:sz="0" w:space="0" w:color="auto"/>
        <w:left w:val="none" w:sz="0" w:space="0" w:color="auto"/>
        <w:bottom w:val="none" w:sz="0" w:space="0" w:color="auto"/>
        <w:right w:val="none" w:sz="0" w:space="0" w:color="auto"/>
      </w:divBdr>
    </w:div>
    <w:div w:id="1796482404">
      <w:bodyDiv w:val="1"/>
      <w:marLeft w:val="0"/>
      <w:marRight w:val="0"/>
      <w:marTop w:val="0"/>
      <w:marBottom w:val="0"/>
      <w:divBdr>
        <w:top w:val="none" w:sz="0" w:space="0" w:color="auto"/>
        <w:left w:val="none" w:sz="0" w:space="0" w:color="auto"/>
        <w:bottom w:val="none" w:sz="0" w:space="0" w:color="auto"/>
        <w:right w:val="none" w:sz="0" w:space="0" w:color="auto"/>
      </w:divBdr>
    </w:div>
    <w:div w:id="1817262831">
      <w:bodyDiv w:val="1"/>
      <w:marLeft w:val="0"/>
      <w:marRight w:val="0"/>
      <w:marTop w:val="0"/>
      <w:marBottom w:val="0"/>
      <w:divBdr>
        <w:top w:val="none" w:sz="0" w:space="0" w:color="auto"/>
        <w:left w:val="none" w:sz="0" w:space="0" w:color="auto"/>
        <w:bottom w:val="none" w:sz="0" w:space="0" w:color="auto"/>
        <w:right w:val="none" w:sz="0" w:space="0" w:color="auto"/>
      </w:divBdr>
    </w:div>
    <w:div w:id="1821648744">
      <w:bodyDiv w:val="1"/>
      <w:marLeft w:val="0"/>
      <w:marRight w:val="0"/>
      <w:marTop w:val="0"/>
      <w:marBottom w:val="0"/>
      <w:divBdr>
        <w:top w:val="none" w:sz="0" w:space="0" w:color="auto"/>
        <w:left w:val="none" w:sz="0" w:space="0" w:color="auto"/>
        <w:bottom w:val="none" w:sz="0" w:space="0" w:color="auto"/>
        <w:right w:val="none" w:sz="0" w:space="0" w:color="auto"/>
      </w:divBdr>
    </w:div>
    <w:div w:id="1834685477">
      <w:bodyDiv w:val="1"/>
      <w:marLeft w:val="0"/>
      <w:marRight w:val="0"/>
      <w:marTop w:val="0"/>
      <w:marBottom w:val="0"/>
      <w:divBdr>
        <w:top w:val="none" w:sz="0" w:space="0" w:color="auto"/>
        <w:left w:val="none" w:sz="0" w:space="0" w:color="auto"/>
        <w:bottom w:val="none" w:sz="0" w:space="0" w:color="auto"/>
        <w:right w:val="none" w:sz="0" w:space="0" w:color="auto"/>
      </w:divBdr>
    </w:div>
    <w:div w:id="1844513526">
      <w:bodyDiv w:val="1"/>
      <w:marLeft w:val="0"/>
      <w:marRight w:val="0"/>
      <w:marTop w:val="0"/>
      <w:marBottom w:val="0"/>
      <w:divBdr>
        <w:top w:val="none" w:sz="0" w:space="0" w:color="auto"/>
        <w:left w:val="none" w:sz="0" w:space="0" w:color="auto"/>
        <w:bottom w:val="none" w:sz="0" w:space="0" w:color="auto"/>
        <w:right w:val="none" w:sz="0" w:space="0" w:color="auto"/>
      </w:divBdr>
    </w:div>
    <w:div w:id="1874461426">
      <w:bodyDiv w:val="1"/>
      <w:marLeft w:val="0"/>
      <w:marRight w:val="0"/>
      <w:marTop w:val="0"/>
      <w:marBottom w:val="0"/>
      <w:divBdr>
        <w:top w:val="none" w:sz="0" w:space="0" w:color="auto"/>
        <w:left w:val="none" w:sz="0" w:space="0" w:color="auto"/>
        <w:bottom w:val="none" w:sz="0" w:space="0" w:color="auto"/>
        <w:right w:val="none" w:sz="0" w:space="0" w:color="auto"/>
      </w:divBdr>
      <w:divsChild>
        <w:div w:id="1458643089">
          <w:marLeft w:val="0"/>
          <w:marRight w:val="0"/>
          <w:marTop w:val="0"/>
          <w:marBottom w:val="0"/>
          <w:divBdr>
            <w:top w:val="none" w:sz="0" w:space="0" w:color="auto"/>
            <w:left w:val="none" w:sz="0" w:space="0" w:color="auto"/>
            <w:bottom w:val="none" w:sz="0" w:space="0" w:color="auto"/>
            <w:right w:val="none" w:sz="0" w:space="0" w:color="auto"/>
          </w:divBdr>
          <w:divsChild>
            <w:div w:id="10321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1836">
      <w:bodyDiv w:val="1"/>
      <w:marLeft w:val="0"/>
      <w:marRight w:val="0"/>
      <w:marTop w:val="0"/>
      <w:marBottom w:val="0"/>
      <w:divBdr>
        <w:top w:val="none" w:sz="0" w:space="0" w:color="auto"/>
        <w:left w:val="none" w:sz="0" w:space="0" w:color="auto"/>
        <w:bottom w:val="none" w:sz="0" w:space="0" w:color="auto"/>
        <w:right w:val="none" w:sz="0" w:space="0" w:color="auto"/>
      </w:divBdr>
    </w:div>
    <w:div w:id="1894850006">
      <w:bodyDiv w:val="1"/>
      <w:marLeft w:val="0"/>
      <w:marRight w:val="0"/>
      <w:marTop w:val="0"/>
      <w:marBottom w:val="0"/>
      <w:divBdr>
        <w:top w:val="none" w:sz="0" w:space="0" w:color="auto"/>
        <w:left w:val="none" w:sz="0" w:space="0" w:color="auto"/>
        <w:bottom w:val="none" w:sz="0" w:space="0" w:color="auto"/>
        <w:right w:val="none" w:sz="0" w:space="0" w:color="auto"/>
      </w:divBdr>
    </w:div>
    <w:div w:id="1900246130">
      <w:bodyDiv w:val="1"/>
      <w:marLeft w:val="0"/>
      <w:marRight w:val="0"/>
      <w:marTop w:val="0"/>
      <w:marBottom w:val="0"/>
      <w:divBdr>
        <w:top w:val="none" w:sz="0" w:space="0" w:color="auto"/>
        <w:left w:val="none" w:sz="0" w:space="0" w:color="auto"/>
        <w:bottom w:val="none" w:sz="0" w:space="0" w:color="auto"/>
        <w:right w:val="none" w:sz="0" w:space="0" w:color="auto"/>
      </w:divBdr>
    </w:div>
    <w:div w:id="1927299663">
      <w:bodyDiv w:val="1"/>
      <w:marLeft w:val="0"/>
      <w:marRight w:val="0"/>
      <w:marTop w:val="0"/>
      <w:marBottom w:val="0"/>
      <w:divBdr>
        <w:top w:val="none" w:sz="0" w:space="0" w:color="auto"/>
        <w:left w:val="none" w:sz="0" w:space="0" w:color="auto"/>
        <w:bottom w:val="none" w:sz="0" w:space="0" w:color="auto"/>
        <w:right w:val="none" w:sz="0" w:space="0" w:color="auto"/>
      </w:divBdr>
    </w:div>
    <w:div w:id="1931812053">
      <w:bodyDiv w:val="1"/>
      <w:marLeft w:val="0"/>
      <w:marRight w:val="0"/>
      <w:marTop w:val="0"/>
      <w:marBottom w:val="0"/>
      <w:divBdr>
        <w:top w:val="none" w:sz="0" w:space="0" w:color="auto"/>
        <w:left w:val="none" w:sz="0" w:space="0" w:color="auto"/>
        <w:bottom w:val="none" w:sz="0" w:space="0" w:color="auto"/>
        <w:right w:val="none" w:sz="0" w:space="0" w:color="auto"/>
      </w:divBdr>
    </w:div>
    <w:div w:id="1937982825">
      <w:bodyDiv w:val="1"/>
      <w:marLeft w:val="0"/>
      <w:marRight w:val="0"/>
      <w:marTop w:val="0"/>
      <w:marBottom w:val="0"/>
      <w:divBdr>
        <w:top w:val="none" w:sz="0" w:space="0" w:color="auto"/>
        <w:left w:val="none" w:sz="0" w:space="0" w:color="auto"/>
        <w:bottom w:val="none" w:sz="0" w:space="0" w:color="auto"/>
        <w:right w:val="none" w:sz="0" w:space="0" w:color="auto"/>
      </w:divBdr>
      <w:divsChild>
        <w:div w:id="922303865">
          <w:marLeft w:val="0"/>
          <w:marRight w:val="0"/>
          <w:marTop w:val="0"/>
          <w:marBottom w:val="0"/>
          <w:divBdr>
            <w:top w:val="none" w:sz="0" w:space="0" w:color="auto"/>
            <w:left w:val="none" w:sz="0" w:space="0" w:color="auto"/>
            <w:bottom w:val="none" w:sz="0" w:space="0" w:color="auto"/>
            <w:right w:val="none" w:sz="0" w:space="0" w:color="auto"/>
          </w:divBdr>
          <w:divsChild>
            <w:div w:id="306321696">
              <w:marLeft w:val="0"/>
              <w:marRight w:val="0"/>
              <w:marTop w:val="0"/>
              <w:marBottom w:val="0"/>
              <w:divBdr>
                <w:top w:val="none" w:sz="0" w:space="0" w:color="auto"/>
                <w:left w:val="none" w:sz="0" w:space="0" w:color="auto"/>
                <w:bottom w:val="none" w:sz="0" w:space="0" w:color="auto"/>
                <w:right w:val="none" w:sz="0" w:space="0" w:color="auto"/>
              </w:divBdr>
            </w:div>
            <w:div w:id="1674264671">
              <w:marLeft w:val="0"/>
              <w:marRight w:val="0"/>
              <w:marTop w:val="0"/>
              <w:marBottom w:val="0"/>
              <w:divBdr>
                <w:top w:val="none" w:sz="0" w:space="0" w:color="auto"/>
                <w:left w:val="none" w:sz="0" w:space="0" w:color="auto"/>
                <w:bottom w:val="none" w:sz="0" w:space="0" w:color="auto"/>
                <w:right w:val="none" w:sz="0" w:space="0" w:color="auto"/>
              </w:divBdr>
            </w:div>
            <w:div w:id="622462033">
              <w:marLeft w:val="0"/>
              <w:marRight w:val="0"/>
              <w:marTop w:val="0"/>
              <w:marBottom w:val="0"/>
              <w:divBdr>
                <w:top w:val="none" w:sz="0" w:space="0" w:color="auto"/>
                <w:left w:val="none" w:sz="0" w:space="0" w:color="auto"/>
                <w:bottom w:val="none" w:sz="0" w:space="0" w:color="auto"/>
                <w:right w:val="none" w:sz="0" w:space="0" w:color="auto"/>
              </w:divBdr>
            </w:div>
            <w:div w:id="342588134">
              <w:marLeft w:val="0"/>
              <w:marRight w:val="0"/>
              <w:marTop w:val="0"/>
              <w:marBottom w:val="0"/>
              <w:divBdr>
                <w:top w:val="none" w:sz="0" w:space="0" w:color="auto"/>
                <w:left w:val="none" w:sz="0" w:space="0" w:color="auto"/>
                <w:bottom w:val="none" w:sz="0" w:space="0" w:color="auto"/>
                <w:right w:val="none" w:sz="0" w:space="0" w:color="auto"/>
              </w:divBdr>
            </w:div>
            <w:div w:id="50735821">
              <w:marLeft w:val="0"/>
              <w:marRight w:val="0"/>
              <w:marTop w:val="0"/>
              <w:marBottom w:val="0"/>
              <w:divBdr>
                <w:top w:val="none" w:sz="0" w:space="0" w:color="auto"/>
                <w:left w:val="none" w:sz="0" w:space="0" w:color="auto"/>
                <w:bottom w:val="none" w:sz="0" w:space="0" w:color="auto"/>
                <w:right w:val="none" w:sz="0" w:space="0" w:color="auto"/>
              </w:divBdr>
            </w:div>
            <w:div w:id="169414433">
              <w:marLeft w:val="0"/>
              <w:marRight w:val="0"/>
              <w:marTop w:val="0"/>
              <w:marBottom w:val="0"/>
              <w:divBdr>
                <w:top w:val="none" w:sz="0" w:space="0" w:color="auto"/>
                <w:left w:val="none" w:sz="0" w:space="0" w:color="auto"/>
                <w:bottom w:val="none" w:sz="0" w:space="0" w:color="auto"/>
                <w:right w:val="none" w:sz="0" w:space="0" w:color="auto"/>
              </w:divBdr>
            </w:div>
            <w:div w:id="19932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61430">
      <w:bodyDiv w:val="1"/>
      <w:marLeft w:val="0"/>
      <w:marRight w:val="0"/>
      <w:marTop w:val="0"/>
      <w:marBottom w:val="0"/>
      <w:divBdr>
        <w:top w:val="none" w:sz="0" w:space="0" w:color="auto"/>
        <w:left w:val="none" w:sz="0" w:space="0" w:color="auto"/>
        <w:bottom w:val="none" w:sz="0" w:space="0" w:color="auto"/>
        <w:right w:val="none" w:sz="0" w:space="0" w:color="auto"/>
      </w:divBdr>
    </w:div>
    <w:div w:id="1941373541">
      <w:bodyDiv w:val="1"/>
      <w:marLeft w:val="0"/>
      <w:marRight w:val="0"/>
      <w:marTop w:val="0"/>
      <w:marBottom w:val="0"/>
      <w:divBdr>
        <w:top w:val="none" w:sz="0" w:space="0" w:color="auto"/>
        <w:left w:val="none" w:sz="0" w:space="0" w:color="auto"/>
        <w:bottom w:val="none" w:sz="0" w:space="0" w:color="auto"/>
        <w:right w:val="none" w:sz="0" w:space="0" w:color="auto"/>
      </w:divBdr>
    </w:div>
    <w:div w:id="1943872616">
      <w:bodyDiv w:val="1"/>
      <w:marLeft w:val="0"/>
      <w:marRight w:val="0"/>
      <w:marTop w:val="0"/>
      <w:marBottom w:val="0"/>
      <w:divBdr>
        <w:top w:val="none" w:sz="0" w:space="0" w:color="auto"/>
        <w:left w:val="none" w:sz="0" w:space="0" w:color="auto"/>
        <w:bottom w:val="none" w:sz="0" w:space="0" w:color="auto"/>
        <w:right w:val="none" w:sz="0" w:space="0" w:color="auto"/>
      </w:divBdr>
    </w:div>
    <w:div w:id="1944142573">
      <w:bodyDiv w:val="1"/>
      <w:marLeft w:val="0"/>
      <w:marRight w:val="0"/>
      <w:marTop w:val="0"/>
      <w:marBottom w:val="0"/>
      <w:divBdr>
        <w:top w:val="none" w:sz="0" w:space="0" w:color="auto"/>
        <w:left w:val="none" w:sz="0" w:space="0" w:color="auto"/>
        <w:bottom w:val="none" w:sz="0" w:space="0" w:color="auto"/>
        <w:right w:val="none" w:sz="0" w:space="0" w:color="auto"/>
      </w:divBdr>
    </w:div>
    <w:div w:id="1978492361">
      <w:bodyDiv w:val="1"/>
      <w:marLeft w:val="0"/>
      <w:marRight w:val="0"/>
      <w:marTop w:val="0"/>
      <w:marBottom w:val="0"/>
      <w:divBdr>
        <w:top w:val="none" w:sz="0" w:space="0" w:color="auto"/>
        <w:left w:val="none" w:sz="0" w:space="0" w:color="auto"/>
        <w:bottom w:val="none" w:sz="0" w:space="0" w:color="auto"/>
        <w:right w:val="none" w:sz="0" w:space="0" w:color="auto"/>
      </w:divBdr>
    </w:div>
    <w:div w:id="1990938024">
      <w:bodyDiv w:val="1"/>
      <w:marLeft w:val="0"/>
      <w:marRight w:val="0"/>
      <w:marTop w:val="0"/>
      <w:marBottom w:val="0"/>
      <w:divBdr>
        <w:top w:val="none" w:sz="0" w:space="0" w:color="auto"/>
        <w:left w:val="none" w:sz="0" w:space="0" w:color="auto"/>
        <w:bottom w:val="none" w:sz="0" w:space="0" w:color="auto"/>
        <w:right w:val="none" w:sz="0" w:space="0" w:color="auto"/>
      </w:divBdr>
    </w:div>
    <w:div w:id="1997805543">
      <w:bodyDiv w:val="1"/>
      <w:marLeft w:val="0"/>
      <w:marRight w:val="0"/>
      <w:marTop w:val="0"/>
      <w:marBottom w:val="0"/>
      <w:divBdr>
        <w:top w:val="none" w:sz="0" w:space="0" w:color="auto"/>
        <w:left w:val="none" w:sz="0" w:space="0" w:color="auto"/>
        <w:bottom w:val="none" w:sz="0" w:space="0" w:color="auto"/>
        <w:right w:val="none" w:sz="0" w:space="0" w:color="auto"/>
      </w:divBdr>
      <w:divsChild>
        <w:div w:id="814639721">
          <w:marLeft w:val="0"/>
          <w:marRight w:val="0"/>
          <w:marTop w:val="0"/>
          <w:marBottom w:val="0"/>
          <w:divBdr>
            <w:top w:val="none" w:sz="0" w:space="0" w:color="auto"/>
            <w:left w:val="none" w:sz="0" w:space="0" w:color="auto"/>
            <w:bottom w:val="none" w:sz="0" w:space="0" w:color="auto"/>
            <w:right w:val="none" w:sz="0" w:space="0" w:color="auto"/>
          </w:divBdr>
          <w:divsChild>
            <w:div w:id="1851261283">
              <w:marLeft w:val="0"/>
              <w:marRight w:val="0"/>
              <w:marTop w:val="0"/>
              <w:marBottom w:val="0"/>
              <w:divBdr>
                <w:top w:val="none" w:sz="0" w:space="0" w:color="auto"/>
                <w:left w:val="none" w:sz="0" w:space="0" w:color="auto"/>
                <w:bottom w:val="none" w:sz="0" w:space="0" w:color="auto"/>
                <w:right w:val="none" w:sz="0" w:space="0" w:color="auto"/>
              </w:divBdr>
            </w:div>
            <w:div w:id="1121194079">
              <w:marLeft w:val="0"/>
              <w:marRight w:val="0"/>
              <w:marTop w:val="0"/>
              <w:marBottom w:val="0"/>
              <w:divBdr>
                <w:top w:val="none" w:sz="0" w:space="0" w:color="auto"/>
                <w:left w:val="none" w:sz="0" w:space="0" w:color="auto"/>
                <w:bottom w:val="none" w:sz="0" w:space="0" w:color="auto"/>
                <w:right w:val="none" w:sz="0" w:space="0" w:color="auto"/>
              </w:divBdr>
            </w:div>
            <w:div w:id="129789016">
              <w:marLeft w:val="0"/>
              <w:marRight w:val="0"/>
              <w:marTop w:val="0"/>
              <w:marBottom w:val="0"/>
              <w:divBdr>
                <w:top w:val="none" w:sz="0" w:space="0" w:color="auto"/>
                <w:left w:val="none" w:sz="0" w:space="0" w:color="auto"/>
                <w:bottom w:val="none" w:sz="0" w:space="0" w:color="auto"/>
                <w:right w:val="none" w:sz="0" w:space="0" w:color="auto"/>
              </w:divBdr>
            </w:div>
            <w:div w:id="264576018">
              <w:marLeft w:val="0"/>
              <w:marRight w:val="0"/>
              <w:marTop w:val="0"/>
              <w:marBottom w:val="0"/>
              <w:divBdr>
                <w:top w:val="none" w:sz="0" w:space="0" w:color="auto"/>
                <w:left w:val="none" w:sz="0" w:space="0" w:color="auto"/>
                <w:bottom w:val="none" w:sz="0" w:space="0" w:color="auto"/>
                <w:right w:val="none" w:sz="0" w:space="0" w:color="auto"/>
              </w:divBdr>
            </w:div>
            <w:div w:id="2122646185">
              <w:marLeft w:val="0"/>
              <w:marRight w:val="0"/>
              <w:marTop w:val="0"/>
              <w:marBottom w:val="0"/>
              <w:divBdr>
                <w:top w:val="none" w:sz="0" w:space="0" w:color="auto"/>
                <w:left w:val="none" w:sz="0" w:space="0" w:color="auto"/>
                <w:bottom w:val="none" w:sz="0" w:space="0" w:color="auto"/>
                <w:right w:val="none" w:sz="0" w:space="0" w:color="auto"/>
              </w:divBdr>
            </w:div>
            <w:div w:id="500972151">
              <w:marLeft w:val="0"/>
              <w:marRight w:val="0"/>
              <w:marTop w:val="0"/>
              <w:marBottom w:val="0"/>
              <w:divBdr>
                <w:top w:val="none" w:sz="0" w:space="0" w:color="auto"/>
                <w:left w:val="none" w:sz="0" w:space="0" w:color="auto"/>
                <w:bottom w:val="none" w:sz="0" w:space="0" w:color="auto"/>
                <w:right w:val="none" w:sz="0" w:space="0" w:color="auto"/>
              </w:divBdr>
            </w:div>
            <w:div w:id="21460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0441">
      <w:bodyDiv w:val="1"/>
      <w:marLeft w:val="0"/>
      <w:marRight w:val="0"/>
      <w:marTop w:val="0"/>
      <w:marBottom w:val="0"/>
      <w:divBdr>
        <w:top w:val="none" w:sz="0" w:space="0" w:color="auto"/>
        <w:left w:val="none" w:sz="0" w:space="0" w:color="auto"/>
        <w:bottom w:val="none" w:sz="0" w:space="0" w:color="auto"/>
        <w:right w:val="none" w:sz="0" w:space="0" w:color="auto"/>
      </w:divBdr>
    </w:div>
    <w:div w:id="2006124441">
      <w:bodyDiv w:val="1"/>
      <w:marLeft w:val="0"/>
      <w:marRight w:val="0"/>
      <w:marTop w:val="0"/>
      <w:marBottom w:val="0"/>
      <w:divBdr>
        <w:top w:val="none" w:sz="0" w:space="0" w:color="auto"/>
        <w:left w:val="none" w:sz="0" w:space="0" w:color="auto"/>
        <w:bottom w:val="none" w:sz="0" w:space="0" w:color="auto"/>
        <w:right w:val="none" w:sz="0" w:space="0" w:color="auto"/>
      </w:divBdr>
    </w:div>
    <w:div w:id="2022927876">
      <w:bodyDiv w:val="1"/>
      <w:marLeft w:val="0"/>
      <w:marRight w:val="0"/>
      <w:marTop w:val="0"/>
      <w:marBottom w:val="0"/>
      <w:divBdr>
        <w:top w:val="none" w:sz="0" w:space="0" w:color="auto"/>
        <w:left w:val="none" w:sz="0" w:space="0" w:color="auto"/>
        <w:bottom w:val="none" w:sz="0" w:space="0" w:color="auto"/>
        <w:right w:val="none" w:sz="0" w:space="0" w:color="auto"/>
      </w:divBdr>
    </w:div>
    <w:div w:id="2025471304">
      <w:bodyDiv w:val="1"/>
      <w:marLeft w:val="0"/>
      <w:marRight w:val="0"/>
      <w:marTop w:val="0"/>
      <w:marBottom w:val="0"/>
      <w:divBdr>
        <w:top w:val="none" w:sz="0" w:space="0" w:color="auto"/>
        <w:left w:val="none" w:sz="0" w:space="0" w:color="auto"/>
        <w:bottom w:val="none" w:sz="0" w:space="0" w:color="auto"/>
        <w:right w:val="none" w:sz="0" w:space="0" w:color="auto"/>
      </w:divBdr>
    </w:div>
    <w:div w:id="2029718573">
      <w:bodyDiv w:val="1"/>
      <w:marLeft w:val="0"/>
      <w:marRight w:val="0"/>
      <w:marTop w:val="0"/>
      <w:marBottom w:val="0"/>
      <w:divBdr>
        <w:top w:val="none" w:sz="0" w:space="0" w:color="auto"/>
        <w:left w:val="none" w:sz="0" w:space="0" w:color="auto"/>
        <w:bottom w:val="none" w:sz="0" w:space="0" w:color="auto"/>
        <w:right w:val="none" w:sz="0" w:space="0" w:color="auto"/>
      </w:divBdr>
    </w:div>
    <w:div w:id="2030141241">
      <w:bodyDiv w:val="1"/>
      <w:marLeft w:val="0"/>
      <w:marRight w:val="0"/>
      <w:marTop w:val="0"/>
      <w:marBottom w:val="0"/>
      <w:divBdr>
        <w:top w:val="none" w:sz="0" w:space="0" w:color="auto"/>
        <w:left w:val="none" w:sz="0" w:space="0" w:color="auto"/>
        <w:bottom w:val="none" w:sz="0" w:space="0" w:color="auto"/>
        <w:right w:val="none" w:sz="0" w:space="0" w:color="auto"/>
      </w:divBdr>
    </w:div>
    <w:div w:id="2032995926">
      <w:bodyDiv w:val="1"/>
      <w:marLeft w:val="0"/>
      <w:marRight w:val="0"/>
      <w:marTop w:val="0"/>
      <w:marBottom w:val="0"/>
      <w:divBdr>
        <w:top w:val="none" w:sz="0" w:space="0" w:color="auto"/>
        <w:left w:val="none" w:sz="0" w:space="0" w:color="auto"/>
        <w:bottom w:val="none" w:sz="0" w:space="0" w:color="auto"/>
        <w:right w:val="none" w:sz="0" w:space="0" w:color="auto"/>
      </w:divBdr>
      <w:divsChild>
        <w:div w:id="592129090">
          <w:marLeft w:val="0"/>
          <w:marRight w:val="0"/>
          <w:marTop w:val="0"/>
          <w:marBottom w:val="0"/>
          <w:divBdr>
            <w:top w:val="none" w:sz="0" w:space="0" w:color="auto"/>
            <w:left w:val="none" w:sz="0" w:space="0" w:color="auto"/>
            <w:bottom w:val="none" w:sz="0" w:space="0" w:color="auto"/>
            <w:right w:val="none" w:sz="0" w:space="0" w:color="auto"/>
          </w:divBdr>
          <w:divsChild>
            <w:div w:id="1622764941">
              <w:marLeft w:val="0"/>
              <w:marRight w:val="0"/>
              <w:marTop w:val="0"/>
              <w:marBottom w:val="0"/>
              <w:divBdr>
                <w:top w:val="none" w:sz="0" w:space="0" w:color="auto"/>
                <w:left w:val="none" w:sz="0" w:space="0" w:color="auto"/>
                <w:bottom w:val="none" w:sz="0" w:space="0" w:color="auto"/>
                <w:right w:val="none" w:sz="0" w:space="0" w:color="auto"/>
              </w:divBdr>
            </w:div>
            <w:div w:id="1796100075">
              <w:marLeft w:val="0"/>
              <w:marRight w:val="0"/>
              <w:marTop w:val="0"/>
              <w:marBottom w:val="0"/>
              <w:divBdr>
                <w:top w:val="none" w:sz="0" w:space="0" w:color="auto"/>
                <w:left w:val="none" w:sz="0" w:space="0" w:color="auto"/>
                <w:bottom w:val="none" w:sz="0" w:space="0" w:color="auto"/>
                <w:right w:val="none" w:sz="0" w:space="0" w:color="auto"/>
              </w:divBdr>
            </w:div>
            <w:div w:id="77219332">
              <w:marLeft w:val="0"/>
              <w:marRight w:val="0"/>
              <w:marTop w:val="0"/>
              <w:marBottom w:val="0"/>
              <w:divBdr>
                <w:top w:val="none" w:sz="0" w:space="0" w:color="auto"/>
                <w:left w:val="none" w:sz="0" w:space="0" w:color="auto"/>
                <w:bottom w:val="none" w:sz="0" w:space="0" w:color="auto"/>
                <w:right w:val="none" w:sz="0" w:space="0" w:color="auto"/>
              </w:divBdr>
            </w:div>
            <w:div w:id="415632760">
              <w:marLeft w:val="0"/>
              <w:marRight w:val="0"/>
              <w:marTop w:val="0"/>
              <w:marBottom w:val="0"/>
              <w:divBdr>
                <w:top w:val="none" w:sz="0" w:space="0" w:color="auto"/>
                <w:left w:val="none" w:sz="0" w:space="0" w:color="auto"/>
                <w:bottom w:val="none" w:sz="0" w:space="0" w:color="auto"/>
                <w:right w:val="none" w:sz="0" w:space="0" w:color="auto"/>
              </w:divBdr>
            </w:div>
            <w:div w:id="959989947">
              <w:marLeft w:val="0"/>
              <w:marRight w:val="0"/>
              <w:marTop w:val="0"/>
              <w:marBottom w:val="0"/>
              <w:divBdr>
                <w:top w:val="none" w:sz="0" w:space="0" w:color="auto"/>
                <w:left w:val="none" w:sz="0" w:space="0" w:color="auto"/>
                <w:bottom w:val="none" w:sz="0" w:space="0" w:color="auto"/>
                <w:right w:val="none" w:sz="0" w:space="0" w:color="auto"/>
              </w:divBdr>
            </w:div>
            <w:div w:id="1473517903">
              <w:marLeft w:val="0"/>
              <w:marRight w:val="0"/>
              <w:marTop w:val="0"/>
              <w:marBottom w:val="0"/>
              <w:divBdr>
                <w:top w:val="none" w:sz="0" w:space="0" w:color="auto"/>
                <w:left w:val="none" w:sz="0" w:space="0" w:color="auto"/>
                <w:bottom w:val="none" w:sz="0" w:space="0" w:color="auto"/>
                <w:right w:val="none" w:sz="0" w:space="0" w:color="auto"/>
              </w:divBdr>
            </w:div>
            <w:div w:id="93979938">
              <w:marLeft w:val="0"/>
              <w:marRight w:val="0"/>
              <w:marTop w:val="0"/>
              <w:marBottom w:val="0"/>
              <w:divBdr>
                <w:top w:val="none" w:sz="0" w:space="0" w:color="auto"/>
                <w:left w:val="none" w:sz="0" w:space="0" w:color="auto"/>
                <w:bottom w:val="none" w:sz="0" w:space="0" w:color="auto"/>
                <w:right w:val="none" w:sz="0" w:space="0" w:color="auto"/>
              </w:divBdr>
            </w:div>
            <w:div w:id="1625620993">
              <w:marLeft w:val="0"/>
              <w:marRight w:val="0"/>
              <w:marTop w:val="0"/>
              <w:marBottom w:val="0"/>
              <w:divBdr>
                <w:top w:val="none" w:sz="0" w:space="0" w:color="auto"/>
                <w:left w:val="none" w:sz="0" w:space="0" w:color="auto"/>
                <w:bottom w:val="none" w:sz="0" w:space="0" w:color="auto"/>
                <w:right w:val="none" w:sz="0" w:space="0" w:color="auto"/>
              </w:divBdr>
            </w:div>
            <w:div w:id="1743288824">
              <w:marLeft w:val="0"/>
              <w:marRight w:val="0"/>
              <w:marTop w:val="0"/>
              <w:marBottom w:val="0"/>
              <w:divBdr>
                <w:top w:val="none" w:sz="0" w:space="0" w:color="auto"/>
                <w:left w:val="none" w:sz="0" w:space="0" w:color="auto"/>
                <w:bottom w:val="none" w:sz="0" w:space="0" w:color="auto"/>
                <w:right w:val="none" w:sz="0" w:space="0" w:color="auto"/>
              </w:divBdr>
            </w:div>
            <w:div w:id="1516188756">
              <w:marLeft w:val="0"/>
              <w:marRight w:val="0"/>
              <w:marTop w:val="0"/>
              <w:marBottom w:val="0"/>
              <w:divBdr>
                <w:top w:val="none" w:sz="0" w:space="0" w:color="auto"/>
                <w:left w:val="none" w:sz="0" w:space="0" w:color="auto"/>
                <w:bottom w:val="none" w:sz="0" w:space="0" w:color="auto"/>
                <w:right w:val="none" w:sz="0" w:space="0" w:color="auto"/>
              </w:divBdr>
            </w:div>
            <w:div w:id="589003984">
              <w:marLeft w:val="0"/>
              <w:marRight w:val="0"/>
              <w:marTop w:val="0"/>
              <w:marBottom w:val="0"/>
              <w:divBdr>
                <w:top w:val="none" w:sz="0" w:space="0" w:color="auto"/>
                <w:left w:val="none" w:sz="0" w:space="0" w:color="auto"/>
                <w:bottom w:val="none" w:sz="0" w:space="0" w:color="auto"/>
                <w:right w:val="none" w:sz="0" w:space="0" w:color="auto"/>
              </w:divBdr>
            </w:div>
            <w:div w:id="1736975915">
              <w:marLeft w:val="0"/>
              <w:marRight w:val="0"/>
              <w:marTop w:val="0"/>
              <w:marBottom w:val="0"/>
              <w:divBdr>
                <w:top w:val="none" w:sz="0" w:space="0" w:color="auto"/>
                <w:left w:val="none" w:sz="0" w:space="0" w:color="auto"/>
                <w:bottom w:val="none" w:sz="0" w:space="0" w:color="auto"/>
                <w:right w:val="none" w:sz="0" w:space="0" w:color="auto"/>
              </w:divBdr>
            </w:div>
            <w:div w:id="1174685066">
              <w:marLeft w:val="0"/>
              <w:marRight w:val="0"/>
              <w:marTop w:val="0"/>
              <w:marBottom w:val="0"/>
              <w:divBdr>
                <w:top w:val="none" w:sz="0" w:space="0" w:color="auto"/>
                <w:left w:val="none" w:sz="0" w:space="0" w:color="auto"/>
                <w:bottom w:val="none" w:sz="0" w:space="0" w:color="auto"/>
                <w:right w:val="none" w:sz="0" w:space="0" w:color="auto"/>
              </w:divBdr>
            </w:div>
            <w:div w:id="1657682720">
              <w:marLeft w:val="0"/>
              <w:marRight w:val="0"/>
              <w:marTop w:val="0"/>
              <w:marBottom w:val="0"/>
              <w:divBdr>
                <w:top w:val="none" w:sz="0" w:space="0" w:color="auto"/>
                <w:left w:val="none" w:sz="0" w:space="0" w:color="auto"/>
                <w:bottom w:val="none" w:sz="0" w:space="0" w:color="auto"/>
                <w:right w:val="none" w:sz="0" w:space="0" w:color="auto"/>
              </w:divBdr>
            </w:div>
            <w:div w:id="17274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84551">
      <w:bodyDiv w:val="1"/>
      <w:marLeft w:val="0"/>
      <w:marRight w:val="0"/>
      <w:marTop w:val="0"/>
      <w:marBottom w:val="0"/>
      <w:divBdr>
        <w:top w:val="none" w:sz="0" w:space="0" w:color="auto"/>
        <w:left w:val="none" w:sz="0" w:space="0" w:color="auto"/>
        <w:bottom w:val="none" w:sz="0" w:space="0" w:color="auto"/>
        <w:right w:val="none" w:sz="0" w:space="0" w:color="auto"/>
      </w:divBdr>
    </w:div>
    <w:div w:id="2056149600">
      <w:bodyDiv w:val="1"/>
      <w:marLeft w:val="0"/>
      <w:marRight w:val="0"/>
      <w:marTop w:val="0"/>
      <w:marBottom w:val="0"/>
      <w:divBdr>
        <w:top w:val="none" w:sz="0" w:space="0" w:color="auto"/>
        <w:left w:val="none" w:sz="0" w:space="0" w:color="auto"/>
        <w:bottom w:val="none" w:sz="0" w:space="0" w:color="auto"/>
        <w:right w:val="none" w:sz="0" w:space="0" w:color="auto"/>
      </w:divBdr>
    </w:div>
    <w:div w:id="2067482747">
      <w:bodyDiv w:val="1"/>
      <w:marLeft w:val="0"/>
      <w:marRight w:val="0"/>
      <w:marTop w:val="0"/>
      <w:marBottom w:val="0"/>
      <w:divBdr>
        <w:top w:val="none" w:sz="0" w:space="0" w:color="auto"/>
        <w:left w:val="none" w:sz="0" w:space="0" w:color="auto"/>
        <w:bottom w:val="none" w:sz="0" w:space="0" w:color="auto"/>
        <w:right w:val="none" w:sz="0" w:space="0" w:color="auto"/>
      </w:divBdr>
    </w:div>
    <w:div w:id="2078358971">
      <w:bodyDiv w:val="1"/>
      <w:marLeft w:val="0"/>
      <w:marRight w:val="0"/>
      <w:marTop w:val="0"/>
      <w:marBottom w:val="0"/>
      <w:divBdr>
        <w:top w:val="none" w:sz="0" w:space="0" w:color="auto"/>
        <w:left w:val="none" w:sz="0" w:space="0" w:color="auto"/>
        <w:bottom w:val="none" w:sz="0" w:space="0" w:color="auto"/>
        <w:right w:val="none" w:sz="0" w:space="0" w:color="auto"/>
      </w:divBdr>
      <w:divsChild>
        <w:div w:id="1649435898">
          <w:marLeft w:val="0"/>
          <w:marRight w:val="0"/>
          <w:marTop w:val="0"/>
          <w:marBottom w:val="0"/>
          <w:divBdr>
            <w:top w:val="none" w:sz="0" w:space="0" w:color="auto"/>
            <w:left w:val="none" w:sz="0" w:space="0" w:color="auto"/>
            <w:bottom w:val="none" w:sz="0" w:space="0" w:color="auto"/>
            <w:right w:val="none" w:sz="0" w:space="0" w:color="auto"/>
          </w:divBdr>
        </w:div>
      </w:divsChild>
    </w:div>
    <w:div w:id="2085369702">
      <w:bodyDiv w:val="1"/>
      <w:marLeft w:val="0"/>
      <w:marRight w:val="0"/>
      <w:marTop w:val="0"/>
      <w:marBottom w:val="0"/>
      <w:divBdr>
        <w:top w:val="none" w:sz="0" w:space="0" w:color="auto"/>
        <w:left w:val="none" w:sz="0" w:space="0" w:color="auto"/>
        <w:bottom w:val="none" w:sz="0" w:space="0" w:color="auto"/>
        <w:right w:val="none" w:sz="0" w:space="0" w:color="auto"/>
      </w:divBdr>
    </w:div>
    <w:div w:id="2089032212">
      <w:bodyDiv w:val="1"/>
      <w:marLeft w:val="0"/>
      <w:marRight w:val="0"/>
      <w:marTop w:val="0"/>
      <w:marBottom w:val="0"/>
      <w:divBdr>
        <w:top w:val="none" w:sz="0" w:space="0" w:color="auto"/>
        <w:left w:val="none" w:sz="0" w:space="0" w:color="auto"/>
        <w:bottom w:val="none" w:sz="0" w:space="0" w:color="auto"/>
        <w:right w:val="none" w:sz="0" w:space="0" w:color="auto"/>
      </w:divBdr>
    </w:div>
    <w:div w:id="2101756947">
      <w:bodyDiv w:val="1"/>
      <w:marLeft w:val="0"/>
      <w:marRight w:val="0"/>
      <w:marTop w:val="0"/>
      <w:marBottom w:val="0"/>
      <w:divBdr>
        <w:top w:val="none" w:sz="0" w:space="0" w:color="auto"/>
        <w:left w:val="none" w:sz="0" w:space="0" w:color="auto"/>
        <w:bottom w:val="none" w:sz="0" w:space="0" w:color="auto"/>
        <w:right w:val="none" w:sz="0" w:space="0" w:color="auto"/>
      </w:divBdr>
    </w:div>
    <w:div w:id="2107191149">
      <w:bodyDiv w:val="1"/>
      <w:marLeft w:val="0"/>
      <w:marRight w:val="0"/>
      <w:marTop w:val="0"/>
      <w:marBottom w:val="0"/>
      <w:divBdr>
        <w:top w:val="none" w:sz="0" w:space="0" w:color="auto"/>
        <w:left w:val="none" w:sz="0" w:space="0" w:color="auto"/>
        <w:bottom w:val="none" w:sz="0" w:space="0" w:color="auto"/>
        <w:right w:val="none" w:sz="0" w:space="0" w:color="auto"/>
      </w:divBdr>
    </w:div>
    <w:div w:id="2114277907">
      <w:bodyDiv w:val="1"/>
      <w:marLeft w:val="0"/>
      <w:marRight w:val="0"/>
      <w:marTop w:val="0"/>
      <w:marBottom w:val="0"/>
      <w:divBdr>
        <w:top w:val="none" w:sz="0" w:space="0" w:color="auto"/>
        <w:left w:val="none" w:sz="0" w:space="0" w:color="auto"/>
        <w:bottom w:val="none" w:sz="0" w:space="0" w:color="auto"/>
        <w:right w:val="none" w:sz="0" w:space="0" w:color="auto"/>
      </w:divBdr>
    </w:div>
    <w:div w:id="2124761547">
      <w:bodyDiv w:val="1"/>
      <w:marLeft w:val="0"/>
      <w:marRight w:val="0"/>
      <w:marTop w:val="0"/>
      <w:marBottom w:val="0"/>
      <w:divBdr>
        <w:top w:val="none" w:sz="0" w:space="0" w:color="auto"/>
        <w:left w:val="none" w:sz="0" w:space="0" w:color="auto"/>
        <w:bottom w:val="none" w:sz="0" w:space="0" w:color="auto"/>
        <w:right w:val="none" w:sz="0" w:space="0" w:color="auto"/>
      </w:divBdr>
    </w:div>
    <w:div w:id="2127381358">
      <w:bodyDiv w:val="1"/>
      <w:marLeft w:val="0"/>
      <w:marRight w:val="0"/>
      <w:marTop w:val="0"/>
      <w:marBottom w:val="0"/>
      <w:divBdr>
        <w:top w:val="none" w:sz="0" w:space="0" w:color="auto"/>
        <w:left w:val="none" w:sz="0" w:space="0" w:color="auto"/>
        <w:bottom w:val="none" w:sz="0" w:space="0" w:color="auto"/>
        <w:right w:val="none" w:sz="0" w:space="0" w:color="auto"/>
      </w:divBdr>
    </w:div>
    <w:div w:id="2127461098">
      <w:bodyDiv w:val="1"/>
      <w:marLeft w:val="0"/>
      <w:marRight w:val="0"/>
      <w:marTop w:val="0"/>
      <w:marBottom w:val="0"/>
      <w:divBdr>
        <w:top w:val="none" w:sz="0" w:space="0" w:color="auto"/>
        <w:left w:val="none" w:sz="0" w:space="0" w:color="auto"/>
        <w:bottom w:val="none" w:sz="0" w:space="0" w:color="auto"/>
        <w:right w:val="none" w:sz="0" w:space="0" w:color="auto"/>
      </w:divBdr>
    </w:div>
    <w:div w:id="2131119047">
      <w:bodyDiv w:val="1"/>
      <w:marLeft w:val="0"/>
      <w:marRight w:val="0"/>
      <w:marTop w:val="0"/>
      <w:marBottom w:val="0"/>
      <w:divBdr>
        <w:top w:val="none" w:sz="0" w:space="0" w:color="auto"/>
        <w:left w:val="none" w:sz="0" w:space="0" w:color="auto"/>
        <w:bottom w:val="none" w:sz="0" w:space="0" w:color="auto"/>
        <w:right w:val="none" w:sz="0" w:space="0" w:color="auto"/>
      </w:divBdr>
    </w:div>
    <w:div w:id="2132245714">
      <w:bodyDiv w:val="1"/>
      <w:marLeft w:val="0"/>
      <w:marRight w:val="0"/>
      <w:marTop w:val="0"/>
      <w:marBottom w:val="0"/>
      <w:divBdr>
        <w:top w:val="none" w:sz="0" w:space="0" w:color="auto"/>
        <w:left w:val="none" w:sz="0" w:space="0" w:color="auto"/>
        <w:bottom w:val="none" w:sz="0" w:space="0" w:color="auto"/>
        <w:right w:val="none" w:sz="0" w:space="0" w:color="auto"/>
      </w:divBdr>
    </w:div>
    <w:div w:id="2134981703">
      <w:bodyDiv w:val="1"/>
      <w:marLeft w:val="0"/>
      <w:marRight w:val="0"/>
      <w:marTop w:val="0"/>
      <w:marBottom w:val="0"/>
      <w:divBdr>
        <w:top w:val="none" w:sz="0" w:space="0" w:color="auto"/>
        <w:left w:val="none" w:sz="0" w:space="0" w:color="auto"/>
        <w:bottom w:val="none" w:sz="0" w:space="0" w:color="auto"/>
        <w:right w:val="none" w:sz="0" w:space="0" w:color="auto"/>
      </w:divBdr>
    </w:div>
    <w:div w:id="2141024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atents.google.com/patent/US7814410B2/en"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metrics-endpoint.brezina.workers.dev/" TargetMode="External"/><Relationship Id="rId47" Type="http://schemas.openxmlformats.org/officeDocument/2006/relationships/hyperlink" Target="https://dp-eshop-csr.web.app/" TargetMode="External"/><Relationship Id="rId50" Type="http://schemas.openxmlformats.org/officeDocument/2006/relationships/hyperlink" Target="https://pagespeed.cz/r/faaec312600d" TargetMode="External"/><Relationship Id="rId55"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dp-eshop.web.app/" TargetMode="External"/><Relationship Id="rId53" Type="http://schemas.openxmlformats.org/officeDocument/2006/relationships/hyperlink" Target="https://pagespeed.cz/r/f7651e1fd2a3" TargetMode="External"/><Relationship Id="rId58" Type="http://schemas.microsoft.com/office/2011/relationships/people" Target="people.xml"/><Relationship Id="rId5" Type="http://schemas.openxmlformats.org/officeDocument/2006/relationships/numbering" Target="numbering.xml"/><Relationship Id="rId19"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yperlink" Target="https://dp-eshop-prerender.web.app/" TargetMode="External"/><Relationship Id="rId56"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hyperlink" Target="https://pagespeed.cz/r/e2b5f760c2af" TargetMode="Externa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dp-eshop-sr.web.app/" TargetMode="External"/><Relationship Id="rId59"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hyperlink" Target="https://kcmt.farni-sbirka.cz/" TargetMode="External"/><Relationship Id="rId54" Type="http://schemas.openxmlformats.org/officeDocument/2006/relationships/hyperlink" Target="http://www.hotwire.dev"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pagespeed.cz/r/dfd49e8aff7b"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s://www.kcmt.cz/kalendar-akci/?allInMonth=1&amp;year=2021&amp;day=1&amp;month=4" TargetMode="External"/><Relationship Id="rId52" Type="http://schemas.openxmlformats.org/officeDocument/2006/relationships/hyperlink" Target="https://pagespeed.cz/r/082926336764"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ngular.io/" TargetMode="External"/><Relationship Id="rId2" Type="http://schemas.openxmlformats.org/officeDocument/2006/relationships/hyperlink" Target="https://reactjs.org/" TargetMode="External"/><Relationship Id="rId1" Type="http://schemas.openxmlformats.org/officeDocument/2006/relationships/hyperlink" Target="https://insis.vse.cz/" TargetMode="External"/><Relationship Id="rId6" Type="http://schemas.openxmlformats.org/officeDocument/2006/relationships/hyperlink" Target="https://nodejs.org/en/" TargetMode="External"/><Relationship Id="rId5" Type="http://schemas.openxmlformats.org/officeDocument/2006/relationships/hyperlink" Target="https://mail.google.com/" TargetMode="External"/><Relationship Id="rId4" Type="http://schemas.openxmlformats.org/officeDocument/2006/relationships/hyperlink" Target="https://vuejs.org/"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Vlastní 2">
      <a:majorFont>
        <a:latin typeface="Open Sans"/>
        <a:ea typeface=""/>
        <a:cs typeface=""/>
      </a:majorFont>
      <a:minorFont>
        <a:latin typeface="Georgia"/>
        <a:ea typeface=""/>
        <a:cs typeface=""/>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A5EAD61CDED85140BF5B934B48DD3484" ma:contentTypeVersion="4" ma:contentTypeDescription="Vytvoří nový dokument" ma:contentTypeScope="" ma:versionID="2de6ef998d83c6950bcfa82fd810f98a">
  <xsd:schema xmlns:xsd="http://www.w3.org/2001/XMLSchema" xmlns:xs="http://www.w3.org/2001/XMLSchema" xmlns:p="http://schemas.microsoft.com/office/2006/metadata/properties" xmlns:ns2="7fe71cfb-81ed-4b9d-9a1f-cae1a72b62ba" xmlns:ns3="184be059-f9c1-47a1-baeb-6b78fb5c2cd7" targetNamespace="http://schemas.microsoft.com/office/2006/metadata/properties" ma:root="true" ma:fieldsID="39fcf922e2f9f00aef37f9b9729fc51b" ns2:_="" ns3:_="">
    <xsd:import namespace="7fe71cfb-81ed-4b9d-9a1f-cae1a72b62ba"/>
    <xsd:import namespace="184be059-f9c1-47a1-baeb-6b78fb5c2cd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e71cfb-81ed-4b9d-9a1f-cae1a72b62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84be059-f9c1-47a1-baeb-6b78fb5c2cd7" elementFormDefault="qualified">
    <xsd:import namespace="http://schemas.microsoft.com/office/2006/documentManagement/types"/>
    <xsd:import namespace="http://schemas.microsoft.com/office/infopath/2007/PartnerControls"/>
    <xsd:element name="SharedWithUsers" ma:index="10"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dílené s podrobnostm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JAB18</b:Tag>
    <b:SourceType>ArticleInAPeriodical</b:SourceType>
    <b:Guid>{0EE58AC8-E12E-4610-B1B8-B6435FF6AFFE}</b:Guid>
    <b:Author>
      <b:Author>
        <b:NameList>
          <b:Person>
            <b:Last>Jablonský</b:Last>
            <b:First>Josef</b:First>
          </b:Person>
        </b:NameList>
      </b:Author>
    </b:Author>
    <b:Title>Ranking of countries in sporting events using two-stage data envelopment analysis models: a case of Summer Olympic Games 2016</b:Title>
    <b:Year>2018</b:Year>
    <b:StandardNumber>1613-9178</b:StandardNumber>
    <b:PeriodicalTitle>Central European Journal of Operations Research</b:PeriodicalTitle>
    <b:Issue>4</b:Issue>
    <b:DOI>10.1007/s10100-018-0537-8</b:DOI>
    <b:Pages>951--966</b:Pages>
    <b:Volume>26</b:Volume>
    <b:LCID>en-GB</b:LCID>
    <b:RefOrder>1</b:RefOrder>
  </b:Source>
  <b:Source>
    <b:Tag>HIN18</b:Tag>
    <b:SourceType>Book</b:SourceType>
    <b:Guid>{C412662D-3C26-48E4-B21C-6F52FFA9D31F}</b:Guid>
    <b:Author>
      <b:Author>
        <b:NameList>
          <b:Person>
            <b:Last>Hindls</b:Last>
            <b:First>Richard</b:First>
          </b:Person>
          <b:Person>
            <b:Last>Arltová</b:Last>
            <b:First>Markéta</b:First>
          </b:Person>
          <b:Person>
            <b:Last>Hronová</b:Last>
            <b:First>Stanislava</b:First>
          </b:Person>
          <b:Person>
            <b:Last>Malá</b:Last>
            <b:First>Ivana</b:First>
          </b:Person>
          <b:Person>
            <b:Last>Marek</b:Last>
            <b:First>Luboš</b:First>
          </b:Person>
          <b:Person>
            <b:Last>Pecáková</b:Last>
            <b:First>Iva</b:First>
          </b:Person>
          <b:Person>
            <b:Last>Řezanková</b:Last>
            <b:First>Hana</b:First>
          </b:Person>
        </b:NameList>
      </b:Author>
    </b:Author>
    <b:Title>Statistika v ekonomii</b:Title>
    <b:Year>2018</b:Year>
    <b:City>Příbram</b:City>
    <b:Publisher>Professional Publishing</b:Publisher>
    <b:StandardNumber>978-80-88260-09-7</b:StandardNumber>
    <b:Edition>1</b:Edition>
    <b:LCID>en-GB</b:LCID>
    <b:RefOrder>2</b:RefOrder>
  </b:Source>
  <b:Source>
    <b:Tag>RAD18</b:Tag>
    <b:SourceType>Book</b:SourceType>
    <b:Guid>{D84DBA8A-3E13-481D-94C9-FED249649ADF}</b:Guid>
    <b:Author>
      <b:Author>
        <b:NameList>
          <b:Person>
            <b:Last>Radváková</b:Last>
            <b:First>Věra</b:First>
          </b:Person>
          <b:Person>
            <b:Last>Löster</b:Last>
            <b:First>Tomáš</b:First>
          </b:Person>
          <b:Person>
            <b:Last>Mazouch</b:Last>
            <b:First>Petr</b:First>
          </b:Person>
          <b:Person>
            <b:Last>Sigmund</b:Last>
            <b:First>Tomáš</b:First>
          </b:Person>
          <b:Person>
            <b:Last>Vltavská</b:Last>
            <b:First>Kristýna</b:First>
          </b:Person>
        </b:NameList>
      </b:Author>
    </b:Author>
    <b:Title>Metody vědecké práce</b:Title>
    <b:Year>2018</b:Year>
    <b:City>Praha</b:City>
    <b:Publisher>Oeconomica</b:Publisher>
    <b:StandardNumber>ISBN 978-80-245-2249-4</b:StandardNumber>
    <b:LCID>en-GB</b:LCID>
    <b:Pages>134</b:Pages>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03F35A4-9E98-4AFD-B9A4-794844924C45}">
  <ds:schemaRefs>
    <ds:schemaRef ds:uri="http://schemas.microsoft.com/sharepoint/v3/contenttype/forms"/>
  </ds:schemaRefs>
</ds:datastoreItem>
</file>

<file path=customXml/itemProps2.xml><?xml version="1.0" encoding="utf-8"?>
<ds:datastoreItem xmlns:ds="http://schemas.openxmlformats.org/officeDocument/2006/customXml" ds:itemID="{434BDCA9-F236-4B20-B59E-5112E0FA0C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e71cfb-81ed-4b9d-9a1f-cae1a72b62ba"/>
    <ds:schemaRef ds:uri="184be059-f9c1-47a1-baeb-6b78fb5c2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C82B91-15B2-1842-A6F4-6A311C601714}">
  <ds:schemaRefs>
    <ds:schemaRef ds:uri="http://schemas.openxmlformats.org/officeDocument/2006/bibliography"/>
  </ds:schemaRefs>
</ds:datastoreItem>
</file>

<file path=customXml/itemProps4.xml><?xml version="1.0" encoding="utf-8"?>
<ds:datastoreItem xmlns:ds="http://schemas.openxmlformats.org/officeDocument/2006/customXml" ds:itemID="{45504EFC-FD04-46FE-BFB0-11CB362E891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5392</TotalTime>
  <Pages>76</Pages>
  <Words>32043</Words>
  <Characters>189058</Characters>
  <Application>Microsoft Office Word</Application>
  <DocSecurity>0</DocSecurity>
  <Lines>1575</Lines>
  <Paragraphs>441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Šablona bakalářské/diplomové práce na FIS VŠE.</vt:lpstr>
      <vt:lpstr>Šablona bakalářské/diplomové práce na FIS VŠE.</vt:lpstr>
    </vt:vector>
  </TitlesOfParts>
  <Company>VŠE</Company>
  <LinksUpToDate>false</LinksUpToDate>
  <CharactersWithSpaces>220660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bakalářské/diplomové práce na FIS VŠE.</dc:title>
  <dc:subject/>
  <dc:creator>Kateřina Hanzalová</dc:creator>
  <cp:keywords>Verze_05112018</cp:keywords>
  <dc:description/>
  <cp:lastModifiedBy>Lukáš Březina</cp:lastModifiedBy>
  <cp:revision>4256</cp:revision>
  <cp:lastPrinted>2018-11-21T14:52:00Z</cp:lastPrinted>
  <dcterms:created xsi:type="dcterms:W3CDTF">2019-06-16T18:03:00Z</dcterms:created>
  <dcterms:modified xsi:type="dcterms:W3CDTF">2021-04-23T08:08:00Z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Section">
    <vt:lpwstr>1</vt:lpwstr>
  </property>
  <property fmtid="{D5CDD505-2E9C-101B-9397-08002B2CF9AE}" pid="5" name="MTEquationNumber2">
    <vt:lpwstr>(1.1)</vt:lpwstr>
  </property>
  <property fmtid="{D5CDD505-2E9C-101B-9397-08002B2CF9AE}" pid="6" name="MTCustomEquationNumber">
    <vt:lpwstr>1</vt:lpwstr>
  </property>
  <property fmtid="{D5CDD505-2E9C-101B-9397-08002B2CF9AE}" pid="7" name="ContentTypeId">
    <vt:lpwstr>0x010100A5EAD61CDED85140BF5B934B48DD3484</vt:lpwstr>
  </property>
  <property fmtid="{D5CDD505-2E9C-101B-9397-08002B2CF9AE}" pid="8" name="ZOTERO_PREF_1">
    <vt:lpwstr>&lt;data data-version="3" zotero-version="5.0.96.1"&gt;&lt;session id="w2e0L9q7"/&gt;&lt;style id="http://csl.mendeley.com/styles/6947853/iso690-author-date-FM-VSE" hasBibliography="1" bibliographyStyleHasBeenSet="1"/&gt;&lt;prefs&gt;&lt;pref name="fieldType" value="Field"/&gt;&lt;pref n</vt:lpwstr>
  </property>
  <property fmtid="{D5CDD505-2E9C-101B-9397-08002B2CF9AE}" pid="9" name="ZOTERO_PREF_2">
    <vt:lpwstr>ame="dontAskDelayCitationUpdates" value="true"/&gt;&lt;/prefs&gt;&lt;/data&gt;</vt:lpwstr>
  </property>
</Properties>
</file>